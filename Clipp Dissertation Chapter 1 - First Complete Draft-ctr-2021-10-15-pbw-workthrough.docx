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233F5039"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A literature review and case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Introduction</w:t>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commentRangeStart w:id="0"/>
      <w:r w:rsidR="00314504" w:rsidRPr="00FD4C9D">
        <w:rPr>
          <w:rFonts w:ascii="Times New Roman" w:hAnsi="Times New Roman" w:cs="Times New Roman"/>
          <w:sz w:val="24"/>
        </w:rPr>
        <w:t xml:space="preserve">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commentRangeEnd w:id="0"/>
      <w:r w:rsidR="00D74AB7">
        <w:rPr>
          <w:rStyle w:val="CommentReference"/>
        </w:rPr>
        <w:commentReference w:id="0"/>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w:t>
      </w:r>
      <w:commentRangeStart w:id="1"/>
      <w:r w:rsidRPr="00FD4C9D">
        <w:rPr>
          <w:rFonts w:ascii="Times New Roman" w:hAnsi="Times New Roman" w:cs="Times New Roman"/>
          <w:sz w:val="24"/>
        </w:rPr>
        <w:t xml:space="preserve">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commentRangeEnd w:id="1"/>
      <w:r w:rsidR="00D74AB7">
        <w:rPr>
          <w:rStyle w:val="CommentReference"/>
        </w:rPr>
        <w:commentReference w:id="1"/>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D9336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D9336C">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D9336C">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D9336C">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08E5051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D9336C">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D9336C">
        <w:rPr>
          <w:rFonts w:ascii="Times New Roman" w:hAnsi="Times New Roman" w:cs="Times New Roman"/>
          <w:sz w:val="24"/>
          <w:szCs w:val="24"/>
        </w:rPr>
        <w:t>.</w:t>
      </w:r>
      <w:r w:rsidR="005B4884" w:rsidRPr="00D9336C">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 xml:space="preserve">an average increase in annual temperatures of </w:t>
      </w:r>
      <w:commentRangeStart w:id="2"/>
      <w:r w:rsidRPr="00FD4C9D">
        <w:rPr>
          <w:rFonts w:ascii="Times New Roman" w:hAnsi="Times New Roman" w:cs="Times New Roman"/>
          <w:sz w:val="24"/>
          <w:szCs w:val="24"/>
        </w:rPr>
        <w:t>+0.8 ± 0.01°C</w:t>
      </w:r>
      <w:r w:rsidR="004006CC">
        <w:rPr>
          <w:rFonts w:ascii="Times New Roman" w:hAnsi="Times New Roman" w:cs="Times New Roman"/>
          <w:sz w:val="24"/>
          <w:szCs w:val="24"/>
        </w:rPr>
        <w:t xml:space="preserve"> </w:t>
      </w:r>
      <w:commentRangeEnd w:id="2"/>
      <w:r w:rsidR="00D20987">
        <w:rPr>
          <w:rStyle w:val="CommentReference"/>
        </w:rPr>
        <w:commentReference w:id="2"/>
      </w:r>
      <w:r w:rsidR="004006CC">
        <w:rPr>
          <w:rFonts w:ascii="Times New Roman" w:hAnsi="Times New Roman" w:cs="Times New Roman"/>
          <w:sz w:val="24"/>
          <w:szCs w:val="24"/>
        </w:rPr>
        <w:t xml:space="preserve">per </w:t>
      </w:r>
      <w:r w:rsidRPr="00FD4C9D">
        <w:rPr>
          <w:rFonts w:ascii="Times New Roman" w:hAnsi="Times New Roman" w:cs="Times New Roman"/>
          <w:sz w:val="24"/>
          <w:szCs w:val="24"/>
        </w:rPr>
        <w:t xml:space="preserve">decade over the last century, with the rate increasing </w:t>
      </w:r>
      <w:commentRangeStart w:id="3"/>
      <w:r w:rsidRPr="00FD4C9D">
        <w:rPr>
          <w:rFonts w:ascii="Times New Roman" w:hAnsi="Times New Roman" w:cs="Times New Roman"/>
          <w:sz w:val="24"/>
          <w:szCs w:val="24"/>
        </w:rPr>
        <w:t xml:space="preserve">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w:t>
      </w:r>
      <w:commentRangeEnd w:id="3"/>
      <w:r w:rsidR="00D20987">
        <w:rPr>
          <w:rStyle w:val="CommentReference"/>
        </w:rPr>
        <w:commentReference w:id="3"/>
      </w:r>
      <w:r w:rsidR="004006CC">
        <w:rPr>
          <w:rFonts w:ascii="Times New Roman" w:hAnsi="Times New Roman" w:cs="Times New Roman"/>
          <w:sz w:val="24"/>
          <w:szCs w:val="24"/>
        </w:rPr>
        <w:t>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commentRangeStart w:id="4"/>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commentRangeEnd w:id="4"/>
      <w:r w:rsidR="004513A1">
        <w:rPr>
          <w:rStyle w:val="CommentReference"/>
        </w:rPr>
        <w:commentReference w:id="4"/>
      </w:r>
      <w:r w:rsidR="00B10422">
        <w:rPr>
          <w:rFonts w:ascii="Times New Roman" w:hAnsi="Times New Roman" w:cs="Times New Roman"/>
          <w:sz w:val="24"/>
          <w:szCs w:val="24"/>
        </w:rPr>
        <w:t xml:space="preserve">, while precipitation trends have been spatially variable but high-intensity precipitation </w:t>
      </w:r>
      <w:ins w:id="5" w:author="hlclipp@mix.wvu.edu" w:date="2022-08-04T10:23:00Z">
        <w:r w:rsidR="004513A1">
          <w:rPr>
            <w:rFonts w:ascii="Times New Roman" w:hAnsi="Times New Roman" w:cs="Times New Roman"/>
            <w:sz w:val="24"/>
            <w:szCs w:val="24"/>
          </w:rPr>
          <w:t xml:space="preserve">events </w:t>
        </w:r>
      </w:ins>
      <w:r w:rsidR="00B10422">
        <w:rPr>
          <w:rFonts w:ascii="Times New Roman" w:hAnsi="Times New Roman" w:cs="Times New Roman"/>
          <w:sz w:val="24"/>
          <w:szCs w:val="24"/>
        </w:rPr>
        <w:t>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xml:space="preserve">, air temperatures have </w:t>
      </w:r>
      <w:del w:id="6" w:author="hlclipp@mix.wvu.edu" w:date="2022-08-04T10:24:00Z">
        <w:r w:rsidR="003A6939" w:rsidDel="004513A1">
          <w:rPr>
            <w:rFonts w:ascii="Times New Roman" w:hAnsi="Times New Roman" w:cs="Times New Roman"/>
            <w:sz w:val="24"/>
            <w:szCs w:val="24"/>
          </w:rPr>
          <w:delText xml:space="preserve">been </w:delText>
        </w:r>
      </w:del>
      <w:ins w:id="7" w:author="hlclipp@mix.wvu.edu" w:date="2022-08-04T10:24:00Z">
        <w:r w:rsidR="004513A1">
          <w:rPr>
            <w:rFonts w:ascii="Times New Roman" w:hAnsi="Times New Roman" w:cs="Times New Roman"/>
            <w:sz w:val="24"/>
            <w:szCs w:val="24"/>
          </w:rPr>
          <w:t xml:space="preserve"> </w:t>
        </w:r>
      </w:ins>
      <w:r w:rsidR="003A6939">
        <w:rPr>
          <w:rFonts w:ascii="Times New Roman" w:hAnsi="Times New Roman" w:cs="Times New Roman"/>
          <w:sz w:val="24"/>
          <w:szCs w:val="24"/>
        </w:rPr>
        <w:t>increas</w:t>
      </w:r>
      <w:del w:id="8" w:author="hlclipp@mix.wvu.edu" w:date="2022-08-04T10:24:00Z">
        <w:r w:rsidR="003A6939" w:rsidDel="004513A1">
          <w:rPr>
            <w:rFonts w:ascii="Times New Roman" w:hAnsi="Times New Roman" w:cs="Times New Roman"/>
            <w:sz w:val="24"/>
            <w:szCs w:val="24"/>
          </w:rPr>
          <w:delText>ing</w:delText>
        </w:r>
      </w:del>
      <w:ins w:id="9" w:author="hlclipp@mix.wvu.edu" w:date="2022-08-04T10:24:00Z">
        <w:r w:rsidR="004513A1">
          <w:rPr>
            <w:rFonts w:ascii="Times New Roman" w:hAnsi="Times New Roman" w:cs="Times New Roman"/>
            <w:sz w:val="24"/>
            <w:szCs w:val="24"/>
          </w:rPr>
          <w:t>ed</w:t>
        </w:r>
      </w:ins>
      <w:r w:rsidR="003A6939">
        <w:rPr>
          <w:rFonts w:ascii="Times New Roman" w:hAnsi="Times New Roman" w:cs="Times New Roman"/>
          <w:sz w:val="24"/>
          <w:szCs w:val="24"/>
        </w:rPr>
        <w:t xml:space="preserve">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w:t>
      </w:r>
      <w:commentRangeStart w:id="10"/>
      <w:r w:rsidR="004D5171" w:rsidRPr="00FD4C9D">
        <w:rPr>
          <w:rFonts w:ascii="Times New Roman" w:hAnsi="Times New Roman" w:cs="Times New Roman"/>
          <w:sz w:val="24"/>
          <w:szCs w:val="24"/>
        </w:rPr>
        <w:t>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commentRangeEnd w:id="10"/>
      <w:r w:rsidR="00E035BD">
        <w:rPr>
          <w:rStyle w:val="CommentReference"/>
        </w:rPr>
        <w:commentReference w:id="10"/>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D9336C">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D9336C">
        <w:rPr>
          <w:rFonts w:ascii="Times New Roman" w:hAnsi="Times New Roman" w:cs="Times New Roman"/>
          <w:sz w:val="24"/>
          <w:szCs w:val="24"/>
        </w:rPr>
        <w:t>.</w:t>
      </w:r>
      <w:r w:rsidR="00032757" w:rsidRPr="00D9336C">
        <w:rPr>
          <w:rFonts w:ascii="Times New Roman" w:hAnsi="Times New Roman" w:cs="Times New Roman"/>
          <w:sz w:val="24"/>
          <w:szCs w:val="24"/>
        </w:rPr>
        <w:t xml:space="preserve"> </w:t>
      </w:r>
      <w:r w:rsidR="00032757" w:rsidRPr="00FD4C9D">
        <w:rPr>
          <w:rFonts w:ascii="Times New Roman" w:hAnsi="Times New Roman" w:cs="Times New Roman"/>
          <w:sz w:val="24"/>
          <w:szCs w:val="24"/>
        </w:rPr>
        <w:t xml:space="preserve">Temperatures in the Appalachian Mountains are projected to increase by </w:t>
      </w:r>
      <w:commentRangeStart w:id="11"/>
      <w:r w:rsidR="00032757" w:rsidRPr="00FD4C9D">
        <w:rPr>
          <w:rFonts w:ascii="Times New Roman" w:hAnsi="Times New Roman" w:cs="Times New Roman"/>
          <w:sz w:val="24"/>
          <w:szCs w:val="24"/>
        </w:rPr>
        <w:t>~3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2080</w:t>
      </w:r>
      <w:commentRangeEnd w:id="11"/>
      <w:r w:rsidR="00E035BD">
        <w:rPr>
          <w:rStyle w:val="CommentReference"/>
        </w:rPr>
        <w:commentReference w:id="11"/>
      </w:r>
      <w:r w:rsidR="00032757" w:rsidRPr="00FD4C9D">
        <w:rPr>
          <w:rFonts w:ascii="Times New Roman" w:hAnsi="Times New Roman" w:cs="Times New Roman"/>
          <w:sz w:val="24"/>
          <w:szCs w:val="24"/>
        </w:rPr>
        <w:t xml:space="preserve">,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w:t>
      </w:r>
      <w:commentRangeStart w:id="12"/>
      <w:r w:rsidR="001B77E0" w:rsidRPr="00FD4C9D">
        <w:rPr>
          <w:rFonts w:ascii="Times New Roman" w:hAnsi="Times New Roman" w:cs="Times New Roman"/>
          <w:sz w:val="24"/>
          <w:szCs w:val="24"/>
        </w:rPr>
        <w:t xml:space="preserve">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 xml:space="preserve">Nearctic-Neotropical migrants and forest species responded </w:t>
      </w:r>
      <w:commentRangeEnd w:id="12"/>
      <w:r w:rsidR="00E3347D">
        <w:rPr>
          <w:rStyle w:val="CommentReference"/>
        </w:rPr>
        <w:commentReference w:id="12"/>
      </w:r>
      <w:r w:rsidRPr="00FD4C9D">
        <w:rPr>
          <w:rFonts w:ascii="Times New Roman" w:hAnsi="Times New Roman" w:cs="Times New Roman"/>
          <w:sz w:val="24"/>
          <w:szCs w:val="24"/>
        </w:rPr>
        <w:t>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 xml:space="preserve">e projected relative abundance of individual species of Nearctic-Neotropical migrants and temperate migrants varied, with over 44% of the species </w:t>
      </w:r>
      <w:commentRangeStart w:id="13"/>
      <w:r w:rsidR="003C1177" w:rsidRPr="00FD4C9D">
        <w:rPr>
          <w:rFonts w:ascii="Times New Roman" w:hAnsi="Times New Roman" w:cs="Times New Roman"/>
          <w:sz w:val="24"/>
          <w:szCs w:val="24"/>
        </w:rPr>
        <w:t xml:space="preserve">projected to decline and 33% </w:t>
      </w:r>
      <w:commentRangeEnd w:id="13"/>
      <w:r w:rsidR="003267F7">
        <w:rPr>
          <w:rStyle w:val="CommentReference"/>
        </w:rPr>
        <w:commentReference w:id="13"/>
      </w:r>
      <w:r w:rsidR="003C1177" w:rsidRPr="00FD4C9D">
        <w:rPr>
          <w:rFonts w:ascii="Times New Roman" w:hAnsi="Times New Roman" w:cs="Times New Roman"/>
          <w:sz w:val="24"/>
          <w:szCs w:val="24"/>
        </w:rPr>
        <w:t>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w:t>
      </w:r>
      <w:commentRangeStart w:id="14"/>
      <w:r w:rsidR="003C1177" w:rsidRPr="00FD4C9D">
        <w:rPr>
          <w:rFonts w:ascii="Times New Roman" w:hAnsi="Times New Roman" w:cs="Times New Roman"/>
          <w:sz w:val="24"/>
          <w:szCs w:val="24"/>
        </w:rPr>
        <w:t xml:space="preserve">suffer losses </w:t>
      </w:r>
      <w:commentRangeEnd w:id="14"/>
      <w:r w:rsidR="004D6D19">
        <w:rPr>
          <w:rStyle w:val="CommentReference"/>
        </w:rPr>
        <w:commentReference w:id="14"/>
      </w:r>
      <w:r w:rsidR="003C1177" w:rsidRPr="00FD4C9D">
        <w:rPr>
          <w:rFonts w:ascii="Times New Roman" w:hAnsi="Times New Roman" w:cs="Times New Roman"/>
          <w:sz w:val="24"/>
          <w:szCs w:val="24"/>
        </w:rPr>
        <w:t xml:space="preserve">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commentRangeStart w:id="15"/>
      <w:commentRangeStart w:id="16"/>
      <w:r w:rsidR="00F00DAB">
        <w:rPr>
          <w:rFonts w:ascii="Times New Roman" w:hAnsi="Times New Roman" w:cs="Times New Roman"/>
          <w:sz w:val="24"/>
          <w:szCs w:val="24"/>
        </w:rPr>
        <w:t xml:space="preserve">There were few to no studies that explicitly projected the distributions or abundances of forest songbirds in the Appalachian Mountains in relation to changing land cover. </w:t>
      </w:r>
      <w:commentRangeEnd w:id="15"/>
      <w:r w:rsidR="008B0578">
        <w:rPr>
          <w:rStyle w:val="CommentReference"/>
        </w:rPr>
        <w:commentReference w:id="15"/>
      </w:r>
      <w:commentRangeEnd w:id="16"/>
      <w:r w:rsidR="004D6D19">
        <w:rPr>
          <w:rStyle w:val="CommentReference"/>
        </w:rPr>
        <w:commentReference w:id="16"/>
      </w:r>
      <w:r w:rsidR="00F00DAB">
        <w:rPr>
          <w:rFonts w:ascii="Times New Roman" w:hAnsi="Times New Roman" w:cs="Times New Roman"/>
          <w:sz w:val="24"/>
          <w:szCs w:val="24"/>
        </w:rPr>
        <w:t>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w:t>
      </w:r>
      <w:commentRangeStart w:id="17"/>
      <w:r>
        <w:rPr>
          <w:rFonts w:ascii="Times New Roman" w:hAnsi="Times New Roman" w:cs="Times New Roman"/>
          <w:sz w:val="24"/>
          <w:szCs w:val="24"/>
        </w:rPr>
        <w:t>examine population dynamics of forest songbird species in the Appalachian Mountains in relation to climate and land cover change</w:t>
      </w:r>
      <w:commentRangeEnd w:id="17"/>
      <w:r w:rsidR="004D6D19">
        <w:rPr>
          <w:rStyle w:val="CommentReference"/>
        </w:rPr>
        <w:commentReference w:id="17"/>
      </w:r>
      <w:r>
        <w:rPr>
          <w:rFonts w:ascii="Times New Roman" w:hAnsi="Times New Roman" w:cs="Times New Roman"/>
          <w:sz w:val="24"/>
          <w:szCs w:val="24"/>
        </w:rPr>
        <w:t xml:space="preserv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2A4D9A44"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As</w:t>
      </w:r>
      <w:ins w:id="18" w:author="Petra Wood" w:date="2021-10-16T14:21:00Z">
        <w:r w:rsidR="0048260C">
          <w:rPr>
            <w:rFonts w:ascii="Times New Roman" w:hAnsi="Times New Roman" w:cs="Times New Roman"/>
            <w:sz w:val="24"/>
            <w:szCs w:val="24"/>
          </w:rPr>
          <w:t xml:space="preserve"> avian</w:t>
        </w:r>
      </w:ins>
      <w:r>
        <w:rPr>
          <w:rFonts w:ascii="Times New Roman" w:hAnsi="Times New Roman" w:cs="Times New Roman"/>
          <w:sz w:val="24"/>
          <w:szCs w:val="24"/>
        </w:rPr>
        <w:t xml:space="preserve"> species shift in distribution, </w:t>
      </w:r>
      <w:del w:id="19" w:author="Petra Wood" w:date="2021-10-16T14:21:00Z">
        <w:r w:rsidDel="0048260C">
          <w:rPr>
            <w:rFonts w:ascii="Times New Roman" w:hAnsi="Times New Roman" w:cs="Times New Roman"/>
            <w:sz w:val="24"/>
            <w:szCs w:val="24"/>
          </w:rPr>
          <w:delText>so too may</w:delText>
        </w:r>
      </w:del>
      <w:ins w:id="20" w:author="Petra Wood" w:date="2021-10-16T14:21:00Z">
        <w:r w:rsidR="0048260C">
          <w:rPr>
            <w:rFonts w:ascii="Times New Roman" w:hAnsi="Times New Roman" w:cs="Times New Roman"/>
            <w:sz w:val="24"/>
            <w:szCs w:val="24"/>
          </w:rPr>
          <w:t>avian</w:t>
        </w:r>
      </w:ins>
      <w:r>
        <w:rPr>
          <w:rFonts w:ascii="Times New Roman" w:hAnsi="Times New Roman" w:cs="Times New Roman"/>
          <w:sz w:val="24"/>
          <w:szCs w:val="24"/>
        </w:rPr>
        <w:t xml:space="preserve"> communities </w:t>
      </w:r>
      <w:ins w:id="21" w:author="Petra Wood" w:date="2021-10-16T15:44:00Z">
        <w:r w:rsidR="00B67326">
          <w:rPr>
            <w:rFonts w:ascii="Times New Roman" w:hAnsi="Times New Roman" w:cs="Times New Roman"/>
            <w:sz w:val="24"/>
            <w:szCs w:val="24"/>
          </w:rPr>
          <w:t xml:space="preserve">also </w:t>
        </w:r>
      </w:ins>
      <w:ins w:id="22" w:author="Petra Wood" w:date="2021-10-16T14:21:00Z">
        <w:r w:rsidR="0048260C">
          <w:rPr>
            <w:rFonts w:ascii="Times New Roman" w:hAnsi="Times New Roman" w:cs="Times New Roman"/>
            <w:sz w:val="24"/>
            <w:szCs w:val="24"/>
          </w:rPr>
          <w:t xml:space="preserve">may </w:t>
        </w:r>
      </w:ins>
      <w:r>
        <w:rPr>
          <w:rFonts w:ascii="Times New Roman" w:hAnsi="Times New Roman" w:cs="Times New Roman"/>
          <w:sz w:val="24"/>
          <w:szCs w:val="24"/>
        </w:rPr>
        <w:t xml:space="preserve">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20F97719" w14:textId="6EAEBCFD"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77777777" w:rsidR="0033173D" w:rsidRPr="00FD4C9D" w:rsidRDefault="0008353F" w:rsidP="00B30D35">
      <w:pPr>
        <w:widowControl w:val="0"/>
        <w:spacing w:line="276" w:lineRule="auto"/>
        <w:ind w:firstLine="720"/>
        <w:rPr>
          <w:rFonts w:ascii="Times New Roman" w:hAnsi="Times New Roman" w:cs="Times New Roman"/>
          <w:sz w:val="24"/>
        </w:rPr>
      </w:pPr>
      <w:commentRangeStart w:id="23"/>
      <w:r w:rsidRPr="00FD4C9D">
        <w:rPr>
          <w:rFonts w:ascii="Times New Roman" w:hAnsi="Times New Roman" w:cs="Times New Roman"/>
          <w:sz w:val="24"/>
        </w:rPr>
        <w:lastRenderedPageBreak/>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Appalachian </w:t>
      </w:r>
      <w:commentRangeEnd w:id="23"/>
      <w:r w:rsidR="003C2D34">
        <w:rPr>
          <w:rStyle w:val="CommentReference"/>
        </w:rPr>
        <w:commentReference w:id="23"/>
      </w:r>
      <w:r w:rsidRPr="00FD4C9D">
        <w:rPr>
          <w:rFonts w:ascii="Times New Roman" w:hAnsi="Times New Roman" w:cs="Times New Roman"/>
          <w:sz w:val="24"/>
        </w:rPr>
        <w:t xml:space="preserve">Mountains </w:t>
      </w:r>
      <w:r w:rsidR="00AD058A" w:rsidRPr="00FD4C9D">
        <w:rPr>
          <w:rFonts w:ascii="Times New Roman" w:hAnsi="Times New Roman" w:cs="Times New Roman"/>
          <w:sz w:val="24"/>
        </w:rPr>
        <w:t>Bird Conservation Region</w:t>
      </w:r>
      <w:r w:rsidR="007E40F0" w:rsidRPr="00FD4C9D">
        <w:rPr>
          <w:rFonts w:ascii="Times New Roman" w:hAnsi="Times New Roman" w:cs="Times New Roman"/>
          <w:sz w:val="24"/>
        </w:rPr>
        <w:t xml:space="preserv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w:t>
      </w:r>
      <w:commentRangeStart w:id="24"/>
      <w:r w:rsidRPr="00FD4C9D">
        <w:rPr>
          <w:rFonts w:ascii="Times New Roman" w:hAnsi="Times New Roman" w:cs="Times New Roman"/>
          <w:sz w:val="24"/>
        </w:rPr>
        <w:t xml:space="preserve">physiographic provinces </w:t>
      </w:r>
      <w:commentRangeEnd w:id="24"/>
      <w:r w:rsidR="003C2D34">
        <w:rPr>
          <w:rStyle w:val="CommentReference"/>
        </w:rPr>
        <w:commentReference w:id="24"/>
      </w:r>
      <w:r w:rsidRPr="00FD4C9D">
        <w:rPr>
          <w:rFonts w:ascii="Times New Roman" w:hAnsi="Times New Roman" w:cs="Times New Roman"/>
          <w:sz w:val="24"/>
        </w:rPr>
        <w:t xml:space="preserve">(Appalachian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314005A1"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w:t>
      </w:r>
      <w:r w:rsidR="0033173D" w:rsidRPr="00FD4C9D">
        <w:rPr>
          <w:rFonts w:ascii="Times New Roman" w:hAnsi="Times New Roman" w:cs="Times New Roman"/>
          <w:sz w:val="24"/>
        </w:rPr>
        <w:t xml:space="preserve"> </w:t>
      </w:r>
      <w:r w:rsidR="0008353F" w:rsidRPr="00FD4C9D">
        <w:rPr>
          <w:rFonts w:ascii="Times New Roman" w:hAnsi="Times New Roman" w:cs="Times New Roman"/>
          <w:sz w:val="24"/>
        </w:rPr>
        <w:t>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and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8353F" w:rsidRPr="00FD4C9D">
        <w:rPr>
          <w:rFonts w:ascii="Times New Roman" w:hAnsi="Times New Roman" w:cs="Times New Roman"/>
          <w:sz w:val="24"/>
        </w:rPr>
        <w:t xml:space="preserve"> 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The </w:t>
      </w:r>
      <w:commentRangeStart w:id="25"/>
      <w:commentRangeStart w:id="26"/>
      <w:r w:rsidR="0033173D" w:rsidRPr="00FD4C9D">
        <w:rPr>
          <w:rFonts w:ascii="Times New Roman" w:hAnsi="Times New Roman" w:cs="Times New Roman"/>
          <w:sz w:val="24"/>
        </w:rPr>
        <w:t xml:space="preserve">diversity in forest types </w:t>
      </w:r>
      <w:r w:rsidR="00122D37">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commentRangeEnd w:id="25"/>
      <w:r w:rsidR="003C2D34">
        <w:rPr>
          <w:rStyle w:val="CommentReference"/>
        </w:rPr>
        <w:commentReference w:id="25"/>
      </w:r>
      <w:commentRangeEnd w:id="26"/>
      <w:r w:rsidR="00122D37">
        <w:rPr>
          <w:rStyle w:val="CommentReference"/>
        </w:rPr>
        <w:commentReference w:id="26"/>
      </w:r>
    </w:p>
    <w:p w14:paraId="4C477024" w14:textId="79AEF6AB" w:rsidR="0008353F" w:rsidRPr="00FD4C9D" w:rsidRDefault="0008353F" w:rsidP="007A1808">
      <w:pPr>
        <w:spacing w:line="276" w:lineRule="auto"/>
        <w:rPr>
          <w:rFonts w:ascii="Times New Roman" w:hAnsi="Times New Roman" w:cs="Times New Roman"/>
          <w:i/>
          <w:iCs/>
          <w:sz w:val="24"/>
          <w:szCs w:val="24"/>
        </w:rPr>
      </w:pPr>
      <w:commentRangeStart w:id="27"/>
      <w:r w:rsidRPr="00FD4C9D">
        <w:rPr>
          <w:rFonts w:ascii="Times New Roman" w:hAnsi="Times New Roman" w:cs="Times New Roman"/>
          <w:i/>
          <w:iCs/>
          <w:sz w:val="24"/>
          <w:szCs w:val="24"/>
        </w:rPr>
        <w:t>Focal species</w:t>
      </w:r>
      <w:commentRangeEnd w:id="27"/>
      <w:r w:rsidR="001A24BC">
        <w:rPr>
          <w:rStyle w:val="CommentReference"/>
        </w:rPr>
        <w:commentReference w:id="27"/>
      </w:r>
    </w:p>
    <w:p w14:paraId="483A03B8" w14:textId="13288F01" w:rsidR="0008353F"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15 forest songbird species that </w:t>
      </w:r>
      <w:r w:rsidR="007E40F0" w:rsidRPr="00FD4C9D">
        <w:rPr>
          <w:rFonts w:ascii="Times New Roman" w:hAnsi="Times New Roman" w:cs="Times New Roman"/>
          <w:sz w:val="24"/>
        </w:rPr>
        <w:t>are</w:t>
      </w:r>
      <w:r w:rsidRPr="00FD4C9D">
        <w:rPr>
          <w:rFonts w:ascii="Times New Roman" w:hAnsi="Times New Roman" w:cs="Times New Roman"/>
          <w:sz w:val="24"/>
        </w:rPr>
        <w:t xml:space="preserve"> found throughout the </w:t>
      </w:r>
      <w:r w:rsidR="00D5234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or primarily at low or high elevations or latitudes within the study region (</w:t>
      </w:r>
      <w:r w:rsidR="005547AC" w:rsidRPr="00FD4C9D">
        <w:rPr>
          <w:rFonts w:ascii="Times New Roman" w:hAnsi="Times New Roman" w:cs="Times New Roman"/>
          <w:sz w:val="24"/>
        </w:rPr>
        <w:t>Table 1</w:t>
      </w:r>
      <w:r w:rsidRPr="00FD4C9D">
        <w:rPr>
          <w:rFonts w:ascii="Times New Roman" w:hAnsi="Times New Roman" w:cs="Times New Roman"/>
          <w:sz w:val="24"/>
        </w:rPr>
        <w:t xml:space="preserve">). The species were chosen based on a combination of factors: use of </w:t>
      </w:r>
      <w:r w:rsidR="007E40F0" w:rsidRPr="00FD4C9D">
        <w:rPr>
          <w:rFonts w:ascii="Times New Roman" w:hAnsi="Times New Roman" w:cs="Times New Roman"/>
          <w:sz w:val="24"/>
        </w:rPr>
        <w:t xml:space="preserve">mature </w:t>
      </w:r>
      <w:r w:rsidRPr="00FD4C9D">
        <w:rPr>
          <w:rFonts w:ascii="Times New Roman" w:hAnsi="Times New Roman" w:cs="Times New Roman"/>
          <w:sz w:val="24"/>
        </w:rPr>
        <w:t xml:space="preserve">forest as primary breeding habitat, classification as a passerine, detectability via roadside surveys, occurrence and general range patterns within just the </w:t>
      </w:r>
      <w:r w:rsidR="004F4CEE" w:rsidRPr="00FD4C9D">
        <w:rPr>
          <w:rFonts w:ascii="Times New Roman" w:hAnsi="Times New Roman" w:cs="Times New Roman"/>
          <w:sz w:val="24"/>
        </w:rPr>
        <w:t>study region</w:t>
      </w:r>
      <w:r w:rsidRPr="00FD4C9D">
        <w:rPr>
          <w:rFonts w:ascii="Times New Roman" w:hAnsi="Times New Roman" w:cs="Times New Roman"/>
          <w:sz w:val="24"/>
        </w:rPr>
        <w:t xml:space="preserve">, and conservation status. </w:t>
      </w:r>
      <w:r w:rsidR="007E40F0" w:rsidRPr="00FD4C9D">
        <w:rPr>
          <w:rFonts w:ascii="Times New Roman" w:hAnsi="Times New Roman" w:cs="Times New Roman"/>
          <w:sz w:val="24"/>
        </w:rPr>
        <w:t>T</w:t>
      </w:r>
      <w:r w:rsidRPr="00FD4C9D">
        <w:rPr>
          <w:rFonts w:ascii="Times New Roman" w:hAnsi="Times New Roman" w:cs="Times New Roman"/>
          <w:sz w:val="24"/>
        </w:rPr>
        <w:t xml:space="preserve">he 15 focal species </w:t>
      </w:r>
      <w:r w:rsidR="007E40F0" w:rsidRPr="00FD4C9D">
        <w:rPr>
          <w:rFonts w:ascii="Times New Roman" w:hAnsi="Times New Roman" w:cs="Times New Roman"/>
          <w:sz w:val="24"/>
        </w:rPr>
        <w:t>represent</w:t>
      </w:r>
      <w:r w:rsidRPr="00FD4C9D">
        <w:rPr>
          <w:rFonts w:ascii="Times New Roman" w:hAnsi="Times New Roman" w:cs="Times New Roman"/>
          <w:sz w:val="24"/>
        </w:rPr>
        <w:t xml:space="preserve"> a diversity of taxonomic groups (</w:t>
      </w:r>
      <w:bookmarkStart w:id="28" w:name="_Hlk110876223"/>
      <w:r w:rsidRPr="00FD4C9D">
        <w:rPr>
          <w:rFonts w:ascii="Times New Roman" w:hAnsi="Times New Roman" w:cs="Times New Roman"/>
          <w:sz w:val="24"/>
        </w:rPr>
        <w:t>5 families and 1</w:t>
      </w:r>
      <w:r w:rsidR="004F4CEE" w:rsidRPr="00FD4C9D">
        <w:rPr>
          <w:rFonts w:ascii="Times New Roman" w:hAnsi="Times New Roman" w:cs="Times New Roman"/>
          <w:sz w:val="24"/>
        </w:rPr>
        <w:t>2</w:t>
      </w:r>
      <w:r w:rsidRPr="00FD4C9D">
        <w:rPr>
          <w:rFonts w:ascii="Times New Roman" w:hAnsi="Times New Roman" w:cs="Times New Roman"/>
          <w:sz w:val="24"/>
        </w:rPr>
        <w:t xml:space="preserve"> genera</w:t>
      </w:r>
      <w:bookmarkEnd w:id="28"/>
      <w:r w:rsidRPr="00FD4C9D">
        <w:rPr>
          <w:rFonts w:ascii="Times New Roman" w:hAnsi="Times New Roman" w:cs="Times New Roman"/>
          <w:sz w:val="24"/>
        </w:rPr>
        <w:t>), ranges (e.g., high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low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regionwide), and conservation statuses (</w:t>
      </w:r>
      <w:r w:rsidR="002A1F40" w:rsidRPr="00FD4C9D">
        <w:rPr>
          <w:rFonts w:ascii="Times New Roman" w:hAnsi="Times New Roman" w:cs="Times New Roman"/>
          <w:sz w:val="24"/>
        </w:rPr>
        <w:t>13</w:t>
      </w:r>
      <w:r w:rsidRPr="00FD4C9D">
        <w:rPr>
          <w:rFonts w:ascii="Times New Roman" w:hAnsi="Times New Roman" w:cs="Times New Roman"/>
          <w:sz w:val="24"/>
        </w:rPr>
        <w:t xml:space="preserve"> species of conservation concern).</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71FA9EE7"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ed count</w:t>
      </w:r>
      <w:r w:rsidRPr="00FD4C9D">
        <w:rPr>
          <w:rFonts w:ascii="Times New Roman" w:hAnsi="Times New Roman" w:cs="Times New Roman"/>
          <w:sz w:val="24"/>
        </w:rPr>
        <w:t xml:space="preserve"> data for the 15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for the years 1997 (when data at the individual stop-level is first available) to 2017.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57C443E8"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For this case study, </w:t>
      </w:r>
      <w:r w:rsidR="0029345A" w:rsidRPr="00FD4C9D">
        <w:rPr>
          <w:rFonts w:ascii="Times New Roman" w:hAnsi="Times New Roman" w:cs="Times New Roman"/>
          <w:sz w:val="24"/>
        </w:rPr>
        <w:t xml:space="preserve">all statistical analyses were conducted at the route-level because </w:t>
      </w:r>
      <w:commentRangeStart w:id="29"/>
      <w:commentRangeStart w:id="30"/>
      <w:r w:rsidR="0029345A" w:rsidRPr="00FD4C9D">
        <w:rPr>
          <w:rFonts w:ascii="Times New Roman" w:hAnsi="Times New Roman" w:cs="Times New Roman"/>
          <w:sz w:val="24"/>
        </w:rPr>
        <w:t>individual stop-level location data were not available</w:t>
      </w:r>
      <w:commentRangeEnd w:id="29"/>
      <w:r w:rsidR="001733BF">
        <w:rPr>
          <w:rStyle w:val="CommentReference"/>
        </w:rPr>
        <w:commentReference w:id="29"/>
      </w:r>
      <w:commentRangeEnd w:id="30"/>
      <w:r w:rsidR="00B85371">
        <w:rPr>
          <w:rStyle w:val="CommentReference"/>
        </w:rPr>
        <w:commentReference w:id="30"/>
      </w:r>
      <w:r w:rsidR="0029345A" w:rsidRPr="00FD4C9D">
        <w:rPr>
          <w:rFonts w:ascii="Times New Roman" w:hAnsi="Times New Roman" w:cs="Times New Roman"/>
          <w:sz w:val="24"/>
        </w:rPr>
        <w:t xml:space="preserve">.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and with run types of 1 (</w:t>
      </w:r>
      <w:commentRangeStart w:id="31"/>
      <w:commentRangeStart w:id="32"/>
      <w:r w:rsidR="00545DB5" w:rsidRPr="00FD4C9D">
        <w:rPr>
          <w:rFonts w:ascii="Times New Roman" w:hAnsi="Times New Roman" w:cs="Times New Roman"/>
          <w:sz w:val="24"/>
        </w:rPr>
        <w:t>signifying routes that met BBS criteria</w:t>
      </w:r>
      <w:commentRangeEnd w:id="31"/>
      <w:r w:rsidR="001733BF">
        <w:rPr>
          <w:rStyle w:val="CommentReference"/>
        </w:rPr>
        <w:commentReference w:id="31"/>
      </w:r>
      <w:commentRangeEnd w:id="32"/>
      <w:r w:rsidR="00B85371">
        <w:rPr>
          <w:rStyle w:val="CommentReference"/>
        </w:rPr>
        <w:commentReference w:id="32"/>
      </w:r>
      <w:r w:rsidR="00545DB5" w:rsidRPr="00FD4C9D">
        <w:rPr>
          <w:rFonts w:ascii="Times New Roman" w:hAnsi="Times New Roman" w:cs="Times New Roman"/>
          <w:sz w:val="24"/>
        </w:rPr>
        <w:t>), for a total of 346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9345A" w:rsidRPr="00FD4C9D">
        <w:rPr>
          <w:rFonts w:ascii="Times New Roman" w:hAnsi="Times New Roman" w:cs="Times New Roman"/>
          <w:sz w:val="24"/>
        </w:rPr>
        <w:t xml:space="preserve">sum of </w:t>
      </w:r>
      <w:r w:rsidR="00545DB5" w:rsidRPr="00FD4C9D">
        <w:rPr>
          <w:rFonts w:ascii="Times New Roman" w:hAnsi="Times New Roman" w:cs="Times New Roman"/>
          <w:sz w:val="24"/>
        </w:rPr>
        <w:t xml:space="preserve">counts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15 focal species </w:t>
      </w:r>
      <w:r w:rsidR="0029345A" w:rsidRPr="00FD4C9D">
        <w:rPr>
          <w:rFonts w:ascii="Times New Roman" w:hAnsi="Times New Roman" w:cs="Times New Roman"/>
          <w:sz w:val="24"/>
        </w:rPr>
        <w:t>across</w:t>
      </w:r>
      <w:r w:rsidR="00545DB5" w:rsidRPr="00FD4C9D">
        <w:rPr>
          <w:rFonts w:ascii="Times New Roman" w:hAnsi="Times New Roman" w:cs="Times New Roman"/>
          <w:sz w:val="24"/>
        </w:rPr>
        <w:t xml:space="preserve"> the 50 stops </w:t>
      </w:r>
      <w:r w:rsidR="001217B5" w:rsidRPr="00FD4C9D">
        <w:rPr>
          <w:rFonts w:ascii="Times New Roman" w:hAnsi="Times New Roman" w:cs="Times New Roman"/>
          <w:sz w:val="24"/>
        </w:rPr>
        <w:t>of each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commentRangeStart w:id="33"/>
      <w:r w:rsidR="00545DB5" w:rsidRPr="00FD4C9D">
        <w:rPr>
          <w:rFonts w:ascii="Times New Roman" w:hAnsi="Times New Roman" w:cs="Times New Roman"/>
          <w:sz w:val="24"/>
        </w:rPr>
        <w:t>.</w:t>
      </w:r>
      <w:commentRangeEnd w:id="33"/>
      <w:r w:rsidR="00BB22BA">
        <w:rPr>
          <w:rStyle w:val="CommentReference"/>
        </w:rPr>
        <w:commentReference w:id="33"/>
      </w:r>
    </w:p>
    <w:p w14:paraId="547783B6" w14:textId="4132FE0E" w:rsidR="00DA59E3" w:rsidRPr="00FD4C9D" w:rsidRDefault="003C2C26" w:rsidP="00DA59E3">
      <w:pPr>
        <w:spacing w:line="276" w:lineRule="auto"/>
        <w:rPr>
          <w:rFonts w:ascii="Times New Roman" w:hAnsi="Times New Roman" w:cs="Times New Roman"/>
          <w:i/>
          <w:iCs/>
          <w:sz w:val="24"/>
        </w:rPr>
      </w:pPr>
      <w:r w:rsidRPr="00FD4C9D">
        <w:rPr>
          <w:rFonts w:ascii="Times New Roman" w:hAnsi="Times New Roman" w:cs="Times New Roman"/>
          <w:i/>
          <w:iCs/>
          <w:sz w:val="24"/>
        </w:rPr>
        <w:t>Historical e</w:t>
      </w:r>
      <w:r w:rsidR="00DA59E3" w:rsidRPr="00FD4C9D">
        <w:rPr>
          <w:rFonts w:ascii="Times New Roman" w:hAnsi="Times New Roman" w:cs="Times New Roman"/>
          <w:i/>
          <w:iCs/>
          <w:sz w:val="24"/>
        </w:rPr>
        <w:t>nvironmental data</w:t>
      </w:r>
    </w:p>
    <w:p w14:paraId="32F9E451" w14:textId="7EA65EAA"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I included nine environmental covariates as historical (1997–2017)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commentRangeStart w:id="34"/>
      <w:r w:rsidR="0063145E" w:rsidRPr="00FD4C9D">
        <w:rPr>
          <w:rFonts w:ascii="Times New Roman" w:hAnsi="Times New Roman" w:cs="Times New Roman"/>
          <w:sz w:val="24"/>
        </w:rPr>
        <w:t xml:space="preserve">To reduce autocorrelation among the covariates, I used mean temperature difference between the growing and breeding seasons as a second temperature variable rather than including both mean growing and breeding season temperatures, as they were highly correlated </w:t>
      </w:r>
      <w:r w:rsidR="008B65AD" w:rsidRPr="00FD4C9D">
        <w:rPr>
          <w:rFonts w:ascii="Times New Roman" w:hAnsi="Times New Roman" w:cs="Times New Roman"/>
          <w:sz w:val="24"/>
        </w:rPr>
        <w:t>(r = 0.85)</w:t>
      </w:r>
      <w:commentRangeEnd w:id="34"/>
      <w:r w:rsidR="001733BF">
        <w:rPr>
          <w:rStyle w:val="CommentReference"/>
        </w:rPr>
        <w:commentReference w:id="34"/>
      </w:r>
      <w:r w:rsidR="008B65AD" w:rsidRPr="00FD4C9D">
        <w:rPr>
          <w:rFonts w:ascii="Times New Roman" w:hAnsi="Times New Roman" w:cs="Times New Roman"/>
          <w:sz w:val="24"/>
        </w:rPr>
        <w:t xml:space="preserve"> </w:t>
      </w:r>
      <w:r w:rsidR="0063145E" w:rsidRPr="00FD4C9D">
        <w:rPr>
          <w:rFonts w:ascii="Times New Roman" w:hAnsi="Times New Roman" w:cs="Times New Roman"/>
          <w:sz w:val="24"/>
        </w:rPr>
        <w:t>with each other.</w:t>
      </w:r>
      <w:r w:rsidR="00A86F12" w:rsidRPr="00FD4C9D">
        <w:rPr>
          <w:rFonts w:ascii="Times New Roman" w:hAnsi="Times New Roman" w:cs="Times New Roman"/>
          <w:sz w:val="24"/>
        </w:rPr>
        <w:t xml:space="preserve"> </w:t>
      </w:r>
      <w:commentRangeStart w:id="35"/>
      <w:r w:rsidR="00865575" w:rsidRPr="00FD4C9D">
        <w:rPr>
          <w:rFonts w:ascii="Times New Roman" w:hAnsi="Times New Roman" w:cs="Times New Roman"/>
          <w:sz w:val="24"/>
        </w:rPr>
        <w:t>Correlations among the nine environmental covariates ranged from -0.55 to 0.51.</w:t>
      </w:r>
      <w:commentRangeEnd w:id="35"/>
      <w:r w:rsidR="001733BF">
        <w:rPr>
          <w:rStyle w:val="CommentReference"/>
        </w:rPr>
        <w:commentReference w:id="35"/>
      </w:r>
    </w:p>
    <w:p w14:paraId="5CD03E26" w14:textId="0CC30043" w:rsidR="00A86F12" w:rsidRPr="00FD4C9D" w:rsidRDefault="00865575" w:rsidP="00A86F12">
      <w:pPr>
        <w:spacing w:line="276" w:lineRule="auto"/>
        <w:ind w:firstLine="720"/>
        <w:rPr>
          <w:rFonts w:ascii="Times New Roman" w:hAnsi="Times New Roman" w:cs="Times New Roman"/>
          <w:sz w:val="24"/>
        </w:rPr>
      </w:pPr>
      <w:commentRangeStart w:id="36"/>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 such that: (1) deciduous and mixed forest = deciduous forest, mixed forest, and woody wetlands; (2) conifer forest = evergreen forest; and (3) developed land = 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15</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commentRangeEnd w:id="36"/>
      <w:r w:rsidR="001733BF">
        <w:rPr>
          <w:rStyle w:val="CommentReference"/>
        </w:rPr>
        <w:commentReference w:id="36"/>
      </w:r>
    </w:p>
    <w:p w14:paraId="61B7802B" w14:textId="510DF317" w:rsidR="0063145E" w:rsidRPr="00FD4C9D" w:rsidRDefault="000222D2" w:rsidP="007A1808">
      <w:pPr>
        <w:spacing w:line="276" w:lineRule="auto"/>
        <w:ind w:firstLine="720"/>
        <w:rPr>
          <w:rFonts w:ascii="Times New Roman" w:hAnsi="Times New Roman" w:cs="Times New Roman"/>
          <w:sz w:val="24"/>
        </w:rPr>
      </w:pPr>
      <w:proofErr w:type="gramStart"/>
      <w:r w:rsidRPr="00FD4C9D">
        <w:rPr>
          <w:rFonts w:ascii="Times New Roman" w:hAnsi="Times New Roman" w:cs="Times New Roman"/>
          <w:sz w:val="24"/>
        </w:rPr>
        <w:t>Me</w:t>
      </w:r>
      <w:r w:rsidR="0049356B" w:rsidRPr="00FD4C9D">
        <w:rPr>
          <w:rFonts w:ascii="Times New Roman" w:hAnsi="Times New Roman" w:cs="Times New Roman"/>
          <w:sz w:val="24"/>
        </w:rPr>
        <w:t>dian elevation,</w:t>
      </w:r>
      <w:proofErr w:type="gramEnd"/>
      <w:r w:rsidR="0049356B" w:rsidRPr="00FD4C9D">
        <w:rPr>
          <w:rFonts w:ascii="Times New Roman" w:hAnsi="Times New Roman" w:cs="Times New Roman"/>
          <w:sz w:val="24"/>
        </w:rPr>
        <w:t xml:space="preserve"> means of the climate variables, </w:t>
      </w:r>
      <w:r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Pr="00FD4C9D">
        <w:rPr>
          <w:rFonts w:ascii="Times New Roman" w:hAnsi="Times New Roman" w:cs="Times New Roman"/>
          <w:sz w:val="24"/>
        </w:rPr>
        <w:t xml:space="preserve">were calculated within sampling </w:t>
      </w:r>
      <w:commentRangeStart w:id="37"/>
      <w:r w:rsidRPr="00FD4C9D">
        <w:rPr>
          <w:rFonts w:ascii="Times New Roman" w:hAnsi="Times New Roman" w:cs="Times New Roman"/>
          <w:sz w:val="24"/>
        </w:rPr>
        <w:t>hexagons centered on the first stop of each BBS route</w:t>
      </w:r>
      <w:commentRangeEnd w:id="37"/>
      <w:r w:rsidR="001733BF">
        <w:rPr>
          <w:rStyle w:val="CommentReference"/>
        </w:rPr>
        <w:commentReference w:id="37"/>
      </w:r>
      <w:r w:rsidRPr="00FD4C9D">
        <w:rPr>
          <w:rFonts w:ascii="Times New Roman" w:hAnsi="Times New Roman" w:cs="Times New Roman"/>
          <w:sz w:val="24"/>
        </w:rPr>
        <w:t xml:space="preserve">. </w:t>
      </w:r>
      <w:r w:rsidR="0049356B" w:rsidRPr="00FD4C9D">
        <w:rPr>
          <w:rFonts w:ascii="Times New Roman" w:hAnsi="Times New Roman" w:cs="Times New Roman"/>
          <w:sz w:val="24"/>
        </w:rPr>
        <w:t xml:space="preserve">The vertices of each sampling hexagon were </w:t>
      </w:r>
      <w:commentRangeStart w:id="38"/>
      <w:r w:rsidR="0049356B" w:rsidRPr="00FD4C9D">
        <w:rPr>
          <w:rFonts w:ascii="Times New Roman" w:hAnsi="Times New Roman" w:cs="Times New Roman"/>
          <w:sz w:val="24"/>
        </w:rPr>
        <w:t xml:space="preserve">approximately 24 km from </w:t>
      </w:r>
      <w:commentRangeEnd w:id="38"/>
      <w:r w:rsidR="00B70202">
        <w:rPr>
          <w:rStyle w:val="CommentReference"/>
        </w:rPr>
        <w:commentReference w:id="38"/>
      </w:r>
      <w:r w:rsidR="0049356B" w:rsidRPr="00FD4C9D">
        <w:rPr>
          <w:rFonts w:ascii="Times New Roman" w:hAnsi="Times New Roman" w:cs="Times New Roman"/>
          <w:sz w:val="24"/>
        </w:rPr>
        <w:t xml:space="preserve">the first stop, ensuring that the entire BBS route was fully encompassed within the hexagon. </w:t>
      </w:r>
      <w:r w:rsidRPr="00FD4C9D">
        <w:rPr>
          <w:rFonts w:ascii="Times New Roman" w:hAnsi="Times New Roman" w:cs="Times New Roman"/>
          <w:sz w:val="24"/>
        </w:rPr>
        <w:t xml:space="preserve">Latitude and median elevation (derived from Shuttle Radar Topography Mission digital elevation data; Table 2) were static across the sampling period, but climate variables were calculated from </w:t>
      </w:r>
      <w:commentRangeStart w:id="39"/>
      <w:r w:rsidRPr="00FD4C9D">
        <w:rPr>
          <w:rFonts w:ascii="Times New Roman" w:hAnsi="Times New Roman" w:cs="Times New Roman"/>
          <w:sz w:val="24"/>
        </w:rPr>
        <w:t xml:space="preserve">PRISM Climate Group </w:t>
      </w:r>
      <w:commentRangeEnd w:id="39"/>
      <w:r w:rsidR="00B70202">
        <w:rPr>
          <w:rStyle w:val="CommentReference"/>
        </w:rPr>
        <w:commentReference w:id="39"/>
      </w:r>
      <w:r w:rsidRPr="00FD4C9D">
        <w:rPr>
          <w:rFonts w:ascii="Times New Roman" w:hAnsi="Times New Roman" w:cs="Times New Roman"/>
          <w:sz w:val="24"/>
        </w:rPr>
        <w:t>monthly temperature and precipitation data corresponding to each year and land cover variables were derived from National Land Cover Databases, using the closest year available (e.g., 2001 land cover data was associated with BBS data collected between 1997 and 2002).</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164F2634"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t>I used the same nine environmental covariates</w:t>
      </w:r>
      <w:r w:rsidR="00B70202">
        <w:rPr>
          <w:rFonts w:ascii="Times New Roman" w:hAnsi="Times New Roman" w:cs="Times New Roman"/>
          <w:sz w:val="24"/>
        </w:rPr>
        <w:t xml:space="preserve"> </w:t>
      </w:r>
      <w:commentRangeStart w:id="40"/>
      <w:r w:rsidR="00B70202">
        <w:rPr>
          <w:rFonts w:ascii="Times New Roman" w:hAnsi="Times New Roman" w:cs="Times New Roman"/>
          <w:sz w:val="24"/>
        </w:rPr>
        <w:t>used to estimate current distributions</w:t>
      </w:r>
      <w:r w:rsidRPr="00FD4C9D">
        <w:rPr>
          <w:rFonts w:ascii="Times New Roman" w:hAnsi="Times New Roman" w:cs="Times New Roman"/>
          <w:sz w:val="24"/>
        </w:rPr>
        <w:t xml:space="preserve"> </w:t>
      </w:r>
      <w:commentRangeEnd w:id="40"/>
      <w:r w:rsidR="00B70202">
        <w:rPr>
          <w:rStyle w:val="CommentReference"/>
        </w:rPr>
        <w:commentReference w:id="40"/>
      </w:r>
      <w:r w:rsidRPr="00FD4C9D">
        <w:rPr>
          <w:rFonts w:ascii="Times New Roman" w:hAnsi="Times New Roman" w:cs="Times New Roman"/>
          <w:sz w:val="24"/>
        </w:rPr>
        <w:t xml:space="preserve">to predict counts of the 15 focal species in 2100 (Table 2). </w:t>
      </w:r>
      <w:r w:rsidR="003B491F" w:rsidRPr="00FD4C9D">
        <w:rPr>
          <w:rFonts w:ascii="Times New Roman" w:hAnsi="Times New Roman" w:cs="Times New Roman"/>
          <w:sz w:val="24"/>
        </w:rPr>
        <w:t>To project future distributions of counts across the AMBCR</w:t>
      </w:r>
      <w:r w:rsidRPr="00FD4C9D">
        <w:rPr>
          <w:rFonts w:ascii="Times New Roman" w:hAnsi="Times New Roman" w:cs="Times New Roman"/>
          <w:sz w:val="24"/>
        </w:rPr>
        <w:t xml:space="preserve">, I created a hexagonal grid that </w:t>
      </w:r>
      <w:r w:rsidR="00293CE7" w:rsidRPr="00FD4C9D">
        <w:rPr>
          <w:rFonts w:ascii="Times New Roman" w:hAnsi="Times New Roman" w:cs="Times New Roman"/>
          <w:sz w:val="24"/>
        </w:rPr>
        <w:t xml:space="preserve">encompassed the AMBCR and was </w:t>
      </w:r>
      <w:r w:rsidR="00293CE7" w:rsidRPr="00FD4C9D">
        <w:rPr>
          <w:rFonts w:ascii="Times New Roman" w:hAnsi="Times New Roman" w:cs="Times New Roman"/>
          <w:sz w:val="24"/>
        </w:rPr>
        <w:lastRenderedPageBreak/>
        <w:t xml:space="preserve">comprised of individual grid cells that match the dimensions of the sampling hexagons. Although less commonly used than traditional square grids, </w:t>
      </w:r>
      <w:commentRangeStart w:id="41"/>
      <w:r w:rsidR="00293CE7" w:rsidRPr="00FD4C9D">
        <w:rPr>
          <w:rFonts w:ascii="Times New Roman" w:hAnsi="Times New Roman" w:cs="Times New Roman"/>
          <w:sz w:val="24"/>
        </w:rPr>
        <w:t>hexagonal grids have certain advantages when applied to ecological networks or systems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(Birch et al. 2007, Nhancale and Smith 2011)</w:t>
      </w:r>
      <w:r w:rsidR="00150BA0">
        <w:rPr>
          <w:rFonts w:ascii="Times New Roman" w:hAnsi="Times New Roman" w:cs="Times New Roman"/>
          <w:sz w:val="24"/>
        </w:rPr>
        <w:fldChar w:fldCharType="end"/>
      </w:r>
      <w:r w:rsidR="00293CE7" w:rsidRPr="00FD4C9D">
        <w:rPr>
          <w:rFonts w:ascii="Times New Roman" w:hAnsi="Times New Roman" w:cs="Times New Roman"/>
          <w:sz w:val="24"/>
        </w:rPr>
        <w:t>, such as reduced edge effects and better fit to curved surfaces.</w:t>
      </w:r>
      <w:r w:rsidR="003B491F" w:rsidRPr="00FD4C9D">
        <w:rPr>
          <w:rFonts w:ascii="Times New Roman" w:hAnsi="Times New Roman" w:cs="Times New Roman"/>
          <w:sz w:val="24"/>
        </w:rPr>
        <w:t xml:space="preserve"> </w:t>
      </w:r>
      <w:commentRangeEnd w:id="41"/>
      <w:r w:rsidR="00B70202">
        <w:rPr>
          <w:rStyle w:val="CommentReference"/>
        </w:rPr>
        <w:commentReference w:id="41"/>
      </w:r>
      <w:r w:rsidR="003B491F" w:rsidRPr="00FD4C9D">
        <w:rPr>
          <w:rFonts w:ascii="Times New Roman" w:hAnsi="Times New Roman" w:cs="Times New Roman"/>
          <w:sz w:val="24"/>
        </w:rPr>
        <w:t>For each hexagonal grid cell,</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1A6A58BD" w:rsidR="00EF6FD5" w:rsidRPr="00FD4C9D" w:rsidRDefault="003B491F"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calculate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w:t>
      </w:r>
      <w:r w:rsidRPr="00FD4C9D">
        <w:t xml:space="preserve"> </w:t>
      </w:r>
      <w:r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(intermediate emission pathway)</w:t>
      </w:r>
      <w:r w:rsidRPr="00FD4C9D">
        <w:rPr>
          <w:rFonts w:ascii="Times New Roman" w:hAnsi="Times New Roman" w:cs="Times New Roman"/>
          <w:sz w:val="24"/>
        </w:rPr>
        <w:t xml:space="preserve"> and 8.5</w:t>
      </w:r>
      <w:r w:rsidR="00CE3DA3" w:rsidRPr="00FD4C9D">
        <w:rPr>
          <w:rFonts w:ascii="Times New Roman" w:hAnsi="Times New Roman" w:cs="Times New Roman"/>
          <w:sz w:val="24"/>
        </w:rPr>
        <w:t xml:space="preserve"> (high emission pathway)</w:t>
      </w:r>
      <w:r w:rsidRPr="00FD4C9D">
        <w:rPr>
          <w:rFonts w:ascii="Times New Roman" w:hAnsi="Times New Roman" w:cs="Times New Roman"/>
          <w:sz w:val="24"/>
        </w:rPr>
        <w:t xml:space="preserve">,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from which I extracted area-weighted means for each hexagonal grid cell.</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EF6FD5" w:rsidRPr="00FD4C9D">
        <w:rPr>
          <w:rFonts w:ascii="Times New Roman" w:hAnsi="Times New Roman" w:cs="Times New Roman"/>
          <w:sz w:val="24"/>
        </w:rPr>
        <w:t>intermediate (4.5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5A8046B5" w:rsidR="0008353F" w:rsidRPr="00FD4C9D"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 xml:space="preserve">1, which </w:t>
      </w:r>
      <w:commentRangeStart w:id="42"/>
      <w:r w:rsidR="001144E4" w:rsidRPr="00FD4C9D">
        <w:rPr>
          <w:rFonts w:ascii="Times New Roman" w:hAnsi="Times New Roman" w:cs="Times New Roman"/>
          <w:sz w:val="24"/>
        </w:rPr>
        <w:t>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commentRangeEnd w:id="42"/>
      <w:r w:rsidR="00B70202">
        <w:rPr>
          <w:rStyle w:val="CommentReference"/>
        </w:rPr>
        <w:commentReference w:id="42"/>
      </w:r>
      <w:r w:rsidR="0008353F" w:rsidRPr="00FD4C9D">
        <w:rPr>
          <w:rFonts w:ascii="Times New Roman" w:hAnsi="Times New Roman" w:cs="Times New Roman"/>
          <w:sz w:val="24"/>
        </w:rPr>
        <w:t>.</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5F5B883" w14:textId="0AB120C5" w:rsidR="00E35B47" w:rsidRPr="00FD4C9D" w:rsidRDefault="0008353F"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I model</w:t>
      </w:r>
      <w:r w:rsidR="00F1717F" w:rsidRPr="00FD4C9D">
        <w:rPr>
          <w:rFonts w:ascii="Times New Roman" w:hAnsi="Times New Roman" w:cs="Times New Roman"/>
          <w:sz w:val="24"/>
        </w:rPr>
        <w:t>ed</w:t>
      </w:r>
      <w:r w:rsidRPr="00FD4C9D">
        <w:rPr>
          <w:rFonts w:ascii="Times New Roman" w:hAnsi="Times New Roman" w:cs="Times New Roman"/>
          <w:sz w:val="24"/>
        </w:rPr>
        <w:t xml:space="preserve"> the 15 focal species </w:t>
      </w:r>
      <w:r w:rsidR="00F1717F" w:rsidRPr="00FD4C9D">
        <w:rPr>
          <w:rFonts w:ascii="Times New Roman" w:hAnsi="Times New Roman" w:cs="Times New Roman"/>
          <w:sz w:val="24"/>
        </w:rPr>
        <w:t xml:space="preserve">with </w:t>
      </w:r>
      <w:commentRangeStart w:id="43"/>
      <w:r w:rsidR="00F1717F" w:rsidRPr="00FD4C9D">
        <w:rPr>
          <w:rFonts w:ascii="Times New Roman" w:hAnsi="Times New Roman" w:cs="Times New Roman"/>
          <w:sz w:val="24"/>
        </w:rPr>
        <w:t>two sets of individual negative binomial models</w:t>
      </w:r>
      <w:commentRangeEnd w:id="43"/>
      <w:r w:rsidR="005E3644">
        <w:rPr>
          <w:rStyle w:val="CommentReference"/>
        </w:rPr>
        <w:commentReference w:id="43"/>
      </w:r>
      <w:r w:rsidR="00F1717F" w:rsidRPr="00FD4C9D">
        <w:rPr>
          <w:rFonts w:ascii="Times New Roman" w:hAnsi="Times New Roman" w:cs="Times New Roman"/>
          <w:sz w:val="24"/>
        </w:rPr>
        <w:t xml:space="preserve">, using the </w:t>
      </w:r>
      <w:commentRangeStart w:id="44"/>
      <w:r w:rsidR="00F1717F" w:rsidRPr="00FD4C9D">
        <w:rPr>
          <w:rFonts w:ascii="Times New Roman" w:hAnsi="Times New Roman" w:cs="Times New Roman"/>
          <w:sz w:val="24"/>
        </w:rPr>
        <w:t>“</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w:t>
      </w:r>
      <w:commentRangeEnd w:id="44"/>
      <w:r w:rsidR="007C4CF8">
        <w:rPr>
          <w:rStyle w:val="CommentReference"/>
        </w:rPr>
        <w:commentReference w:id="44"/>
      </w:r>
      <w:r w:rsidR="00F1717F" w:rsidRPr="00FD4C9D">
        <w:rPr>
          <w:rFonts w:ascii="Times New Roman" w:hAnsi="Times New Roman" w:cs="Times New Roman"/>
          <w:sz w:val="24"/>
        </w:rPr>
        <w:t xml:space="preserve">ckage in Program R. </w:t>
      </w:r>
      <w:commentRangeStart w:id="45"/>
      <w:r w:rsidR="00F1717F" w:rsidRPr="00FD4C9D">
        <w:rPr>
          <w:rFonts w:ascii="Times New Roman" w:hAnsi="Times New Roman" w:cs="Times New Roman"/>
          <w:sz w:val="24"/>
        </w:rPr>
        <w:t>The first set of negative binomial models incorporated spatial random effects</w:t>
      </w:r>
      <w:r w:rsidR="00713E08" w:rsidRPr="00FD4C9D">
        <w:rPr>
          <w:rFonts w:ascii="Times New Roman" w:hAnsi="Times New Roman" w:cs="Times New Roman"/>
          <w:sz w:val="24"/>
        </w:rPr>
        <w:t xml:space="preserve"> and were used for the </w:t>
      </w:r>
      <w:r w:rsidR="00F1717F" w:rsidRPr="00FD4C9D">
        <w:rPr>
          <w:rFonts w:ascii="Times New Roman" w:hAnsi="Times New Roman" w:cs="Times New Roman"/>
          <w:sz w:val="24"/>
        </w:rPr>
        <w:t xml:space="preserve">eleven species </w:t>
      </w:r>
      <w:r w:rsidR="00713E08" w:rsidRPr="00FD4C9D">
        <w:rPr>
          <w:rFonts w:ascii="Times New Roman" w:hAnsi="Times New Roman" w:cs="Times New Roman"/>
          <w:sz w:val="24"/>
        </w:rPr>
        <w:t xml:space="preserve">that </w:t>
      </w:r>
      <w:r w:rsidR="00F1717F" w:rsidRPr="00FD4C9D">
        <w:rPr>
          <w:rFonts w:ascii="Times New Roman" w:hAnsi="Times New Roman" w:cs="Times New Roman"/>
          <w:sz w:val="24"/>
        </w:rPr>
        <w:t>exhibited spatial autocorrelation in count distributions</w:t>
      </w:r>
      <w:r w:rsidR="005B56AD" w:rsidRPr="00FD4C9D">
        <w:rPr>
          <w:rFonts w:ascii="Times New Roman" w:hAnsi="Times New Roman" w:cs="Times New Roman"/>
          <w:sz w:val="24"/>
        </w:rPr>
        <w:t xml:space="preserve"> (Tables 3–5)</w:t>
      </w:r>
      <w:r w:rsidR="00F1717F" w:rsidRPr="00FD4C9D">
        <w:rPr>
          <w:rFonts w:ascii="Times New Roman" w:hAnsi="Times New Roman" w:cs="Times New Roman"/>
          <w:sz w:val="24"/>
        </w:rPr>
        <w:t>.</w:t>
      </w:r>
      <w:commentRangeEnd w:id="45"/>
      <w:r w:rsidR="005E3644">
        <w:rPr>
          <w:rStyle w:val="CommentReference"/>
        </w:rPr>
        <w:commentReference w:id="45"/>
      </w:r>
      <w:r w:rsidR="00F1717F" w:rsidRPr="00FD4C9D">
        <w:rPr>
          <w:rFonts w:ascii="Times New Roman" w:hAnsi="Times New Roman" w:cs="Times New Roman"/>
          <w:sz w:val="24"/>
        </w:rPr>
        <w:t xml:space="preserve"> </w:t>
      </w:r>
      <w:commentRangeStart w:id="46"/>
      <w:r w:rsidR="00F1717F" w:rsidRPr="00FD4C9D">
        <w:rPr>
          <w:rFonts w:ascii="Times New Roman" w:hAnsi="Times New Roman" w:cs="Times New Roman"/>
          <w:sz w:val="24"/>
        </w:rPr>
        <w:t xml:space="preserve">The second set of negative binomial models incorporated </w:t>
      </w:r>
      <w:r w:rsidR="00713E08" w:rsidRPr="00FD4C9D">
        <w:rPr>
          <w:rFonts w:ascii="Times New Roman" w:hAnsi="Times New Roman" w:cs="Times New Roman"/>
          <w:sz w:val="24"/>
        </w:rPr>
        <w:t>site-level random</w:t>
      </w:r>
      <w:r w:rsidR="00F1717F" w:rsidRPr="00FD4C9D">
        <w:rPr>
          <w:rFonts w:ascii="Times New Roman" w:hAnsi="Times New Roman" w:cs="Times New Roman"/>
          <w:sz w:val="24"/>
        </w:rPr>
        <w:t xml:space="preserve"> effects for </w:t>
      </w:r>
      <w:r w:rsidR="00713E08" w:rsidRPr="00FD4C9D">
        <w:rPr>
          <w:rFonts w:ascii="Times New Roman" w:hAnsi="Times New Roman" w:cs="Times New Roman"/>
          <w:sz w:val="24"/>
        </w:rPr>
        <w:t xml:space="preserve">both the expected count and the dispersion parameter and were used </w:t>
      </w:r>
      <w:r w:rsidR="00713E08" w:rsidRPr="00FD4C9D">
        <w:rPr>
          <w:rFonts w:ascii="Times New Roman" w:hAnsi="Times New Roman" w:cs="Times New Roman"/>
          <w:sz w:val="24"/>
        </w:rPr>
        <w:lastRenderedPageBreak/>
        <w:t>for the four species that were most widespread (and for which the spatial models were a poor fit)</w:t>
      </w:r>
      <w:r w:rsidR="005B56AD" w:rsidRPr="00FD4C9D">
        <w:rPr>
          <w:rFonts w:ascii="Times New Roman" w:hAnsi="Times New Roman" w:cs="Times New Roman"/>
          <w:sz w:val="24"/>
        </w:rPr>
        <w:t xml:space="preserve"> (Tables 3–5)</w:t>
      </w:r>
      <w:commentRangeEnd w:id="46"/>
      <w:r w:rsidR="005E3644">
        <w:rPr>
          <w:rStyle w:val="CommentReference"/>
        </w:rPr>
        <w:commentReference w:id="46"/>
      </w:r>
      <w:r w:rsidR="00713E08" w:rsidRPr="00FD4C9D">
        <w:rPr>
          <w:rFonts w:ascii="Times New Roman" w:hAnsi="Times New Roman" w:cs="Times New Roman"/>
          <w:sz w:val="24"/>
        </w:rPr>
        <w:t xml:space="preserve">. </w:t>
      </w:r>
      <w:commentRangeStart w:id="47"/>
      <w:r w:rsidR="00713E08" w:rsidRPr="00FD4C9D">
        <w:rPr>
          <w:rFonts w:ascii="Times New Roman" w:hAnsi="Times New Roman" w:cs="Times New Roman"/>
          <w:sz w:val="24"/>
        </w:rPr>
        <w:t xml:space="preserve">For all models, the </w:t>
      </w:r>
      <w:r w:rsidRPr="00FD4C9D">
        <w:rPr>
          <w:rFonts w:ascii="Times New Roman" w:hAnsi="Times New Roman" w:cs="Times New Roman"/>
          <w:sz w:val="24"/>
        </w:rPr>
        <w:t xml:space="preserve">response variable </w:t>
      </w:r>
      <w:r w:rsidR="00713E08" w:rsidRPr="00FD4C9D">
        <w:rPr>
          <w:rFonts w:ascii="Times New Roman" w:hAnsi="Times New Roman" w:cs="Times New Roman"/>
          <w:sz w:val="24"/>
        </w:rPr>
        <w:t>was route-level annual total species count</w:t>
      </w:r>
      <w:r w:rsidRPr="00FD4C9D">
        <w:rPr>
          <w:rFonts w:ascii="Times New Roman" w:hAnsi="Times New Roman" w:cs="Times New Roman"/>
          <w:sz w:val="24"/>
        </w:rPr>
        <w:t>, and the predictor variables include</w:t>
      </w:r>
      <w:r w:rsidR="00713E08" w:rsidRPr="00FD4C9D">
        <w:rPr>
          <w:rFonts w:ascii="Times New Roman" w:hAnsi="Times New Roman" w:cs="Times New Roman"/>
          <w:sz w:val="24"/>
        </w:rPr>
        <w:t xml:space="preserve">d the environmental covariates described </w:t>
      </w:r>
      <w:r w:rsidR="005B56AD" w:rsidRPr="00FD4C9D">
        <w:rPr>
          <w:rFonts w:ascii="Times New Roman" w:hAnsi="Times New Roman" w:cs="Times New Roman"/>
          <w:sz w:val="24"/>
        </w:rPr>
        <w:t>previously</w:t>
      </w:r>
      <w:commentRangeEnd w:id="47"/>
      <w:r w:rsidR="005E3644">
        <w:rPr>
          <w:rStyle w:val="CommentReference"/>
        </w:rPr>
        <w:commentReference w:id="47"/>
      </w:r>
      <w:r w:rsidR="00713E08" w:rsidRPr="00FD4C9D">
        <w:rPr>
          <w:rFonts w:ascii="Times New Roman" w:hAnsi="Times New Roman" w:cs="Times New Roman"/>
          <w:sz w:val="24"/>
        </w:rPr>
        <w:t>.</w:t>
      </w:r>
      <w:r w:rsidR="003510B5" w:rsidRPr="00FD4C9D">
        <w:rPr>
          <w:rFonts w:ascii="Times New Roman" w:hAnsi="Times New Roman" w:cs="Times New Roman"/>
          <w:sz w:val="24"/>
        </w:rPr>
        <w:t xml:space="preserve"> Based on species-specific </w:t>
      </w:r>
      <w:r w:rsidR="003510B5" w:rsidRPr="00FD4C9D">
        <w:rPr>
          <w:rFonts w:ascii="Times New Roman" w:hAnsi="Times New Roman" w:cs="Times New Roman"/>
          <w:i/>
          <w:iCs/>
          <w:sz w:val="24"/>
        </w:rPr>
        <w:t>a priori</w:t>
      </w:r>
      <w:r w:rsidR="003510B5"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 </w:t>
      </w:r>
      <w:commentRangeStart w:id="48"/>
      <w:r w:rsidR="00E35B47" w:rsidRPr="00FD4C9D">
        <w:rPr>
          <w:rFonts w:ascii="Times New Roman" w:hAnsi="Times New Roman" w:cs="Times New Roman"/>
          <w:sz w:val="24"/>
        </w:rPr>
        <w:t>In total, there were three variations involving latitude and elevation, with the number of terms in brackets: (1) latitude[1] + elevation[1]  + latitude × elevation  (N = 6: BTBW, BHVI, CAWA, LEFL, SUTA, VEER</w:t>
      </w:r>
      <w:r w:rsidR="007C457C">
        <w:rPr>
          <w:rFonts w:ascii="Times New Roman" w:hAnsi="Times New Roman" w:cs="Times New Roman"/>
          <w:sz w:val="24"/>
        </w:rPr>
        <w:t>; four-letter codes correspond to species in Table 1</w:t>
      </w:r>
      <w:r w:rsidR="00E35B47" w:rsidRPr="00FD4C9D">
        <w:rPr>
          <w:rFonts w:ascii="Times New Roman" w:hAnsi="Times New Roman" w:cs="Times New Roman"/>
          <w:sz w:val="24"/>
        </w:rPr>
        <w:t xml:space="preserve">), (2) latitude[2] + elevation[4] (N = 8: CERW, EAWP, KEWA, REVI, SCTA, SWWA, WEWA, WOTH), and (3) latitude[2] + elevation[1] (N = 1: NAWA). </w:t>
      </w:r>
      <w:commentRangeEnd w:id="48"/>
      <w:r w:rsidR="0074180E">
        <w:rPr>
          <w:rStyle w:val="CommentReference"/>
        </w:rPr>
        <w:commentReference w:id="48"/>
      </w:r>
      <w:r w:rsidR="00E35B47" w:rsidRPr="00FD4C9D">
        <w:rPr>
          <w:rFonts w:ascii="Times New Roman" w:hAnsi="Times New Roman" w:cs="Times New Roman"/>
          <w:sz w:val="24"/>
        </w:rPr>
        <w:t xml:space="preserve">For all models, the four climate variables were specified as orthogonal polynomials with two degrees and the </w:t>
      </w:r>
      <w:commentRangeStart w:id="49"/>
      <w:commentRangeStart w:id="50"/>
      <w:r w:rsidR="00E35B47" w:rsidRPr="00FD4C9D">
        <w:rPr>
          <w:rFonts w:ascii="Times New Roman" w:hAnsi="Times New Roman" w:cs="Times New Roman"/>
          <w:sz w:val="24"/>
        </w:rPr>
        <w:t xml:space="preserve">three land cover variables were specified as linear. Model fit was assessed by </w:t>
      </w:r>
      <w:commentRangeStart w:id="51"/>
      <w:r w:rsidR="00E35B47" w:rsidRPr="00FD4C9D">
        <w:rPr>
          <w:rFonts w:ascii="Times New Roman" w:hAnsi="Times New Roman" w:cs="Times New Roman"/>
          <w:sz w:val="24"/>
        </w:rPr>
        <w:t>calculating the squared Pearson residual; if the p-value was between 0.05 and 0.95</w:t>
      </w:r>
      <w:commentRangeEnd w:id="51"/>
      <w:r w:rsidR="0074180E">
        <w:rPr>
          <w:rStyle w:val="CommentReference"/>
        </w:rPr>
        <w:commentReference w:id="51"/>
      </w:r>
      <w:r w:rsidR="00E35B47" w:rsidRPr="00FD4C9D">
        <w:rPr>
          <w:rFonts w:ascii="Times New Roman" w:hAnsi="Times New Roman" w:cs="Times New Roman"/>
          <w:sz w:val="24"/>
        </w:rPr>
        <w:t xml:space="preserve">, the model fit was </w:t>
      </w:r>
      <w:commentRangeStart w:id="52"/>
      <w:r w:rsidR="00E35B47" w:rsidRPr="00FD4C9D">
        <w:rPr>
          <w:rFonts w:ascii="Times New Roman" w:hAnsi="Times New Roman" w:cs="Times New Roman"/>
          <w:sz w:val="24"/>
        </w:rPr>
        <w:t>considered good</w:t>
      </w:r>
      <w:commentRangeEnd w:id="49"/>
      <w:r w:rsidR="00D4347D">
        <w:rPr>
          <w:rStyle w:val="CommentReference"/>
        </w:rPr>
        <w:commentReference w:id="49"/>
      </w:r>
      <w:commentRangeEnd w:id="50"/>
      <w:commentRangeEnd w:id="52"/>
      <w:r w:rsidR="009F2BD8">
        <w:rPr>
          <w:rStyle w:val="CommentReference"/>
        </w:rPr>
        <w:commentReference w:id="50"/>
      </w:r>
      <w:r w:rsidR="0074180E">
        <w:rPr>
          <w:rStyle w:val="CommentReference"/>
        </w:rPr>
        <w:commentReference w:id="52"/>
      </w:r>
      <w:r w:rsidR="00E35B47" w:rsidRPr="00FD4C9D">
        <w:rPr>
          <w:rFonts w:ascii="Times New Roman" w:hAnsi="Times New Roman" w:cs="Times New Roman"/>
          <w:sz w:val="24"/>
        </w:rPr>
        <w:t>.</w:t>
      </w:r>
    </w:p>
    <w:p w14:paraId="1203C1BC" w14:textId="1436F955"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08353F" w:rsidRPr="00FD4C9D">
        <w:rPr>
          <w:rFonts w:ascii="Times New Roman" w:hAnsi="Times New Roman" w:cs="Times New Roman"/>
          <w:sz w:val="24"/>
        </w:rPr>
        <w:t xml:space="preserve">. </w:t>
      </w:r>
      <w:commentRangeStart w:id="53"/>
      <w:r w:rsidR="00213237" w:rsidRPr="00FD4C9D">
        <w:rPr>
          <w:rFonts w:ascii="Times New Roman" w:hAnsi="Times New Roman" w:cs="Times New Roman"/>
          <w:sz w:val="24"/>
        </w:rPr>
        <w:t xml:space="preserve">To compare the marginal effects of each climate and land cover variable, I </w:t>
      </w:r>
      <w:r w:rsidR="00D45D81" w:rsidRPr="00FD4C9D">
        <w:rPr>
          <w:rFonts w:ascii="Times New Roman" w:hAnsi="Times New Roman" w:cs="Times New Roman"/>
          <w:sz w:val="24"/>
        </w:rPr>
        <w:t>plotted</w:t>
      </w:r>
      <w:r w:rsidR="00213237" w:rsidRPr="00FD4C9D">
        <w:rPr>
          <w:rFonts w:ascii="Times New Roman" w:hAnsi="Times New Roman" w:cs="Times New Roman"/>
          <w:sz w:val="24"/>
        </w:rPr>
        <w:t xml:space="preserve"> the change in expected count from the minimum value to the maximum value of the covariate.</w:t>
      </w:r>
      <w:commentRangeEnd w:id="53"/>
      <w:r w:rsidR="0087274F">
        <w:rPr>
          <w:rStyle w:val="CommentReference"/>
        </w:rPr>
        <w:commentReference w:id="53"/>
      </w:r>
    </w:p>
    <w:p w14:paraId="17B2970A" w14:textId="4053C93D" w:rsidR="00F331B9" w:rsidRPr="00FD4C9D"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Pr="00FD4C9D">
        <w:rPr>
          <w:rFonts w:ascii="Times New Roman" w:hAnsi="Times New Roman" w:cs="Times New Roman"/>
          <w:sz w:val="24"/>
        </w:rPr>
        <w:t xml:space="preserve">historical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w:t>
      </w:r>
      <w:commentRangeStart w:id="54"/>
      <w:r w:rsidR="0008353F" w:rsidRPr="00FD4C9D">
        <w:rPr>
          <w:rFonts w:ascii="Times New Roman" w:hAnsi="Times New Roman" w:cs="Times New Roman"/>
          <w:sz w:val="24"/>
        </w:rPr>
        <w:t xml:space="preserve">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differences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commentRangeEnd w:id="54"/>
      <w:r w:rsidR="0087274F">
        <w:rPr>
          <w:rStyle w:val="CommentReference"/>
        </w:rPr>
        <w:commentReference w:id="54"/>
      </w:r>
      <w:r w:rsidR="00F331B9" w:rsidRPr="00FD4C9D">
        <w:rPr>
          <w:rFonts w:ascii="Times New Roman" w:hAnsi="Times New Roman" w:cs="Times New Roman"/>
          <w:sz w:val="24"/>
        </w:rPr>
        <w:t xml:space="preserve">, total number of occupied hexagonal grid cells (i.e., projected to contain at least one individual) across the entire study region, and shifts (measured by distance and angle) in the </w:t>
      </w:r>
      <w:commentRangeStart w:id="55"/>
      <w:r w:rsidR="00F331B9" w:rsidRPr="00FD4C9D">
        <w:rPr>
          <w:rFonts w:ascii="Times New Roman" w:hAnsi="Times New Roman" w:cs="Times New Roman"/>
          <w:sz w:val="24"/>
        </w:rPr>
        <w:t>spatial mean-cente</w:t>
      </w:r>
      <w:commentRangeEnd w:id="55"/>
      <w:r w:rsidR="0087274F">
        <w:rPr>
          <w:rStyle w:val="CommentReference"/>
        </w:rPr>
        <w:commentReference w:id="55"/>
      </w:r>
      <w:r w:rsidR="00F331B9" w:rsidRPr="00FD4C9D">
        <w:rPr>
          <w:rFonts w:ascii="Times New Roman" w:hAnsi="Times New Roman" w:cs="Times New Roman"/>
          <w:sz w:val="24"/>
        </w:rPr>
        <w:t xml:space="preserve">r of count distributions between 2000 and 2100 for each species. 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w:t>
      </w:r>
      <w:commentRangeStart w:id="56"/>
      <w:r w:rsidR="00384120" w:rsidRPr="00FD4C9D">
        <w:rPr>
          <w:rFonts w:ascii="Times New Roman" w:hAnsi="Times New Roman" w:cs="Times New Roman"/>
          <w:sz w:val="24"/>
        </w:rPr>
        <w:t>. Statistical significance of the shifts in count-weighted mean-center of the projected distributions was determined by whether the mean-center in 2000 fell within a 95% isopleth around the projected 2100 mean-centers from the posterior iteratio</w:t>
      </w:r>
      <w:commentRangeEnd w:id="56"/>
      <w:r w:rsidR="009E363A">
        <w:rPr>
          <w:rStyle w:val="CommentReference"/>
        </w:rPr>
        <w:commentReference w:id="56"/>
      </w:r>
      <w:r w:rsidR="00384120" w:rsidRPr="00FD4C9D">
        <w:rPr>
          <w:rFonts w:ascii="Times New Roman" w:hAnsi="Times New Roman" w:cs="Times New Roman"/>
          <w:sz w:val="24"/>
        </w:rPr>
        <w:t>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Variable importance</w:t>
      </w:r>
    </w:p>
    <w:p w14:paraId="0FCA0AFF" w14:textId="306D180D"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t>I ran a total of 15 models, with model fit ranging from 0</w:t>
      </w:r>
      <w:commentRangeStart w:id="57"/>
      <w:r w:rsidRPr="00FD4C9D">
        <w:rPr>
          <w:rFonts w:ascii="Times New Roman" w:hAnsi="Times New Roman" w:cs="Times New Roman"/>
          <w:sz w:val="24"/>
          <w:szCs w:val="24"/>
        </w:rPr>
        <w:t xml:space="preserve">.211 to 0.839 </w:t>
      </w:r>
      <w:commentRangeEnd w:id="57"/>
      <w:r w:rsidR="004E1486">
        <w:rPr>
          <w:rStyle w:val="CommentReference"/>
        </w:rPr>
        <w:commentReference w:id="57"/>
      </w:r>
      <w:r w:rsidRPr="00FD4C9D">
        <w:rPr>
          <w:rFonts w:ascii="Times New Roman" w:hAnsi="Times New Roman" w:cs="Times New Roman"/>
          <w:sz w:val="24"/>
          <w:szCs w:val="24"/>
        </w:rPr>
        <w:t xml:space="preserve">and the number of </w:t>
      </w:r>
      <w:commentRangeStart w:id="58"/>
      <w:r w:rsidRPr="00FD4C9D">
        <w:rPr>
          <w:rFonts w:ascii="Times New Roman" w:hAnsi="Times New Roman" w:cs="Times New Roman"/>
          <w:sz w:val="24"/>
          <w:szCs w:val="24"/>
        </w:rPr>
        <w:t xml:space="preserve">iterations in the posterior distribution </w:t>
      </w:r>
      <w:commentRangeEnd w:id="58"/>
      <w:r w:rsidR="004E1486">
        <w:rPr>
          <w:rStyle w:val="CommentReference"/>
        </w:rPr>
        <w:commentReference w:id="58"/>
      </w:r>
      <w:r w:rsidRPr="00FD4C9D">
        <w:rPr>
          <w:rFonts w:ascii="Times New Roman" w:hAnsi="Times New Roman" w:cs="Times New Roman"/>
          <w:sz w:val="24"/>
          <w:szCs w:val="24"/>
        </w:rPr>
        <w:t>ranging from 3,000 to 21,000 (Tables 3–5).</w:t>
      </w:r>
      <w:r w:rsidR="002A01C7" w:rsidRPr="00FD4C9D">
        <w:rPr>
          <w:rFonts w:ascii="Times New Roman" w:hAnsi="Times New Roman" w:cs="Times New Roman"/>
          <w:sz w:val="24"/>
          <w:szCs w:val="24"/>
        </w:rPr>
        <w:t xml:space="preserve"> </w:t>
      </w:r>
      <w:commentRangeStart w:id="59"/>
      <w:r w:rsidR="002A01C7" w:rsidRPr="00FD4C9D">
        <w:rPr>
          <w:rFonts w:ascii="Times New Roman" w:hAnsi="Times New Roman" w:cs="Times New Roman"/>
          <w:sz w:val="24"/>
          <w:szCs w:val="24"/>
        </w:rPr>
        <w:t xml:space="preserve">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0 for Nashville warbler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xml:space="preserve">, averaging 4.8 significant predictor variables across all species and 4, 4.75, and 5.8 for the cold-associated, warm-associated, and climate generalist species, respectively. </w:t>
      </w:r>
      <w:commentRangeEnd w:id="59"/>
      <w:r w:rsidR="004E1486">
        <w:rPr>
          <w:rStyle w:val="CommentReference"/>
        </w:rPr>
        <w:commentReference w:id="59"/>
      </w:r>
      <w:commentRangeStart w:id="60"/>
      <w:commentRangeStart w:id="61"/>
      <w:r w:rsidR="002A01C7" w:rsidRPr="00FD4C9D">
        <w:rPr>
          <w:rFonts w:ascii="Times New Roman" w:hAnsi="Times New Roman" w:cs="Times New Roman"/>
          <w:sz w:val="24"/>
          <w:szCs w:val="24"/>
        </w:rPr>
        <w:t xml:space="preserve">Latitude and elevation were significant for all species except Nashville warbler, </w:t>
      </w:r>
      <w:proofErr w:type="spellStart"/>
      <w:r w:rsidR="002A01C7" w:rsidRPr="00FD4C9D">
        <w:rPr>
          <w:rFonts w:ascii="Times New Roman" w:hAnsi="Times New Roman" w:cs="Times New Roman"/>
          <w:sz w:val="24"/>
          <w:szCs w:val="24"/>
        </w:rPr>
        <w:t>Swainson’s</w:t>
      </w:r>
      <w:proofErr w:type="spellEnd"/>
      <w:r w:rsidR="002A01C7" w:rsidRPr="00FD4C9D">
        <w:rPr>
          <w:rFonts w:ascii="Times New Roman" w:hAnsi="Times New Roman" w:cs="Times New Roman"/>
          <w:sz w:val="24"/>
          <w:szCs w:val="24"/>
        </w:rPr>
        <w:t xml:space="preserve"> warbler</w:t>
      </w:r>
      <w:r w:rsidR="00CD74F1">
        <w:rPr>
          <w:rFonts w:ascii="Times New Roman" w:hAnsi="Times New Roman" w:cs="Times New Roman"/>
          <w:sz w:val="24"/>
          <w:szCs w:val="24"/>
        </w:rPr>
        <w:t xml:space="preserve"> (</w:t>
      </w:r>
      <w:proofErr w:type="spellStart"/>
      <w:r w:rsidR="00CD74F1" w:rsidRPr="00CD74F1">
        <w:rPr>
          <w:rFonts w:ascii="Times New Roman" w:hAnsi="Times New Roman" w:cs="Times New Roman"/>
          <w:i/>
          <w:iCs/>
          <w:sz w:val="24"/>
          <w:szCs w:val="24"/>
        </w:rPr>
        <w:t>Limnothlypis</w:t>
      </w:r>
      <w:proofErr w:type="spellEnd"/>
      <w:r w:rsidR="00CD74F1" w:rsidRPr="00CD74F1">
        <w:rPr>
          <w:rFonts w:ascii="Times New Roman" w:hAnsi="Times New Roman" w:cs="Times New Roman"/>
          <w:i/>
          <w:iCs/>
          <w:sz w:val="24"/>
          <w:szCs w:val="24"/>
        </w:rPr>
        <w:t xml:space="preserve"> </w:t>
      </w:r>
      <w:proofErr w:type="spellStart"/>
      <w:r w:rsidR="00CD74F1" w:rsidRPr="00CD74F1">
        <w:rPr>
          <w:rFonts w:ascii="Times New Roman" w:hAnsi="Times New Roman" w:cs="Times New Roman"/>
          <w:i/>
          <w:iCs/>
          <w:sz w:val="24"/>
          <w:szCs w:val="24"/>
        </w:rPr>
        <w:t>swainsonii</w:t>
      </w:r>
      <w:proofErr w:type="spellEnd"/>
      <w:r w:rsidR="00CD74F1">
        <w:rPr>
          <w:rFonts w:ascii="Times New Roman" w:hAnsi="Times New Roman" w:cs="Times New Roman"/>
          <w:sz w:val="24"/>
          <w:szCs w:val="24"/>
        </w:rPr>
        <w:t>)</w:t>
      </w:r>
      <w:r w:rsidR="002A01C7" w:rsidRPr="00FD4C9D">
        <w:rPr>
          <w:rFonts w:ascii="Times New Roman" w:hAnsi="Times New Roman" w:cs="Times New Roman"/>
          <w:sz w:val="24"/>
          <w:szCs w:val="24"/>
        </w:rPr>
        <w:t>, and cerulean warbler (for which only elevation was significant).</w:t>
      </w:r>
      <w:r w:rsidR="00C2039F" w:rsidRPr="00FD4C9D">
        <w:rPr>
          <w:rFonts w:ascii="Times New Roman" w:hAnsi="Times New Roman" w:cs="Times New Roman"/>
          <w:sz w:val="24"/>
          <w:szCs w:val="24"/>
        </w:rPr>
        <w:t xml:space="preserve"> Because those two variables were only included to control for their known effects, they will not be discussed further.</w:t>
      </w:r>
      <w:commentRangeEnd w:id="60"/>
      <w:r w:rsidR="00D84D04">
        <w:rPr>
          <w:rStyle w:val="CommentReference"/>
        </w:rPr>
        <w:commentReference w:id="60"/>
      </w:r>
      <w:commentRangeEnd w:id="61"/>
      <w:r w:rsidR="009F2BD8">
        <w:rPr>
          <w:rStyle w:val="CommentReference"/>
        </w:rPr>
        <w:commentReference w:id="61"/>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commentRangeStart w:id="62"/>
      <w:r w:rsidRPr="00FD4C9D">
        <w:rPr>
          <w:rFonts w:ascii="Times New Roman" w:hAnsi="Times New Roman" w:cs="Times New Roman"/>
          <w:sz w:val="24"/>
          <w:szCs w:val="24"/>
        </w:rPr>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commentRangeEnd w:id="62"/>
      <w:r w:rsidR="00D84D04">
        <w:rPr>
          <w:rStyle w:val="CommentReference"/>
        </w:rPr>
        <w:commentReference w:id="62"/>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commentRangeStart w:id="63"/>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w:t>
      </w:r>
      <w:commentRangeStart w:id="64"/>
      <w:r w:rsidR="00F61618" w:rsidRPr="00FD4C9D">
        <w:rPr>
          <w:rFonts w:ascii="Times New Roman" w:hAnsi="Times New Roman" w:cs="Times New Roman"/>
          <w:sz w:val="24"/>
          <w:szCs w:val="24"/>
        </w:rPr>
        <w:t xml:space="preserve">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w:t>
      </w:r>
      <w:commentRangeEnd w:id="64"/>
      <w:r w:rsidR="00D84D04">
        <w:rPr>
          <w:rStyle w:val="CommentReference"/>
        </w:rPr>
        <w:commentReference w:id="64"/>
      </w:r>
      <w:r w:rsidR="00F61618" w:rsidRPr="00FD4C9D">
        <w:rPr>
          <w:rFonts w:ascii="Times New Roman" w:hAnsi="Times New Roman" w:cs="Times New Roman"/>
          <w:sz w:val="24"/>
          <w:szCs w:val="24"/>
        </w:rPr>
        <w:t xml:space="preserve">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commentRangeEnd w:id="63"/>
      <w:r w:rsidR="00D84D04">
        <w:rPr>
          <w:rStyle w:val="CommentReference"/>
        </w:rPr>
        <w:commentReference w:id="63"/>
      </w:r>
    </w:p>
    <w:p w14:paraId="24E7B4ED" w14:textId="06608021" w:rsidR="00B545D4" w:rsidRPr="00FD4C9D" w:rsidRDefault="00B545D4" w:rsidP="007A1808">
      <w:pPr>
        <w:spacing w:line="276" w:lineRule="auto"/>
        <w:rPr>
          <w:rFonts w:ascii="Times New Roman" w:hAnsi="Times New Roman" w:cs="Times New Roman"/>
          <w:i/>
          <w:iCs/>
          <w:sz w:val="24"/>
          <w:szCs w:val="24"/>
        </w:rPr>
      </w:pPr>
      <w:commentRangeStart w:id="65"/>
      <w:r w:rsidRPr="00FD4C9D">
        <w:rPr>
          <w:rFonts w:ascii="Times New Roman" w:hAnsi="Times New Roman" w:cs="Times New Roman"/>
          <w:i/>
          <w:iCs/>
          <w:sz w:val="24"/>
          <w:szCs w:val="24"/>
        </w:rPr>
        <w:t>Relative influence of climate vs. land cover variables</w:t>
      </w:r>
      <w:commentRangeEnd w:id="65"/>
      <w:r w:rsidR="00AB52A0">
        <w:rPr>
          <w:rStyle w:val="CommentReference"/>
        </w:rPr>
        <w:commentReference w:id="65"/>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w:t>
      </w:r>
      <w:commentRangeStart w:id="66"/>
      <w:r w:rsidR="009C2DAF" w:rsidRPr="00FD4C9D">
        <w:rPr>
          <w:rFonts w:ascii="Times New Roman" w:hAnsi="Times New Roman" w:cs="Times New Roman"/>
          <w:sz w:val="24"/>
        </w:rPr>
        <w:t>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commentRangeEnd w:id="66"/>
      <w:r w:rsidR="00AB52A0">
        <w:rPr>
          <w:rStyle w:val="CommentReference"/>
        </w:rPr>
        <w:commentReference w:id="66"/>
      </w:r>
      <w:r w:rsidR="00DE48B5" w:rsidRPr="00FD4C9D">
        <w:rPr>
          <w:rFonts w:ascii="Times New Roman" w:hAnsi="Times New Roman" w:cs="Times New Roman"/>
          <w:sz w:val="24"/>
        </w:rPr>
        <w:t>.</w:t>
      </w:r>
    </w:p>
    <w:p w14:paraId="504EC0E7" w14:textId="4EAE5926"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w:t>
      </w:r>
      <w:ins w:id="67" w:author="Petra Wood" w:date="2021-10-16T16:42:00Z">
        <w:r w:rsidR="002D245D">
          <w:rPr>
            <w:rFonts w:ascii="Times New Roman" w:hAnsi="Times New Roman" w:cs="Times New Roman"/>
            <w:sz w:val="24"/>
          </w:rPr>
          <w:t>ed</w:t>
        </w:r>
      </w:ins>
      <w:del w:id="68" w:author="Petra Wood" w:date="2021-10-16T16:42:00Z">
        <w:r w:rsidRPr="00FD4C9D" w:rsidDel="002D245D">
          <w:rPr>
            <w:rFonts w:ascii="Times New Roman" w:hAnsi="Times New Roman" w:cs="Times New Roman"/>
            <w:sz w:val="24"/>
          </w:rPr>
          <w:delText>s</w:delText>
        </w:r>
      </w:del>
      <w:r w:rsidRPr="00FD4C9D">
        <w:rPr>
          <w:rFonts w:ascii="Times New Roman" w:hAnsi="Times New Roman" w:cs="Times New Roman"/>
          <w:sz w:val="24"/>
        </w:rPr>
        <w:t xml:space="preserve">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xml:space="preserve">, and for all species </w:t>
      </w:r>
      <w:del w:id="69" w:author="Christopher Rota" w:date="2021-10-15T11:37:00Z">
        <w:r w:rsidR="004C441B" w:rsidRPr="00FD4C9D" w:rsidDel="00AB52A0">
          <w:rPr>
            <w:rFonts w:ascii="Times New Roman" w:hAnsi="Times New Roman" w:cs="Times New Roman"/>
            <w:sz w:val="24"/>
          </w:rPr>
          <w:delText xml:space="preserve">but </w:delText>
        </w:r>
      </w:del>
      <w:ins w:id="70" w:author="Christopher Rota" w:date="2021-10-15T11:37:00Z">
        <w:r w:rsidR="00AB52A0">
          <w:rPr>
            <w:rFonts w:ascii="Times New Roman" w:hAnsi="Times New Roman" w:cs="Times New Roman"/>
            <w:sz w:val="24"/>
          </w:rPr>
          <w:t>except</w:t>
        </w:r>
        <w:r w:rsidR="00AB52A0" w:rsidRPr="00FD4C9D">
          <w:rPr>
            <w:rFonts w:ascii="Times New Roman" w:hAnsi="Times New Roman" w:cs="Times New Roman"/>
            <w:sz w:val="24"/>
          </w:rPr>
          <w:t xml:space="preserve"> </w:t>
        </w:r>
      </w:ins>
      <w:r w:rsidR="004C441B" w:rsidRPr="00FD4C9D">
        <w:rPr>
          <w:rFonts w:ascii="Times New Roman" w:hAnsi="Times New Roman" w:cs="Times New Roman"/>
          <w:sz w:val="24"/>
        </w:rPr>
        <w:t>Canada warbler (for which no climate nor land cover variables were significant)</w:t>
      </w:r>
      <w:r w:rsidRPr="00FD4C9D">
        <w:rPr>
          <w:rFonts w:ascii="Times New Roman" w:hAnsi="Times New Roman" w:cs="Times New Roman"/>
          <w:sz w:val="24"/>
        </w:rPr>
        <w:t xml:space="preserve">. Among the cold-associated species, the proportion of conifer forest produced the greatest average change, whereas both warm-associated and climate generalist species were affected the </w:t>
      </w:r>
      <w:r w:rsidRPr="00FD4C9D">
        <w:rPr>
          <w:rFonts w:ascii="Times New Roman" w:hAnsi="Times New Roman" w:cs="Times New Roman"/>
          <w:sz w:val="24"/>
        </w:rPr>
        <w:lastRenderedPageBreak/>
        <w:t xml:space="preserve">most by the proportion of deciduous and mixed forest. </w:t>
      </w:r>
      <w:commentRangeStart w:id="71"/>
      <w:r w:rsidRPr="00FD4C9D">
        <w:rPr>
          <w:rFonts w:ascii="Times New Roman" w:hAnsi="Times New Roman" w:cs="Times New Roman"/>
          <w:sz w:val="24"/>
        </w:rPr>
        <w:t>Both climate and land cover variables resulted in the highest average changes in expected counts for climate generalist species</w:t>
      </w:r>
      <w:commentRangeEnd w:id="71"/>
      <w:r w:rsidR="00AB52A0">
        <w:rPr>
          <w:rStyle w:val="CommentReference"/>
        </w:rPr>
        <w:commentReference w:id="71"/>
      </w:r>
      <w:r w:rsidRPr="00FD4C9D">
        <w:rPr>
          <w:rFonts w:ascii="Times New Roman" w:hAnsi="Times New Roman" w:cs="Times New Roman"/>
          <w:sz w:val="24"/>
        </w:rPr>
        <w:t>.</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43DF05D4"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f each species’ distribution in 2000 using historical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w:t>
      </w:r>
      <w:commentRangeStart w:id="72"/>
      <w:r w:rsidR="004A2F26" w:rsidRPr="00FD4C9D">
        <w:rPr>
          <w:rFonts w:ascii="Times New Roman" w:hAnsi="Times New Roman" w:cs="Times New Roman"/>
          <w:sz w:val="24"/>
          <w:szCs w:val="24"/>
        </w:rPr>
        <w:t>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w:t>
      </w:r>
      <w:r w:rsidR="00A26B7D" w:rsidRPr="00FD4C9D">
        <w:rPr>
          <w:rFonts w:ascii="Times New Roman" w:hAnsi="Times New Roman" w:cs="Times New Roman"/>
          <w:sz w:val="24"/>
          <w:szCs w:val="24"/>
        </w:rPr>
        <w:t xml:space="preserve">two </w:t>
      </w:r>
      <w:r w:rsidR="004A2F26" w:rsidRPr="00FD4C9D">
        <w:rPr>
          <w:rFonts w:ascii="Times New Roman" w:hAnsi="Times New Roman" w:cs="Times New Roman"/>
          <w:sz w:val="24"/>
          <w:szCs w:val="24"/>
        </w:rPr>
        <w:t xml:space="preserve">least common species, Nashville warbler and </w:t>
      </w:r>
      <w:proofErr w:type="spellStart"/>
      <w:r w:rsidR="004A2F26" w:rsidRPr="00FD4C9D">
        <w:rPr>
          <w:rFonts w:ascii="Times New Roman" w:hAnsi="Times New Roman" w:cs="Times New Roman"/>
          <w:sz w:val="24"/>
          <w:szCs w:val="24"/>
        </w:rPr>
        <w:t>Swainson’s</w:t>
      </w:r>
      <w:proofErr w:type="spellEnd"/>
      <w:r w:rsidR="004A2F26" w:rsidRPr="00FD4C9D">
        <w:rPr>
          <w:rFonts w:ascii="Times New Roman" w:hAnsi="Times New Roman" w:cs="Times New Roman"/>
          <w:sz w:val="24"/>
          <w:szCs w:val="24"/>
        </w:rPr>
        <w:t xml:space="preserve"> warbler</w:t>
      </w:r>
      <w:commentRangeEnd w:id="72"/>
      <w:r w:rsidR="00451DA4">
        <w:rPr>
          <w:rStyle w:val="CommentReference"/>
        </w:rPr>
        <w:commentReference w:id="72"/>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commentRangeStart w:id="73"/>
      <w:r w:rsidRPr="00FD4C9D">
        <w:rPr>
          <w:rFonts w:ascii="Times New Roman" w:hAnsi="Times New Roman" w:cs="Times New Roman"/>
          <w:i/>
          <w:iCs/>
          <w:sz w:val="24"/>
          <w:szCs w:val="24"/>
        </w:rPr>
        <w:t>Projected future (2100) distributions</w:t>
      </w:r>
      <w:commentRangeEnd w:id="73"/>
      <w:r w:rsidR="00451DA4">
        <w:rPr>
          <w:rStyle w:val="CommentReference"/>
        </w:rPr>
        <w:commentReference w:id="73"/>
      </w:r>
    </w:p>
    <w:p w14:paraId="79851ADB" w14:textId="6DD27E28"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74"/>
      <w:r w:rsidRPr="00FD4C9D">
        <w:rPr>
          <w:rFonts w:ascii="Times New Roman" w:hAnsi="Times New Roman" w:cs="Times New Roman"/>
          <w:sz w:val="24"/>
          <w:szCs w:val="24"/>
        </w:rPr>
        <w:t xml:space="preserve">The six future climate </w:t>
      </w:r>
      <w:commentRangeEnd w:id="74"/>
      <w:r w:rsidR="00451DA4">
        <w:rPr>
          <w:rStyle w:val="CommentReference"/>
        </w:rPr>
        <w:commentReference w:id="74"/>
      </w:r>
      <w:r w:rsidRPr="00FD4C9D">
        <w:rPr>
          <w:rFonts w:ascii="Times New Roman" w:hAnsi="Times New Roman" w:cs="Times New Roman"/>
          <w:sz w:val="24"/>
          <w:szCs w:val="24"/>
        </w:rPr>
        <w:t>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coolest scenario was CCSM combined with a 4.5 RCP, which was also among the driest of the future scenarios, whereas the warmest scenario was </w:t>
      </w:r>
      <w:r w:rsidR="00B0049E" w:rsidRPr="00FD4C9D">
        <w:rPr>
          <w:rFonts w:ascii="Times New Roman" w:hAnsi="Times New Roman" w:cs="Times New Roman"/>
          <w:sz w:val="24"/>
          <w:szCs w:val="24"/>
        </w:rPr>
        <w:t>GFDL combined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 which 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The difference in mean temperatures between the coolest and warmest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average of the 4.5 RCP scenarios and the average of the 8.5 RCP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26B6C811"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between the 2000 and 2100</w:t>
      </w:r>
      <w:del w:id="75" w:author="Christopher Rota" w:date="2021-10-15T11:49:00Z">
        <w:r w:rsidR="00AF303A" w:rsidRPr="00FD4C9D" w:rsidDel="00451DA4">
          <w:rPr>
            <w:rFonts w:ascii="Times New Roman" w:hAnsi="Times New Roman" w:cs="Times New Roman"/>
            <w:sz w:val="24"/>
            <w:szCs w:val="24"/>
          </w:rPr>
          <w:delText>0</w:delText>
        </w:r>
      </w:del>
      <w:r w:rsidR="00AF303A" w:rsidRPr="00FD4C9D">
        <w:rPr>
          <w:rFonts w:ascii="Times New Roman" w:hAnsi="Times New Roman" w:cs="Times New Roman"/>
          <w:sz w:val="24"/>
          <w:szCs w:val="24"/>
        </w:rPr>
        <w:t xml:space="preserve">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w:t>
      </w:r>
      <w:del w:id="76" w:author="Christopher Rota" w:date="2021-10-15T11:53:00Z">
        <w:r w:rsidR="002516C7" w:rsidRPr="00FD4C9D" w:rsidDel="00451DA4">
          <w:rPr>
            <w:rFonts w:ascii="Times New Roman" w:hAnsi="Times New Roman" w:cs="Times New Roman"/>
            <w:sz w:val="24"/>
            <w:szCs w:val="24"/>
          </w:rPr>
          <w:delText xml:space="preserve">2100 </w:delText>
        </w:r>
      </w:del>
      <w:r w:rsidR="002516C7" w:rsidRPr="00FD4C9D">
        <w:rPr>
          <w:rFonts w:ascii="Times New Roman" w:hAnsi="Times New Roman" w:cs="Times New Roman"/>
          <w:sz w:val="24"/>
          <w:szCs w:val="24"/>
        </w:rPr>
        <w:t xml:space="preserve">projections, there was an average </w:t>
      </w:r>
      <w:commentRangeStart w:id="77"/>
      <w:r w:rsidR="002516C7" w:rsidRPr="00FD4C9D">
        <w:rPr>
          <w:rFonts w:ascii="Times New Roman" w:hAnsi="Times New Roman" w:cs="Times New Roman"/>
          <w:sz w:val="24"/>
          <w:szCs w:val="24"/>
        </w:rPr>
        <w:t xml:space="preserve">change of only -2.2% </w:t>
      </w:r>
      <w:commentRangeEnd w:id="77"/>
      <w:r w:rsidR="00451DA4">
        <w:rPr>
          <w:rStyle w:val="CommentReference"/>
        </w:rPr>
        <w:commentReference w:id="77"/>
      </w:r>
      <w:r w:rsidR="002516C7" w:rsidRPr="00FD4C9D">
        <w:rPr>
          <w:rFonts w:ascii="Times New Roman" w:hAnsi="Times New Roman" w:cs="Times New Roman"/>
          <w:sz w:val="24"/>
          <w:szCs w:val="24"/>
        </w:rPr>
        <w:t xml:space="preserve">from 2000 to 2100, and the average change decreased in magnitude from the coolest (-2.5%) to the warmest (-1.9%) climate scenario. </w:t>
      </w:r>
      <w:r w:rsidR="007C5D93" w:rsidRPr="00FD4C9D">
        <w:rPr>
          <w:rFonts w:ascii="Times New Roman" w:hAnsi="Times New Roman" w:cs="Times New Roman"/>
          <w:sz w:val="24"/>
          <w:szCs w:val="24"/>
        </w:rPr>
        <w:t xml:space="preserve">Among the climate groups, warm-associated species experienced the greatest average declines (-3.7%), followed by cold-associated species (-3.1%). </w:t>
      </w:r>
      <w:commentRangeStart w:id="78"/>
      <w:r w:rsidR="007C5D93" w:rsidRPr="00FD4C9D">
        <w:rPr>
          <w:rFonts w:ascii="Times New Roman" w:hAnsi="Times New Roman" w:cs="Times New Roman"/>
          <w:sz w:val="24"/>
          <w:szCs w:val="24"/>
        </w:rPr>
        <w:t xml:space="preserve">Specifically, summer tanagers were projected to significantly decline by an average of -12.5% across climate scenarios from 2000 to 2100; similarly, veeries were projected to decline by an average of -10.4%, but their change in expected total count was not significant. </w:t>
      </w:r>
      <w:commentRangeEnd w:id="78"/>
      <w:r w:rsidR="00451DA4">
        <w:rPr>
          <w:rStyle w:val="CommentReference"/>
        </w:rPr>
        <w:commentReference w:id="78"/>
      </w:r>
      <w:r w:rsidR="007C5D93" w:rsidRPr="00FD4C9D">
        <w:rPr>
          <w:rFonts w:ascii="Times New Roman" w:hAnsi="Times New Roman" w:cs="Times New Roman"/>
          <w:sz w:val="24"/>
          <w:szCs w:val="24"/>
        </w:rPr>
        <w:t>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with the highest increase associated 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 xml:space="preserve">was projected for </w:t>
      </w:r>
      <w:r w:rsidR="00154867" w:rsidRPr="00FD4C9D">
        <w:rPr>
          <w:rFonts w:ascii="Times New Roman" w:hAnsi="Times New Roman" w:cs="Times New Roman"/>
          <w:sz w:val="24"/>
          <w:szCs w:val="24"/>
        </w:rPr>
        <w:lastRenderedPageBreak/>
        <w:t>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79"/>
      <w:r w:rsidRPr="00FD4C9D">
        <w:rPr>
          <w:rFonts w:ascii="Times New Roman" w:hAnsi="Times New Roman" w:cs="Times New Roman"/>
          <w:sz w:val="24"/>
          <w:szCs w:val="24"/>
        </w:rPr>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w:t>
      </w:r>
      <w:commentRangeStart w:id="80"/>
      <w:r w:rsidR="009B5099" w:rsidRPr="00FD4C9D">
        <w:rPr>
          <w:rFonts w:ascii="Times New Roman" w:hAnsi="Times New Roman" w:cs="Times New Roman"/>
          <w:sz w:val="24"/>
          <w:szCs w:val="24"/>
        </w:rPr>
        <w:t xml:space="preserve">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commentRangeEnd w:id="80"/>
      <w:r w:rsidR="004320BE">
        <w:rPr>
          <w:rStyle w:val="CommentReference"/>
        </w:rPr>
        <w:commentReference w:id="80"/>
      </w:r>
      <w:r w:rsidR="009B5099" w:rsidRPr="00FD4C9D">
        <w:rPr>
          <w:rFonts w:ascii="Times New Roman" w:hAnsi="Times New Roman" w:cs="Times New Roman"/>
          <w:sz w:val="24"/>
          <w:szCs w:val="24"/>
        </w:rPr>
        <w:t>.</w:t>
      </w:r>
      <w:commentRangeEnd w:id="79"/>
      <w:r w:rsidR="00A95EB4">
        <w:rPr>
          <w:rStyle w:val="CommentReference"/>
        </w:rPr>
        <w:commentReference w:id="79"/>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commentRangeStart w:id="81"/>
      <w:r w:rsidRPr="00FD4C9D">
        <w:rPr>
          <w:rFonts w:ascii="Times New Roman" w:hAnsi="Times New Roman" w:cs="Times New Roman"/>
          <w:b/>
          <w:bCs/>
          <w:caps/>
          <w:sz w:val="24"/>
          <w:szCs w:val="24"/>
        </w:rPr>
        <w:t>Discussion and conclusions</w:t>
      </w:r>
      <w:commentRangeEnd w:id="81"/>
      <w:r w:rsidR="009358F3">
        <w:rPr>
          <w:rStyle w:val="CommentReference"/>
        </w:rPr>
        <w:commentReference w:id="81"/>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w:t>
      </w:r>
      <w:commentRangeStart w:id="82"/>
      <w:r w:rsidR="00782FB1" w:rsidRPr="00FD4C9D">
        <w:rPr>
          <w:rFonts w:ascii="Times New Roman" w:hAnsi="Times New Roman" w:cs="Times New Roman"/>
          <w:sz w:val="24"/>
          <w:szCs w:val="24"/>
        </w:rPr>
        <w:t xml:space="preserve">present </w:t>
      </w:r>
      <w:r w:rsidR="004D6613" w:rsidRPr="00FD4C9D">
        <w:rPr>
          <w:rFonts w:ascii="Times New Roman" w:hAnsi="Times New Roman" w:cs="Times New Roman"/>
          <w:sz w:val="24"/>
          <w:szCs w:val="24"/>
        </w:rPr>
        <w:t xml:space="preserve">a literature review </w:t>
      </w:r>
      <w:commentRangeEnd w:id="82"/>
      <w:r w:rsidR="00F562DE">
        <w:rPr>
          <w:rStyle w:val="CommentReference"/>
        </w:rPr>
        <w:commentReference w:id="82"/>
      </w:r>
      <w:r w:rsidR="004D6613" w:rsidRPr="00FD4C9D">
        <w:rPr>
          <w:rFonts w:ascii="Times New Roman" w:hAnsi="Times New Roman" w:cs="Times New Roman"/>
          <w:sz w:val="24"/>
          <w:szCs w:val="24"/>
        </w:rPr>
        <w:t>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xml:space="preserve">. </w:t>
      </w:r>
      <w:commentRangeStart w:id="83"/>
      <w:r w:rsidR="00680EF6">
        <w:rPr>
          <w:rFonts w:ascii="Times New Roman" w:hAnsi="Times New Roman" w:cs="Times New Roman"/>
          <w:sz w:val="24"/>
          <w:szCs w:val="24"/>
        </w:rPr>
        <w:t>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w:t>
      </w:r>
      <w:commentRangeEnd w:id="83"/>
      <w:r w:rsidR="00572F29">
        <w:rPr>
          <w:rStyle w:val="CommentReference"/>
        </w:rPr>
        <w:commentReference w:id="83"/>
      </w:r>
      <w:r w:rsidR="004D6613" w:rsidRPr="00FD4C9D">
        <w:rPr>
          <w:rFonts w:ascii="Times New Roman" w:hAnsi="Times New Roman" w:cs="Times New Roman"/>
          <w:sz w:val="24"/>
          <w:szCs w:val="24"/>
        </w:rPr>
        <w:t xml:space="preserve">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xml:space="preserve">, </w:t>
      </w:r>
      <w:commentRangeStart w:id="84"/>
      <w:r w:rsidR="00865D21">
        <w:rPr>
          <w:rFonts w:ascii="Times New Roman" w:hAnsi="Times New Roman" w:cs="Times New Roman"/>
          <w:sz w:val="24"/>
          <w:szCs w:val="24"/>
        </w:rPr>
        <w:t>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commentRangeEnd w:id="84"/>
      <w:r w:rsidR="00F562DE">
        <w:rPr>
          <w:rStyle w:val="CommentReference"/>
        </w:rPr>
        <w:commentReference w:id="84"/>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w:t>
      </w:r>
      <w:commentRangeStart w:id="85"/>
      <w:r w:rsidR="004D6613" w:rsidRPr="00FD4C9D">
        <w:rPr>
          <w:rFonts w:ascii="Times New Roman" w:hAnsi="Times New Roman" w:cs="Times New Roman"/>
          <w:sz w:val="24"/>
          <w:szCs w:val="24"/>
        </w:rPr>
        <w:t xml:space="preserve">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commentRangeEnd w:id="85"/>
      <w:r w:rsidR="007A6619">
        <w:rPr>
          <w:rStyle w:val="CommentReference"/>
        </w:rPr>
        <w:commentReference w:id="85"/>
      </w:r>
      <w:r w:rsidR="004D6613" w:rsidRPr="00FD4C9D">
        <w:rPr>
          <w:rFonts w:ascii="Times New Roman" w:hAnsi="Times New Roman" w:cs="Times New Roman"/>
          <w:sz w:val="24"/>
          <w:szCs w:val="24"/>
        </w:rPr>
        <w:t>.</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xml:space="preserve">. </w:t>
      </w:r>
      <w:commentRangeStart w:id="86"/>
      <w:commentRangeStart w:id="87"/>
      <w:r w:rsidR="0019474E" w:rsidRPr="00FD4C9D">
        <w:rPr>
          <w:rFonts w:ascii="Times New Roman" w:hAnsi="Times New Roman" w:cs="Times New Roman"/>
          <w:sz w:val="24"/>
          <w:szCs w:val="24"/>
        </w:rPr>
        <w:t xml:space="preserve">For all species, there was less change in range than in relative abundance, which is consistent with previous studies with similar approaches (e.g., </w:t>
      </w:r>
      <w:proofErr w:type="spellStart"/>
      <w:r w:rsidR="0019474E" w:rsidRPr="00FD4C9D">
        <w:rPr>
          <w:rFonts w:ascii="Times New Roman" w:hAnsi="Times New Roman" w:cs="Times New Roman"/>
          <w:sz w:val="24"/>
          <w:szCs w:val="24"/>
        </w:rPr>
        <w:t>Rodenhouse</w:t>
      </w:r>
      <w:proofErr w:type="spellEnd"/>
      <w:r w:rsidR="0019474E" w:rsidRPr="00FD4C9D">
        <w:rPr>
          <w:rFonts w:ascii="Times New Roman" w:hAnsi="Times New Roman" w:cs="Times New Roman"/>
          <w:sz w:val="24"/>
          <w:szCs w:val="24"/>
        </w:rPr>
        <w:t xml:space="preserv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commentRangeEnd w:id="86"/>
      <w:r w:rsidR="007A6619">
        <w:rPr>
          <w:rStyle w:val="CommentReference"/>
        </w:rPr>
        <w:commentReference w:id="86"/>
      </w:r>
      <w:commentRangeEnd w:id="87"/>
      <w:r w:rsidR="003F2DDD">
        <w:rPr>
          <w:rStyle w:val="CommentReference"/>
        </w:rPr>
        <w:commentReference w:id="87"/>
      </w: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xml:space="preserve">, and a meta-analysis </w:t>
      </w:r>
      <w:commentRangeStart w:id="88"/>
      <w:r w:rsidR="00C34943" w:rsidRPr="00FD4C9D">
        <w:rPr>
          <w:rFonts w:ascii="Times New Roman" w:hAnsi="Times New Roman" w:cs="Times New Roman"/>
          <w:sz w:val="24"/>
          <w:szCs w:val="24"/>
        </w:rPr>
        <w:t>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commentRangeEnd w:id="88"/>
      <w:r w:rsidR="007A6619">
        <w:rPr>
          <w:rStyle w:val="CommentReference"/>
        </w:rPr>
        <w:commentReference w:id="88"/>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w:t>
      </w:r>
      <w:proofErr w:type="spellStart"/>
      <w:r w:rsidR="006A5AA7" w:rsidRPr="00FD4C9D">
        <w:rPr>
          <w:rFonts w:ascii="Times New Roman" w:hAnsi="Times New Roman" w:cs="Times New Roman"/>
          <w:sz w:val="24"/>
          <w:szCs w:val="24"/>
        </w:rPr>
        <w:t>Scridel</w:t>
      </w:r>
      <w:proofErr w:type="spellEnd"/>
      <w:r w:rsidR="006A5AA7" w:rsidRPr="00FD4C9D">
        <w:rPr>
          <w:rFonts w:ascii="Times New Roman" w:hAnsi="Times New Roman" w:cs="Times New Roman"/>
          <w:sz w:val="24"/>
          <w:szCs w:val="24"/>
        </w:rPr>
        <w:t xml:space="preserve"> et al. 2018), yet no previous study had investigated the </w:t>
      </w:r>
      <w:r w:rsidR="006A5AA7" w:rsidRPr="00FD4C9D">
        <w:rPr>
          <w:rFonts w:ascii="Times New Roman" w:hAnsi="Times New Roman" w:cs="Times New Roman"/>
          <w:sz w:val="24"/>
          <w:szCs w:val="24"/>
        </w:rPr>
        <w:lastRenderedPageBreak/>
        <w:t xml:space="preserve">impacts of both climate and land cover change across </w:t>
      </w:r>
      <w:proofErr w:type="gramStart"/>
      <w:r w:rsidR="006A5AA7" w:rsidRPr="00FD4C9D">
        <w:rPr>
          <w:rFonts w:ascii="Times New Roman" w:hAnsi="Times New Roman" w:cs="Times New Roman"/>
          <w:sz w:val="24"/>
          <w:szCs w:val="24"/>
        </w:rPr>
        <w:t>the majority of</w:t>
      </w:r>
      <w:proofErr w:type="gramEnd"/>
      <w:r w:rsidR="006A5AA7" w:rsidRPr="00FD4C9D">
        <w:rPr>
          <w:rFonts w:ascii="Times New Roman" w:hAnsi="Times New Roman" w:cs="Times New Roman"/>
          <w:sz w:val="24"/>
          <w:szCs w:val="24"/>
        </w:rPr>
        <w:t xml:space="preserve">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r>
      <w:commentRangeStart w:id="89"/>
      <w:commentRangeStart w:id="90"/>
      <w:proofErr w:type="gramStart"/>
      <w:r w:rsidRPr="00FD4C9D">
        <w:rPr>
          <w:rFonts w:ascii="Times New Roman" w:hAnsi="Times New Roman" w:cs="Times New Roman"/>
          <w:sz w:val="24"/>
          <w:szCs w:val="24"/>
        </w:rPr>
        <w:t>However</w:t>
      </w:r>
      <w:commentRangeEnd w:id="89"/>
      <w:proofErr w:type="gramEnd"/>
      <w:r w:rsidR="003F2DDD">
        <w:rPr>
          <w:rStyle w:val="CommentReference"/>
        </w:rPr>
        <w:commentReference w:id="89"/>
      </w:r>
      <w:r w:rsidRPr="00FD4C9D">
        <w:rPr>
          <w:rFonts w:ascii="Times New Roman" w:hAnsi="Times New Roman" w:cs="Times New Roman"/>
          <w:sz w:val="24"/>
          <w:szCs w:val="24"/>
        </w:rPr>
        <w:t xml:space="preserve">,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commentRangeStart w:id="91"/>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w:t>
      </w:r>
      <w:commentRangeEnd w:id="91"/>
      <w:r w:rsidR="0008395A">
        <w:rPr>
          <w:rStyle w:val="CommentReference"/>
        </w:rPr>
        <w:commentReference w:id="91"/>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w:t>
      </w:r>
      <w:commentRangeStart w:id="92"/>
      <w:commentRangeStart w:id="93"/>
      <w:r w:rsidR="00124164" w:rsidRPr="00FD4C9D">
        <w:rPr>
          <w:rFonts w:ascii="Times New Roman" w:hAnsi="Times New Roman" w:cs="Times New Roman"/>
          <w:sz w:val="24"/>
        </w:rPr>
        <w:t>historical predictor-response relationships remain constant through time;</w:t>
      </w:r>
      <w:commentRangeEnd w:id="92"/>
      <w:r w:rsidR="0097572C">
        <w:rPr>
          <w:rStyle w:val="CommentReference"/>
        </w:rPr>
        <w:commentReference w:id="92"/>
      </w:r>
      <w:r w:rsidR="00124164" w:rsidRPr="00FD4C9D">
        <w:rPr>
          <w:rFonts w:ascii="Times New Roman" w:hAnsi="Times New Roman" w:cs="Times New Roman"/>
          <w:sz w:val="24"/>
        </w:rPr>
        <w:t xml:space="preserve"> </w:t>
      </w:r>
      <w:commentRangeEnd w:id="93"/>
      <w:r w:rsidR="0008395A">
        <w:rPr>
          <w:rStyle w:val="CommentReference"/>
        </w:rPr>
        <w:commentReference w:id="93"/>
      </w:r>
      <w:r w:rsidR="00124164" w:rsidRPr="00FD4C9D">
        <w:rPr>
          <w:rFonts w:ascii="Times New Roman" w:hAnsi="Times New Roman" w:cs="Times New Roman"/>
          <w:sz w:val="24"/>
        </w:rPr>
        <w:t xml:space="preserve">(2) </w:t>
      </w:r>
      <w:commentRangeStart w:id="94"/>
      <w:r w:rsidR="00124164" w:rsidRPr="00FD4C9D">
        <w:rPr>
          <w:rFonts w:ascii="Times New Roman" w:hAnsi="Times New Roman" w:cs="Times New Roman"/>
          <w:sz w:val="24"/>
        </w:rPr>
        <w:t xml:space="preserve">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species do not change the outcomes; and (5) there are no major changes in forest dynamics</w:t>
      </w:r>
      <w:commentRangeEnd w:id="94"/>
      <w:r w:rsidR="009358F3">
        <w:rPr>
          <w:rStyle w:val="CommentReference"/>
        </w:rPr>
        <w:commentReference w:id="94"/>
      </w:r>
      <w:r w:rsidR="00124164" w:rsidRPr="00FD4C9D">
        <w:rPr>
          <w:rFonts w:ascii="Times New Roman" w:hAnsi="Times New Roman" w:cs="Times New Roman"/>
          <w:sz w:val="24"/>
        </w:rPr>
        <w:t xml:space="preserve">. </w:t>
      </w:r>
      <w:commentRangeStart w:id="95"/>
      <w:r w:rsidR="00124164" w:rsidRPr="00FD4C9D">
        <w:rPr>
          <w:rFonts w:ascii="Times New Roman" w:hAnsi="Times New Roman" w:cs="Times New Roman"/>
          <w:sz w:val="24"/>
        </w:rPr>
        <w:t xml:space="preserve">Violations of any of these assumptions could lead to model deficiencies. </w:t>
      </w:r>
      <w:r w:rsidR="009C3594" w:rsidRPr="00FD4C9D">
        <w:rPr>
          <w:rFonts w:ascii="Times New Roman" w:hAnsi="Times New Roman" w:cs="Times New Roman"/>
          <w:sz w:val="24"/>
        </w:rPr>
        <w:t xml:space="preserve">In addition, I was using imperfect models of climate and land cover, with associated levels of error. </w:t>
      </w:r>
      <w:commentRangeEnd w:id="95"/>
      <w:r w:rsidR="009358F3">
        <w:rPr>
          <w:rStyle w:val="CommentReference"/>
        </w:rPr>
        <w:commentReference w:id="95"/>
      </w:r>
      <w:r w:rsidR="009C3594" w:rsidRPr="00FD4C9D">
        <w:rPr>
          <w:rFonts w:ascii="Times New Roman" w:hAnsi="Times New Roman" w:cs="Times New Roman"/>
          <w:sz w:val="24"/>
        </w:rPr>
        <w:t>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commentRangeStart w:id="96"/>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commentRangeEnd w:id="96"/>
      <w:r w:rsidR="001C567D">
        <w:rPr>
          <w:rStyle w:val="CommentReference"/>
        </w:rPr>
        <w:commentReference w:id="96"/>
      </w:r>
      <w:r w:rsidR="00124164" w:rsidRPr="00FD4C9D">
        <w:rPr>
          <w:rFonts w:ascii="Times New Roman" w:hAnsi="Times New Roman" w:cs="Times New Roman"/>
          <w:sz w:val="24"/>
        </w:rPr>
        <w:t>.</w:t>
      </w:r>
      <w:commentRangeEnd w:id="90"/>
      <w:r w:rsidR="0008395A">
        <w:rPr>
          <w:rStyle w:val="CommentReference"/>
        </w:rPr>
        <w:commentReference w:id="90"/>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xml:space="preserve">. </w:t>
      </w:r>
      <w:commentRangeStart w:id="97"/>
      <w:r w:rsidRPr="00FD4C9D">
        <w:rPr>
          <w:rFonts w:ascii="Times New Roman" w:hAnsi="Times New Roman" w:cs="Times New Roman"/>
          <w:sz w:val="24"/>
        </w:rPr>
        <w:t>Our understanding of such topics would be improved by finer-scale analyses that explicitly consider changes along the extensive latitudinal and elevational gradients of the Appalachian Mountains.</w:t>
      </w:r>
      <w:commentRangeEnd w:id="97"/>
      <w:r w:rsidR="00575D97">
        <w:rPr>
          <w:rStyle w:val="CommentReference"/>
        </w:rPr>
        <w:commentReference w:id="97"/>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commentRangeStart w:id="98"/>
      <w:r w:rsidR="00386032" w:rsidRPr="00FD4C9D">
        <w:rPr>
          <w:rFonts w:ascii="Times New Roman" w:hAnsi="Times New Roman" w:cs="Times New Roman"/>
          <w:sz w:val="24"/>
        </w:rPr>
        <w:t xml:space="preserve">Therefore, it would be beneficial to construct </w:t>
      </w:r>
      <w:commentRangeStart w:id="99"/>
      <w:r w:rsidR="00386032" w:rsidRPr="00FD4C9D">
        <w:rPr>
          <w:rFonts w:ascii="Times New Roman" w:hAnsi="Times New Roman" w:cs="Times New Roman"/>
          <w:sz w:val="24"/>
        </w:rPr>
        <w:t xml:space="preserve">more complex </w:t>
      </w:r>
      <w:commentRangeEnd w:id="99"/>
      <w:r w:rsidR="0097572C">
        <w:rPr>
          <w:rStyle w:val="CommentReference"/>
        </w:rPr>
        <w:commentReference w:id="99"/>
      </w:r>
      <w:r w:rsidR="00386032" w:rsidRPr="00FD4C9D">
        <w:rPr>
          <w:rFonts w:ascii="Times New Roman" w:hAnsi="Times New Roman" w:cs="Times New Roman"/>
          <w:sz w:val="24"/>
        </w:rPr>
        <w:t xml:space="preserve">models that </w:t>
      </w:r>
      <w:commentRangeEnd w:id="98"/>
      <w:r w:rsidR="00946E85">
        <w:rPr>
          <w:rStyle w:val="CommentReference"/>
        </w:rPr>
        <w:commentReference w:id="98"/>
      </w:r>
      <w:r w:rsidR="00386032" w:rsidRPr="00FD4C9D">
        <w:rPr>
          <w:rFonts w:ascii="Times New Roman" w:hAnsi="Times New Roman" w:cs="Times New Roman"/>
          <w:sz w:val="24"/>
        </w:rPr>
        <w:t xml:space="preserve">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w:t>
      </w:r>
      <w:commentRangeStart w:id="100"/>
      <w:r w:rsidR="003B67D2" w:rsidRPr="00FD4C9D">
        <w:rPr>
          <w:rFonts w:ascii="Times New Roman" w:hAnsi="Times New Roman" w:cs="Times New Roman"/>
          <w:sz w:val="24"/>
        </w:rPr>
        <w:t>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w:t>
      </w:r>
      <w:r w:rsidR="0024043B" w:rsidRPr="00FD4C9D">
        <w:rPr>
          <w:rFonts w:ascii="Times New Roman" w:hAnsi="Times New Roman" w:cs="Times New Roman"/>
          <w:sz w:val="24"/>
        </w:rPr>
        <w:lastRenderedPageBreak/>
        <w:t xml:space="preserve">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commentRangeEnd w:id="100"/>
      <w:r w:rsidR="0031516F">
        <w:rPr>
          <w:rStyle w:val="CommentReference"/>
        </w:rPr>
        <w:commentReference w:id="100"/>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Strager,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w:t>
      </w:r>
      <w:r w:rsidRPr="00DE64E3">
        <w:rPr>
          <w:rFonts w:ascii="Times New Roman" w:hAnsi="Times New Roman" w:cs="Times New Roman"/>
          <w:sz w:val="24"/>
          <w:szCs w:val="24"/>
        </w:rPr>
        <w:lastRenderedPageBreak/>
        <w:t xml:space="preserve">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6C0E9C">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DE64E3">
        <w:rPr>
          <w:rFonts w:ascii="Times New Roman" w:hAnsi="Times New Roman" w:cs="Times New Roman"/>
          <w:sz w:val="24"/>
          <w:szCs w:val="24"/>
        </w:rPr>
        <w:t>Appalachian mountains</w:t>
      </w:r>
      <w:proofErr w:type="gramEnd"/>
      <w:r w:rsidRPr="00DE64E3">
        <w:rPr>
          <w:rFonts w:ascii="Times New Roman" w:hAnsi="Times New Roman" w:cs="Times New Roman"/>
          <w:sz w:val="24"/>
          <w:szCs w:val="24"/>
        </w:rPr>
        <w:t>.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w:t>
      </w:r>
      <w:r w:rsidRPr="00DE64E3">
        <w:rPr>
          <w:rFonts w:ascii="Times New Roman" w:hAnsi="Times New Roman" w:cs="Times New Roman"/>
          <w:sz w:val="24"/>
          <w:szCs w:val="24"/>
        </w:rPr>
        <w:lastRenderedPageBreak/>
        <w:t xml:space="preserve">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6C0E9C">
        <w:rPr>
          <w:rFonts w:ascii="Times New Roman" w:hAnsi="Times New Roman" w:cs="Times New Roman"/>
          <w:sz w:val="24"/>
          <w:szCs w:val="24"/>
        </w:rPr>
        <w:t xml:space="preserve">La </w:t>
      </w:r>
      <w:proofErr w:type="spellStart"/>
      <w:r w:rsidRPr="006C0E9C">
        <w:rPr>
          <w:rFonts w:ascii="Times New Roman" w:hAnsi="Times New Roman" w:cs="Times New Roman"/>
          <w:sz w:val="24"/>
          <w:szCs w:val="24"/>
        </w:rPr>
        <w:t>Sorte</w:t>
      </w:r>
      <w:proofErr w:type="spellEnd"/>
      <w:r w:rsidRPr="006C0E9C">
        <w:rPr>
          <w:rFonts w:ascii="Times New Roman" w:hAnsi="Times New Roman" w:cs="Times New Roman"/>
          <w:sz w:val="24"/>
          <w:szCs w:val="24"/>
        </w:rPr>
        <w:t xml:space="preserv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w:t>
      </w:r>
      <w:r w:rsidRPr="00DE64E3">
        <w:rPr>
          <w:rFonts w:ascii="Times New Roman" w:hAnsi="Times New Roman" w:cs="Times New Roman"/>
          <w:sz w:val="24"/>
          <w:szCs w:val="24"/>
        </w:rPr>
        <w:lastRenderedPageBreak/>
        <w:t xml:space="preserve">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5045A2F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Veselka,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3DC02B5C" w14:textId="5141F71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w:t>
      </w:r>
      <w:r w:rsidRPr="00DE64E3">
        <w:rPr>
          <w:rFonts w:ascii="Times New Roman" w:hAnsi="Times New Roman" w:cs="Times New Roman"/>
          <w:sz w:val="24"/>
          <w:szCs w:val="24"/>
        </w:rPr>
        <w:lastRenderedPageBreak/>
        <w:t xml:space="preserve">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AA4336">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9:e</w:t>
      </w:r>
      <w:proofErr w:type="gramEnd"/>
      <w:r w:rsidRPr="00DE64E3">
        <w:rPr>
          <w:rFonts w:ascii="Times New Roman" w:hAnsi="Times New Roman" w:cs="Times New Roman"/>
          <w:sz w:val="24"/>
          <w:szCs w:val="24"/>
        </w:rPr>
        <w:t xml:space="preserv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4:e</w:t>
      </w:r>
      <w:proofErr w:type="gramEnd"/>
      <w:r w:rsidRPr="00DE64E3">
        <w:rPr>
          <w:rFonts w:ascii="Times New Roman" w:hAnsi="Times New Roman" w:cs="Times New Roman"/>
          <w:sz w:val="24"/>
          <w:szCs w:val="24"/>
        </w:rPr>
        <w:t xml:space="preserv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w:t>
      </w:r>
      <w:r w:rsidRPr="00DE64E3">
        <w:rPr>
          <w:rFonts w:ascii="Times New Roman" w:hAnsi="Times New Roman" w:cs="Times New Roman"/>
          <w:sz w:val="24"/>
          <w:szCs w:val="24"/>
        </w:rPr>
        <w:lastRenderedPageBreak/>
        <w:t xml:space="preserve">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Weakland,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53E1C9D5" w14:textId="7D56EA07"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341E5FA8" w:rsidR="001E20F6" w:rsidRPr="00FD4C9D" w:rsidRDefault="001E20F6" w:rsidP="001E20F6">
      <w:pPr>
        <w:spacing w:line="276" w:lineRule="auto"/>
        <w:rPr>
          <w:rFonts w:ascii="Times New Roman" w:hAnsi="Times New Roman" w:cs="Times New Roman"/>
          <w:sz w:val="24"/>
          <w:szCs w:val="24"/>
        </w:rPr>
      </w:pPr>
      <w:commentRangeStart w:id="101"/>
      <w:r w:rsidRPr="00FD4C9D">
        <w:rPr>
          <w:rFonts w:ascii="Times New Roman" w:hAnsi="Times New Roman" w:cs="Times New Roman"/>
          <w:sz w:val="24"/>
          <w:szCs w:val="24"/>
        </w:rPr>
        <w:t xml:space="preserve">Table 1. List of the 15 focal forest songbird species </w:t>
      </w:r>
      <w:ins w:id="102" w:author="Petra Wood" w:date="2021-10-16T16:16:00Z">
        <w:r w:rsidR="00B85371">
          <w:rPr>
            <w:rFonts w:ascii="Times New Roman" w:hAnsi="Times New Roman" w:cs="Times New Roman"/>
            <w:sz w:val="24"/>
            <w:szCs w:val="24"/>
          </w:rPr>
          <w:t xml:space="preserve">used </w:t>
        </w:r>
      </w:ins>
      <w:r w:rsidRPr="00FD4C9D">
        <w:rPr>
          <w:rFonts w:ascii="Times New Roman" w:hAnsi="Times New Roman" w:cs="Times New Roman"/>
          <w:sz w:val="24"/>
          <w:szCs w:val="24"/>
        </w:rPr>
        <w:t xml:space="preserve">in the case study. The regional range refers </w:t>
      </w:r>
      <w:commentRangeEnd w:id="101"/>
      <w:r w:rsidR="00572F29">
        <w:rPr>
          <w:rStyle w:val="CommentReference"/>
        </w:rPr>
        <w:commentReference w:id="101"/>
      </w:r>
      <w:r w:rsidRPr="00FD4C9D">
        <w:rPr>
          <w:rFonts w:ascii="Times New Roman" w:hAnsi="Times New Roman" w:cs="Times New Roman"/>
          <w:sz w:val="24"/>
          <w:szCs w:val="24"/>
        </w:rPr>
        <w:t xml:space="preserve">to whether the species </w:t>
      </w:r>
      <w:r w:rsidRPr="00FD4C9D">
        <w:rPr>
          <w:rFonts w:ascii="Times New Roman" w:hAnsi="Times New Roman" w:cs="Times New Roman"/>
          <w:sz w:val="24"/>
        </w:rPr>
        <w:t xml:space="preserve">can be found throughout the Appalachian Mountains Bird Conservation Region (i.e., regionwide) or is found primarily at low or high latitudes or elevations within the study region. Regional range was used to group species into three groups (delineated by the thin horizonal lines within the table): cold-associated (N = 6), warm-associated (N = 4), and climate generalists (N = 5). Special status refers to inclusion as an 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Pr="00FD4C9D">
        <w:rPr>
          <w:rFonts w:ascii="Times New Roman" w:hAnsi="Times New Roman" w:cs="Times New Roman"/>
          <w:sz w:val="24"/>
        </w:rPr>
        <w:t xml:space="preserve">or </w:t>
      </w:r>
      <w:r w:rsidRPr="00FD4C9D">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1E20F6" w:rsidRPr="00FD4C9D" w14:paraId="71FDFD2C" w14:textId="77777777" w:rsidTr="00F331B9">
        <w:tc>
          <w:tcPr>
            <w:tcW w:w="1649" w:type="pct"/>
            <w:tcBorders>
              <w:top w:val="single" w:sz="12" w:space="0" w:color="auto"/>
              <w:bottom w:val="single" w:sz="12" w:space="0" w:color="auto"/>
            </w:tcBorders>
          </w:tcPr>
          <w:p w14:paraId="23A06B8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5C48DCEC"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7250384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0A8AEC62" w14:textId="77777777" w:rsidR="001E20F6" w:rsidRPr="00FD4C9D" w:rsidRDefault="001E20F6" w:rsidP="00F331B9">
            <w:pPr>
              <w:spacing w:line="276" w:lineRule="auto"/>
              <w:rPr>
                <w:rFonts w:ascii="Times New Roman" w:hAnsi="Times New Roman" w:cs="Times New Roman"/>
                <w:b/>
                <w:bCs/>
                <w:sz w:val="24"/>
                <w:szCs w:val="24"/>
              </w:rPr>
            </w:pPr>
            <w:commentRangeStart w:id="103"/>
            <w:r w:rsidRPr="00FD4C9D">
              <w:rPr>
                <w:rFonts w:ascii="Times New Roman" w:hAnsi="Times New Roman" w:cs="Times New Roman"/>
                <w:b/>
                <w:bCs/>
                <w:sz w:val="24"/>
                <w:szCs w:val="24"/>
              </w:rPr>
              <w:t>Regional Range</w:t>
            </w:r>
            <w:commentRangeEnd w:id="103"/>
            <w:r w:rsidR="00B85371">
              <w:rPr>
                <w:rStyle w:val="CommentReference"/>
              </w:rPr>
              <w:commentReference w:id="103"/>
            </w:r>
          </w:p>
        </w:tc>
        <w:tc>
          <w:tcPr>
            <w:tcW w:w="923" w:type="pct"/>
            <w:tcBorders>
              <w:top w:val="single" w:sz="12" w:space="0" w:color="auto"/>
              <w:bottom w:val="single" w:sz="12" w:space="0" w:color="auto"/>
            </w:tcBorders>
            <w:vAlign w:val="center"/>
          </w:tcPr>
          <w:p w14:paraId="0E9B2C45"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Special Status</w:t>
            </w:r>
          </w:p>
        </w:tc>
      </w:tr>
      <w:tr w:rsidR="001E20F6" w:rsidRPr="00FD4C9D" w14:paraId="420A6F54" w14:textId="77777777" w:rsidTr="00F331B9">
        <w:tc>
          <w:tcPr>
            <w:tcW w:w="1649" w:type="pct"/>
            <w:tcBorders>
              <w:top w:val="single" w:sz="12" w:space="0" w:color="auto"/>
            </w:tcBorders>
          </w:tcPr>
          <w:p w14:paraId="37E6845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Black-throated Blue Warbler</w:t>
            </w:r>
          </w:p>
          <w:p w14:paraId="216F9A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534" w:type="pct"/>
            <w:tcBorders>
              <w:top w:val="single" w:sz="12" w:space="0" w:color="auto"/>
            </w:tcBorders>
          </w:tcPr>
          <w:p w14:paraId="5190AAD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779" w:type="pct"/>
            <w:tcBorders>
              <w:top w:val="single" w:sz="12" w:space="0" w:color="auto"/>
            </w:tcBorders>
          </w:tcPr>
          <w:p w14:paraId="35F6D3F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12" w:space="0" w:color="auto"/>
            </w:tcBorders>
          </w:tcPr>
          <w:p w14:paraId="592DBC9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top w:val="single" w:sz="12" w:space="0" w:color="auto"/>
            </w:tcBorders>
          </w:tcPr>
          <w:p w14:paraId="4AA89FE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1FBEEF19" w14:textId="77777777" w:rsidTr="00F331B9">
        <w:tc>
          <w:tcPr>
            <w:tcW w:w="1649" w:type="pct"/>
          </w:tcPr>
          <w:p w14:paraId="255DB54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Blue-headed Vireo</w:t>
            </w:r>
          </w:p>
          <w:p w14:paraId="16FFE40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534" w:type="pct"/>
          </w:tcPr>
          <w:p w14:paraId="71DC5A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779" w:type="pct"/>
          </w:tcPr>
          <w:p w14:paraId="2D973E42"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1E3C3F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mid/high elevation</w:t>
            </w:r>
          </w:p>
        </w:tc>
        <w:tc>
          <w:tcPr>
            <w:tcW w:w="923" w:type="pct"/>
          </w:tcPr>
          <w:p w14:paraId="086181D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14A65A21" w14:textId="77777777" w:rsidTr="00F331B9">
        <w:tc>
          <w:tcPr>
            <w:tcW w:w="1649" w:type="pct"/>
          </w:tcPr>
          <w:p w14:paraId="7AE74B5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Canada Warbler</w:t>
            </w:r>
          </w:p>
          <w:p w14:paraId="1641A6A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534" w:type="pct"/>
          </w:tcPr>
          <w:p w14:paraId="6FA396C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779" w:type="pct"/>
          </w:tcPr>
          <w:p w14:paraId="71DD4E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5227D2E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5CD28E3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w:t>
            </w:r>
          </w:p>
        </w:tc>
      </w:tr>
      <w:tr w:rsidR="001E20F6" w:rsidRPr="00FD4C9D" w14:paraId="02DD9A7A" w14:textId="77777777" w:rsidTr="00F331B9">
        <w:tc>
          <w:tcPr>
            <w:tcW w:w="1649" w:type="pct"/>
          </w:tcPr>
          <w:p w14:paraId="4CDC536B"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Least Flycatcher</w:t>
            </w:r>
          </w:p>
          <w:p w14:paraId="3B7908E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534" w:type="pct"/>
          </w:tcPr>
          <w:p w14:paraId="2D56BE3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779" w:type="pct"/>
          </w:tcPr>
          <w:p w14:paraId="73CBFDF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Pr>
          <w:p w14:paraId="73DB29E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39E4354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5E59385D" w14:textId="77777777" w:rsidTr="00F331B9">
        <w:tc>
          <w:tcPr>
            <w:tcW w:w="1649" w:type="pct"/>
          </w:tcPr>
          <w:p w14:paraId="0A7BE31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Nashville Warbler</w:t>
            </w:r>
          </w:p>
          <w:p w14:paraId="4DC36F4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Leiothlypis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ruficapilla</w:t>
            </w:r>
            <w:proofErr w:type="spellEnd"/>
            <w:r w:rsidRPr="00FD4C9D">
              <w:rPr>
                <w:rFonts w:ascii="Times New Roman" w:hAnsi="Times New Roman" w:cs="Times New Roman"/>
                <w:sz w:val="24"/>
                <w:szCs w:val="24"/>
              </w:rPr>
              <w:t>)</w:t>
            </w:r>
          </w:p>
        </w:tc>
        <w:tc>
          <w:tcPr>
            <w:tcW w:w="534" w:type="pct"/>
          </w:tcPr>
          <w:p w14:paraId="5D90CEA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779" w:type="pct"/>
          </w:tcPr>
          <w:p w14:paraId="17558F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87D53B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and high elevation</w:t>
            </w:r>
          </w:p>
        </w:tc>
        <w:tc>
          <w:tcPr>
            <w:tcW w:w="923" w:type="pct"/>
          </w:tcPr>
          <w:p w14:paraId="0B01C7C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MNF RFSS</w:t>
            </w:r>
          </w:p>
        </w:tc>
      </w:tr>
      <w:tr w:rsidR="001E20F6" w:rsidRPr="00FD4C9D" w14:paraId="49F594DD" w14:textId="77777777" w:rsidTr="00F331B9">
        <w:tc>
          <w:tcPr>
            <w:tcW w:w="1649" w:type="pct"/>
            <w:tcBorders>
              <w:bottom w:val="single" w:sz="4" w:space="0" w:color="auto"/>
            </w:tcBorders>
          </w:tcPr>
          <w:p w14:paraId="1FD42E4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Veery</w:t>
            </w:r>
          </w:p>
          <w:p w14:paraId="2A0092F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7311FB0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779" w:type="pct"/>
            <w:tcBorders>
              <w:bottom w:val="single" w:sz="4" w:space="0" w:color="auto"/>
            </w:tcBorders>
          </w:tcPr>
          <w:p w14:paraId="13D7D5F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4" w:space="0" w:color="auto"/>
            </w:tcBorders>
          </w:tcPr>
          <w:p w14:paraId="5A394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bottom w:val="single" w:sz="4" w:space="0" w:color="auto"/>
            </w:tcBorders>
          </w:tcPr>
          <w:p w14:paraId="63B5A13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7B8F768C" w14:textId="77777777" w:rsidTr="00F331B9">
        <w:tc>
          <w:tcPr>
            <w:tcW w:w="1649" w:type="pct"/>
            <w:tcBorders>
              <w:top w:val="single" w:sz="4" w:space="0" w:color="auto"/>
            </w:tcBorders>
          </w:tcPr>
          <w:p w14:paraId="6D5CC7B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Cerulean Warbler</w:t>
            </w:r>
          </w:p>
          <w:p w14:paraId="1B67754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534" w:type="pct"/>
            <w:tcBorders>
              <w:top w:val="single" w:sz="4" w:space="0" w:color="auto"/>
            </w:tcBorders>
          </w:tcPr>
          <w:p w14:paraId="6B09FF2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779" w:type="pct"/>
            <w:tcBorders>
              <w:top w:val="single" w:sz="4" w:space="0" w:color="auto"/>
            </w:tcBorders>
          </w:tcPr>
          <w:p w14:paraId="798D57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4" w:space="0" w:color="auto"/>
            </w:tcBorders>
          </w:tcPr>
          <w:p w14:paraId="3E6394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Mid/high latitude and mid elevation</w:t>
            </w:r>
          </w:p>
        </w:tc>
        <w:tc>
          <w:tcPr>
            <w:tcW w:w="923" w:type="pct"/>
            <w:tcBorders>
              <w:top w:val="single" w:sz="4" w:space="0" w:color="auto"/>
            </w:tcBorders>
          </w:tcPr>
          <w:p w14:paraId="0D54716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 MNF RFSS</w:t>
            </w:r>
          </w:p>
        </w:tc>
      </w:tr>
      <w:tr w:rsidR="001E20F6" w:rsidRPr="00FD4C9D" w14:paraId="01616D7B" w14:textId="77777777" w:rsidTr="00F331B9">
        <w:tc>
          <w:tcPr>
            <w:tcW w:w="1649" w:type="pct"/>
          </w:tcPr>
          <w:p w14:paraId="49C3DB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Kentucky Warbler</w:t>
            </w:r>
          </w:p>
          <w:p w14:paraId="79D847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534" w:type="pct"/>
          </w:tcPr>
          <w:p w14:paraId="7941622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779" w:type="pct"/>
          </w:tcPr>
          <w:p w14:paraId="5C5F4A8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EBA3D0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Pr>
          <w:p w14:paraId="59C54E8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r w:rsidR="001E20F6" w:rsidRPr="00FD4C9D" w14:paraId="0FB3310D" w14:textId="77777777" w:rsidTr="00F331B9">
        <w:tc>
          <w:tcPr>
            <w:tcW w:w="1649" w:type="pct"/>
          </w:tcPr>
          <w:p w14:paraId="11B1A72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Summer Tanager</w:t>
            </w:r>
          </w:p>
          <w:p w14:paraId="6766681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534" w:type="pct"/>
          </w:tcPr>
          <w:p w14:paraId="5EB45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779" w:type="pct"/>
          </w:tcPr>
          <w:p w14:paraId="48CA8160"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1BD208E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low elevation</w:t>
            </w:r>
          </w:p>
        </w:tc>
        <w:tc>
          <w:tcPr>
            <w:tcW w:w="923" w:type="pct"/>
          </w:tcPr>
          <w:p w14:paraId="63AD701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77CDCCD" w14:textId="77777777" w:rsidTr="00F331B9">
        <w:tc>
          <w:tcPr>
            <w:tcW w:w="1649" w:type="pct"/>
            <w:tcBorders>
              <w:bottom w:val="single" w:sz="4" w:space="0" w:color="auto"/>
            </w:tcBorders>
          </w:tcPr>
          <w:p w14:paraId="686D86C1"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p>
          <w:p w14:paraId="4CD77B7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01A79C6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779" w:type="pct"/>
            <w:tcBorders>
              <w:bottom w:val="single" w:sz="4" w:space="0" w:color="auto"/>
            </w:tcBorders>
          </w:tcPr>
          <w:p w14:paraId="162718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bottom w:val="single" w:sz="4" w:space="0" w:color="auto"/>
            </w:tcBorders>
          </w:tcPr>
          <w:p w14:paraId="74E473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Borders>
              <w:bottom w:val="single" w:sz="4" w:space="0" w:color="auto"/>
            </w:tcBorders>
          </w:tcPr>
          <w:p w14:paraId="7B35514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587E5251" w14:textId="77777777" w:rsidTr="00F331B9">
        <w:tc>
          <w:tcPr>
            <w:tcW w:w="1649" w:type="pct"/>
            <w:tcBorders>
              <w:top w:val="single" w:sz="4" w:space="0" w:color="auto"/>
            </w:tcBorders>
          </w:tcPr>
          <w:p w14:paraId="1C2F78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Eastern Wood-Pewee</w:t>
            </w:r>
          </w:p>
          <w:p w14:paraId="64331E9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534" w:type="pct"/>
            <w:tcBorders>
              <w:top w:val="single" w:sz="4" w:space="0" w:color="auto"/>
            </w:tcBorders>
          </w:tcPr>
          <w:p w14:paraId="18285A0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779" w:type="pct"/>
            <w:tcBorders>
              <w:top w:val="single" w:sz="4" w:space="0" w:color="auto"/>
            </w:tcBorders>
          </w:tcPr>
          <w:p w14:paraId="5F1163C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Borders>
              <w:top w:val="single" w:sz="4" w:space="0" w:color="auto"/>
            </w:tcBorders>
          </w:tcPr>
          <w:p w14:paraId="392CADF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top w:val="single" w:sz="4" w:space="0" w:color="auto"/>
            </w:tcBorders>
          </w:tcPr>
          <w:p w14:paraId="021AC82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12F34116" w14:textId="77777777" w:rsidTr="00F331B9">
        <w:tc>
          <w:tcPr>
            <w:tcW w:w="1649" w:type="pct"/>
          </w:tcPr>
          <w:p w14:paraId="0128E3D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Scarlet Tanager</w:t>
            </w:r>
          </w:p>
          <w:p w14:paraId="18B893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534" w:type="pct"/>
          </w:tcPr>
          <w:p w14:paraId="7BF045E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779" w:type="pct"/>
          </w:tcPr>
          <w:p w14:paraId="4BB6A51E"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38E94B3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8F826B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56DA8778" w14:textId="77777777" w:rsidTr="00F331B9">
        <w:tc>
          <w:tcPr>
            <w:tcW w:w="1649" w:type="pct"/>
          </w:tcPr>
          <w:p w14:paraId="19149859"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46256061"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534" w:type="pct"/>
          </w:tcPr>
          <w:p w14:paraId="22EF3F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779" w:type="pct"/>
          </w:tcPr>
          <w:p w14:paraId="4F54CECB"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038E0F6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7BF0903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320B373D" w14:textId="77777777" w:rsidTr="00F331B9">
        <w:tc>
          <w:tcPr>
            <w:tcW w:w="1649" w:type="pct"/>
          </w:tcPr>
          <w:p w14:paraId="188BE4A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Worm-eating Warbler</w:t>
            </w:r>
          </w:p>
          <w:p w14:paraId="49CECC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534" w:type="pct"/>
          </w:tcPr>
          <w:p w14:paraId="1D91E0E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779" w:type="pct"/>
          </w:tcPr>
          <w:p w14:paraId="006DE12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12624EF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07CE28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0D1CC51" w14:textId="77777777" w:rsidTr="00F331B9">
        <w:tc>
          <w:tcPr>
            <w:tcW w:w="1649" w:type="pct"/>
            <w:tcBorders>
              <w:bottom w:val="single" w:sz="12" w:space="0" w:color="auto"/>
            </w:tcBorders>
          </w:tcPr>
          <w:p w14:paraId="7352E763" w14:textId="77777777" w:rsidR="001E20F6" w:rsidRPr="00FD4C9D" w:rsidRDefault="001E20F6" w:rsidP="00F331B9">
            <w:pPr>
              <w:spacing w:line="276" w:lineRule="auto"/>
              <w:rPr>
                <w:rFonts w:ascii="Times New Roman" w:hAnsi="Times New Roman" w:cs="Times New Roman"/>
                <w:sz w:val="24"/>
                <w:szCs w:val="24"/>
              </w:rPr>
            </w:pPr>
            <w:commentRangeStart w:id="104"/>
            <w:r w:rsidRPr="00FD4C9D">
              <w:rPr>
                <w:rFonts w:ascii="Times New Roman" w:hAnsi="Times New Roman" w:cs="Times New Roman"/>
                <w:sz w:val="24"/>
                <w:szCs w:val="24"/>
              </w:rPr>
              <w:t>Wood Thrush</w:t>
            </w:r>
          </w:p>
          <w:p w14:paraId="4E83C51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534" w:type="pct"/>
            <w:tcBorders>
              <w:bottom w:val="single" w:sz="12" w:space="0" w:color="auto"/>
            </w:tcBorders>
          </w:tcPr>
          <w:p w14:paraId="302BD9A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779" w:type="pct"/>
            <w:tcBorders>
              <w:bottom w:val="single" w:sz="12" w:space="0" w:color="auto"/>
            </w:tcBorders>
          </w:tcPr>
          <w:p w14:paraId="1D4958D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12" w:space="0" w:color="auto"/>
            </w:tcBorders>
          </w:tcPr>
          <w:p w14:paraId="21E14D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bottom w:val="single" w:sz="12" w:space="0" w:color="auto"/>
            </w:tcBorders>
          </w:tcPr>
          <w:p w14:paraId="5B755F3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14D516D5" w14:textId="77777777" w:rsidR="00D30CC6" w:rsidRDefault="00D30CC6" w:rsidP="00C24265">
      <w:pPr>
        <w:spacing w:line="276" w:lineRule="auto"/>
        <w:rPr>
          <w:rFonts w:ascii="Times New Roman" w:hAnsi="Times New Roman" w:cs="Times New Roman"/>
          <w:sz w:val="24"/>
        </w:rPr>
      </w:pPr>
    </w:p>
    <w:p w14:paraId="785C5CB5" w14:textId="1FB599AC" w:rsidR="00C24265" w:rsidRPr="00FD4C9D" w:rsidRDefault="00C24265" w:rsidP="00C24265">
      <w:pPr>
        <w:spacing w:line="276" w:lineRule="auto"/>
        <w:rPr>
          <w:rFonts w:ascii="Times New Roman" w:hAnsi="Times New Roman" w:cs="Times New Roman"/>
          <w:sz w:val="24"/>
        </w:rPr>
      </w:pPr>
      <w:r w:rsidRPr="00FD4C9D">
        <w:rPr>
          <w:rFonts w:ascii="Times New Roman" w:hAnsi="Times New Roman" w:cs="Times New Roman"/>
          <w:sz w:val="24"/>
        </w:rPr>
        <w:t>Table 2. List of variables with detailed descriptions including units and identification of data sources including the spatial resolution of the dataset, organized by time period (1997–2017 vs. 2100).</w:t>
      </w:r>
      <w:commentRangeEnd w:id="104"/>
      <w:r w:rsidR="0031516F">
        <w:rPr>
          <w:rStyle w:val="CommentReference"/>
        </w:rPr>
        <w:commentReference w:id="104"/>
      </w:r>
    </w:p>
    <w:tbl>
      <w:tblPr>
        <w:tblStyle w:val="TableGrid"/>
        <w:tblW w:w="5048" w:type="pct"/>
        <w:tblLook w:val="04A0" w:firstRow="1" w:lastRow="0" w:firstColumn="1" w:lastColumn="0" w:noHBand="0" w:noVBand="1"/>
      </w:tblPr>
      <w:tblGrid>
        <w:gridCol w:w="1382"/>
        <w:gridCol w:w="1687"/>
        <w:gridCol w:w="3764"/>
        <w:gridCol w:w="2617"/>
      </w:tblGrid>
      <w:tr w:rsidR="00C24265" w:rsidRPr="00FD4C9D" w14:paraId="05B2BBFD" w14:textId="77777777" w:rsidTr="00F331B9">
        <w:tc>
          <w:tcPr>
            <w:tcW w:w="511" w:type="pct"/>
            <w:tcBorders>
              <w:top w:val="double" w:sz="4" w:space="0" w:color="auto"/>
              <w:left w:val="nil"/>
              <w:bottom w:val="double" w:sz="4" w:space="0" w:color="auto"/>
              <w:right w:val="nil"/>
            </w:tcBorders>
          </w:tcPr>
          <w:p w14:paraId="0A5D7734"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P</w:t>
            </w:r>
            <w:commentRangeStart w:id="105"/>
            <w:r w:rsidRPr="00FD4C9D">
              <w:rPr>
                <w:rFonts w:ascii="Times New Roman" w:hAnsi="Times New Roman" w:cs="Times New Roman"/>
                <w:b/>
                <w:bCs/>
                <w:sz w:val="24"/>
              </w:rPr>
              <w:t>eriod</w:t>
            </w:r>
            <w:commentRangeEnd w:id="105"/>
            <w:r w:rsidR="00170F09">
              <w:rPr>
                <w:rStyle w:val="CommentReference"/>
              </w:rPr>
              <w:commentReference w:id="105"/>
            </w:r>
          </w:p>
        </w:tc>
        <w:tc>
          <w:tcPr>
            <w:tcW w:w="966" w:type="pct"/>
            <w:tcBorders>
              <w:top w:val="double" w:sz="4" w:space="0" w:color="auto"/>
              <w:left w:val="nil"/>
              <w:bottom w:val="double" w:sz="4" w:space="0" w:color="auto"/>
              <w:right w:val="nil"/>
            </w:tcBorders>
          </w:tcPr>
          <w:p w14:paraId="3EB2CBA6"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6C3B7D43"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Description (Unit)</w:t>
            </w:r>
          </w:p>
        </w:tc>
        <w:tc>
          <w:tcPr>
            <w:tcW w:w="1459" w:type="pct"/>
            <w:tcBorders>
              <w:top w:val="double" w:sz="4" w:space="0" w:color="auto"/>
              <w:left w:val="nil"/>
              <w:bottom w:val="double" w:sz="4" w:space="0" w:color="auto"/>
              <w:right w:val="nil"/>
            </w:tcBorders>
          </w:tcPr>
          <w:p w14:paraId="41416B00"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Data Source (resolution)</w:t>
            </w:r>
          </w:p>
        </w:tc>
      </w:tr>
      <w:tr w:rsidR="00C24265" w:rsidRPr="00FD4C9D" w14:paraId="7D7DB1DB" w14:textId="77777777" w:rsidTr="00F331B9">
        <w:tc>
          <w:tcPr>
            <w:tcW w:w="511" w:type="pct"/>
            <w:tcBorders>
              <w:top w:val="double" w:sz="4" w:space="0" w:color="auto"/>
              <w:left w:val="nil"/>
              <w:bottom w:val="single" w:sz="12" w:space="0" w:color="auto"/>
              <w:right w:val="nil"/>
            </w:tcBorders>
            <w:vAlign w:val="center"/>
          </w:tcPr>
          <w:p w14:paraId="34E29C5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7494C81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0ACCF85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745F0CDF"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C24265" w:rsidRPr="00FD4C9D" w14:paraId="3E314987" w14:textId="77777777" w:rsidTr="00F331B9">
        <w:tc>
          <w:tcPr>
            <w:tcW w:w="511" w:type="pct"/>
            <w:tcBorders>
              <w:top w:val="single" w:sz="12" w:space="0" w:color="auto"/>
              <w:left w:val="nil"/>
              <w:bottom w:val="double" w:sz="4" w:space="0" w:color="auto"/>
              <w:right w:val="nil"/>
            </w:tcBorders>
            <w:vAlign w:val="center"/>
          </w:tcPr>
          <w:p w14:paraId="5A1D1FA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A546F0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0434818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459" w:type="pct"/>
            <w:tcBorders>
              <w:top w:val="single" w:sz="12" w:space="0" w:color="auto"/>
              <w:left w:val="nil"/>
              <w:bottom w:val="double" w:sz="4" w:space="0" w:color="auto"/>
              <w:right w:val="nil"/>
            </w:tcBorders>
            <w:vAlign w:val="center"/>
          </w:tcPr>
          <w:p w14:paraId="6D5A59B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C24265" w:rsidRPr="00FD4C9D" w14:paraId="0EE59D66" w14:textId="77777777" w:rsidTr="00F331B9">
        <w:tc>
          <w:tcPr>
            <w:tcW w:w="511" w:type="pct"/>
            <w:vMerge w:val="restart"/>
            <w:tcBorders>
              <w:top w:val="double" w:sz="4" w:space="0" w:color="auto"/>
              <w:left w:val="nil"/>
              <w:bottom w:val="nil"/>
              <w:right w:val="nil"/>
            </w:tcBorders>
            <w:vAlign w:val="center"/>
          </w:tcPr>
          <w:p w14:paraId="03DE9DC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E57BE0D"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722BBA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85178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C24265" w:rsidRPr="00FD4C9D" w14:paraId="5E0930BF" w14:textId="77777777" w:rsidTr="00F331B9">
        <w:tc>
          <w:tcPr>
            <w:tcW w:w="511" w:type="pct"/>
            <w:vMerge/>
            <w:tcBorders>
              <w:top w:val="nil"/>
              <w:left w:val="nil"/>
              <w:bottom w:val="nil"/>
              <w:right w:val="nil"/>
            </w:tcBorders>
          </w:tcPr>
          <w:p w14:paraId="19D3FA5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438B75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3EDEAAF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 xml:space="preserve">between mean March-April temperature (calculated as described above but for March </w:t>
            </w:r>
            <w:r w:rsidRPr="00FD4C9D">
              <w:rPr>
                <w:rFonts w:ascii="Times New Roman" w:hAnsi="Times New Roman" w:cs="Times New Roman"/>
                <w:sz w:val="24"/>
              </w:rPr>
              <w:lastRenderedPageBreak/>
              <w:t>and April) and mean May-June temperature</w:t>
            </w:r>
          </w:p>
        </w:tc>
        <w:tc>
          <w:tcPr>
            <w:tcW w:w="1459" w:type="pct"/>
            <w:vMerge/>
            <w:tcBorders>
              <w:top w:val="nil"/>
              <w:left w:val="nil"/>
              <w:bottom w:val="single" w:sz="12" w:space="0" w:color="auto"/>
              <w:right w:val="nil"/>
            </w:tcBorders>
            <w:vAlign w:val="center"/>
          </w:tcPr>
          <w:p w14:paraId="7F50E90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71973FD" w14:textId="77777777" w:rsidTr="00F331B9">
        <w:tc>
          <w:tcPr>
            <w:tcW w:w="511" w:type="pct"/>
            <w:vMerge/>
            <w:tcBorders>
              <w:top w:val="nil"/>
              <w:left w:val="nil"/>
              <w:bottom w:val="nil"/>
              <w:right w:val="nil"/>
            </w:tcBorders>
          </w:tcPr>
          <w:p w14:paraId="21A00301"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29FFB4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1E76C7C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DDBDF7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C24265" w:rsidRPr="00FD4C9D" w14:paraId="044CD36F" w14:textId="77777777" w:rsidTr="00F331B9">
        <w:tc>
          <w:tcPr>
            <w:tcW w:w="511" w:type="pct"/>
            <w:vMerge/>
            <w:tcBorders>
              <w:top w:val="nil"/>
              <w:left w:val="nil"/>
              <w:bottom w:val="nil"/>
              <w:right w:val="nil"/>
            </w:tcBorders>
          </w:tcPr>
          <w:p w14:paraId="76835F8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28F4240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391792C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8670C39" w14:textId="77777777" w:rsidR="00C24265" w:rsidRPr="00FD4C9D" w:rsidRDefault="00C24265" w:rsidP="00F331B9">
            <w:pPr>
              <w:spacing w:line="276" w:lineRule="auto"/>
              <w:rPr>
                <w:rFonts w:ascii="Times New Roman" w:hAnsi="Times New Roman" w:cs="Times New Roman"/>
                <w:sz w:val="24"/>
              </w:rPr>
            </w:pPr>
          </w:p>
        </w:tc>
      </w:tr>
      <w:tr w:rsidR="00C24265" w:rsidRPr="00FD4C9D" w14:paraId="65A2E309" w14:textId="77777777" w:rsidTr="00F331B9">
        <w:tc>
          <w:tcPr>
            <w:tcW w:w="511" w:type="pct"/>
            <w:vMerge/>
            <w:tcBorders>
              <w:top w:val="nil"/>
              <w:left w:val="nil"/>
              <w:bottom w:val="nil"/>
              <w:right w:val="nil"/>
            </w:tcBorders>
          </w:tcPr>
          <w:p w14:paraId="1257EBF2"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533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649D51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249D5F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C24265" w:rsidRPr="00FD4C9D" w14:paraId="6D18B3CB" w14:textId="77777777" w:rsidTr="00F331B9">
        <w:tc>
          <w:tcPr>
            <w:tcW w:w="511" w:type="pct"/>
            <w:vMerge/>
            <w:tcBorders>
              <w:top w:val="nil"/>
              <w:left w:val="nil"/>
              <w:bottom w:val="nil"/>
              <w:right w:val="nil"/>
            </w:tcBorders>
          </w:tcPr>
          <w:p w14:paraId="34ECBCD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9157C8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4856A9D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3FBDBD6C" w14:textId="77777777" w:rsidR="00C24265" w:rsidRPr="00FD4C9D" w:rsidRDefault="00C24265" w:rsidP="00F331B9">
            <w:pPr>
              <w:spacing w:line="276" w:lineRule="auto"/>
              <w:rPr>
                <w:rFonts w:ascii="Times New Roman" w:hAnsi="Times New Roman" w:cs="Times New Roman"/>
                <w:sz w:val="24"/>
              </w:rPr>
            </w:pPr>
          </w:p>
        </w:tc>
      </w:tr>
      <w:tr w:rsidR="00C24265" w:rsidRPr="00FD4C9D" w14:paraId="606517A5" w14:textId="77777777" w:rsidTr="00F331B9">
        <w:tc>
          <w:tcPr>
            <w:tcW w:w="511" w:type="pct"/>
            <w:vMerge/>
            <w:tcBorders>
              <w:top w:val="nil"/>
              <w:left w:val="nil"/>
              <w:bottom w:val="double" w:sz="4" w:space="0" w:color="auto"/>
              <w:right w:val="nil"/>
            </w:tcBorders>
          </w:tcPr>
          <w:p w14:paraId="67B67199"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D30E85A"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384EA28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3BBD1896" w14:textId="77777777" w:rsidR="00C24265" w:rsidRPr="00FD4C9D" w:rsidRDefault="00C24265" w:rsidP="00F331B9">
            <w:pPr>
              <w:spacing w:line="276" w:lineRule="auto"/>
              <w:rPr>
                <w:rFonts w:ascii="Times New Roman" w:hAnsi="Times New Roman" w:cs="Times New Roman"/>
                <w:sz w:val="24"/>
              </w:rPr>
            </w:pPr>
          </w:p>
        </w:tc>
      </w:tr>
      <w:tr w:rsidR="00C24265" w:rsidRPr="00FD4C9D" w14:paraId="7B0E4291" w14:textId="77777777" w:rsidTr="00F331B9">
        <w:tc>
          <w:tcPr>
            <w:tcW w:w="511" w:type="pct"/>
            <w:vMerge w:val="restart"/>
            <w:tcBorders>
              <w:top w:val="double" w:sz="4" w:space="0" w:color="auto"/>
              <w:left w:val="nil"/>
              <w:bottom w:val="double" w:sz="4" w:space="0" w:color="auto"/>
              <w:right w:val="nil"/>
            </w:tcBorders>
            <w:vAlign w:val="center"/>
          </w:tcPr>
          <w:p w14:paraId="2148F70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0739721B"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41DB2FE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10C89BD0"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C24265" w:rsidRPr="00FD4C9D" w14:paraId="73D4D263" w14:textId="77777777" w:rsidTr="00F331B9">
        <w:tc>
          <w:tcPr>
            <w:tcW w:w="511" w:type="pct"/>
            <w:vMerge/>
            <w:tcBorders>
              <w:top w:val="double" w:sz="4" w:space="0" w:color="auto"/>
              <w:left w:val="nil"/>
              <w:bottom w:val="double" w:sz="4" w:space="0" w:color="auto"/>
              <w:right w:val="nil"/>
            </w:tcBorders>
          </w:tcPr>
          <w:p w14:paraId="6D1CA3D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EC76AC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357C9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9D74DE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57DABE8" w14:textId="77777777" w:rsidTr="00F331B9">
        <w:tc>
          <w:tcPr>
            <w:tcW w:w="511" w:type="pct"/>
            <w:vMerge/>
            <w:tcBorders>
              <w:top w:val="double" w:sz="4" w:space="0" w:color="auto"/>
              <w:left w:val="nil"/>
              <w:bottom w:val="double" w:sz="4" w:space="0" w:color="auto"/>
              <w:right w:val="nil"/>
            </w:tcBorders>
          </w:tcPr>
          <w:p w14:paraId="46980BA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46CD"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2C0177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7E5106C5"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C24265" w:rsidRPr="00FD4C9D" w14:paraId="52F64BF2" w14:textId="77777777" w:rsidTr="00F331B9">
        <w:tc>
          <w:tcPr>
            <w:tcW w:w="511" w:type="pct"/>
            <w:vMerge/>
            <w:tcBorders>
              <w:top w:val="double" w:sz="4" w:space="0" w:color="auto"/>
              <w:left w:val="nil"/>
              <w:bottom w:val="double" w:sz="4" w:space="0" w:color="auto"/>
              <w:right w:val="nil"/>
            </w:tcBorders>
          </w:tcPr>
          <w:p w14:paraId="41388BF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315E74C6"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0FB294F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108A031" w14:textId="77777777" w:rsidR="00C24265" w:rsidRPr="00FD4C9D" w:rsidRDefault="00C24265" w:rsidP="00F331B9">
            <w:pPr>
              <w:spacing w:line="276" w:lineRule="auto"/>
              <w:rPr>
                <w:rFonts w:ascii="Times New Roman" w:hAnsi="Times New Roman" w:cs="Times New Roman"/>
                <w:sz w:val="24"/>
              </w:rPr>
            </w:pPr>
          </w:p>
        </w:tc>
      </w:tr>
      <w:tr w:rsidR="00C24265" w:rsidRPr="00FD4C9D" w14:paraId="32761CF2" w14:textId="77777777" w:rsidTr="00F331B9">
        <w:tc>
          <w:tcPr>
            <w:tcW w:w="511" w:type="pct"/>
            <w:vMerge/>
            <w:tcBorders>
              <w:top w:val="double" w:sz="4" w:space="0" w:color="auto"/>
              <w:left w:val="nil"/>
              <w:bottom w:val="double" w:sz="4" w:space="0" w:color="auto"/>
              <w:right w:val="nil"/>
            </w:tcBorders>
          </w:tcPr>
          <w:p w14:paraId="4DCC5C1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33F54AF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64492464"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459" w:type="pct"/>
            <w:vMerge w:val="restart"/>
            <w:tcBorders>
              <w:top w:val="single" w:sz="12" w:space="0" w:color="auto"/>
              <w:left w:val="nil"/>
              <w:bottom w:val="double" w:sz="4" w:space="0" w:color="auto"/>
              <w:right w:val="nil"/>
            </w:tcBorders>
            <w:vAlign w:val="center"/>
          </w:tcPr>
          <w:p w14:paraId="6506018B" w14:textId="69159BB1" w:rsidR="00C24265" w:rsidRPr="00FD4C9D" w:rsidRDefault="00D30CC6" w:rsidP="00F331B9">
            <w:pPr>
              <w:spacing w:line="276" w:lineRule="auto"/>
              <w:rPr>
                <w:rFonts w:ascii="Times New Roman" w:hAnsi="Times New Roman" w:cs="Times New Roman"/>
                <w:sz w:val="24"/>
              </w:rPr>
            </w:pPr>
            <w:r>
              <w:rPr>
                <w:rFonts w:ascii="Times New Roman" w:hAnsi="Times New Roman" w:cs="Times New Roman"/>
                <w:sz w:val="24"/>
              </w:rPr>
              <w:t>P</w:t>
            </w:r>
            <w:r w:rsidR="00C24265" w:rsidRPr="00FD4C9D">
              <w:rPr>
                <w:rFonts w:ascii="Times New Roman" w:hAnsi="Times New Roman" w:cs="Times New Roman"/>
                <w:sz w:val="24"/>
              </w:rPr>
              <w:t>rojections from the Forecasting Scenarios of land (FORE-SCE) use model (250 m), U.S. Geological Survey</w:t>
            </w:r>
          </w:p>
        </w:tc>
      </w:tr>
      <w:tr w:rsidR="00C24265" w:rsidRPr="00FD4C9D" w14:paraId="454DE695" w14:textId="77777777" w:rsidTr="00F331B9">
        <w:trPr>
          <w:trHeight w:val="618"/>
        </w:trPr>
        <w:tc>
          <w:tcPr>
            <w:tcW w:w="511" w:type="pct"/>
            <w:vMerge/>
            <w:tcBorders>
              <w:top w:val="double" w:sz="4" w:space="0" w:color="auto"/>
              <w:left w:val="nil"/>
              <w:bottom w:val="double" w:sz="4" w:space="0" w:color="auto"/>
              <w:right w:val="nil"/>
            </w:tcBorders>
          </w:tcPr>
          <w:p w14:paraId="78413585"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8AF25B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724643ED"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0CA8DDB3" w14:textId="77777777" w:rsidR="00C24265" w:rsidRPr="00FD4C9D" w:rsidRDefault="00C24265" w:rsidP="00F331B9">
            <w:pPr>
              <w:spacing w:line="276" w:lineRule="auto"/>
              <w:rPr>
                <w:rFonts w:ascii="Times New Roman" w:hAnsi="Times New Roman" w:cs="Times New Roman"/>
                <w:sz w:val="24"/>
              </w:rPr>
            </w:pPr>
          </w:p>
        </w:tc>
      </w:tr>
      <w:tr w:rsidR="00C24265" w:rsidRPr="00FD4C9D" w14:paraId="107E4A9E" w14:textId="77777777" w:rsidTr="00F331B9">
        <w:tc>
          <w:tcPr>
            <w:tcW w:w="511" w:type="pct"/>
            <w:vMerge/>
            <w:tcBorders>
              <w:top w:val="double" w:sz="4" w:space="0" w:color="auto"/>
              <w:left w:val="nil"/>
              <w:bottom w:val="double" w:sz="4" w:space="0" w:color="auto"/>
              <w:right w:val="nil"/>
            </w:tcBorders>
          </w:tcPr>
          <w:p w14:paraId="5893B1B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35151C7C"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05F28F93"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457ABBAA" w14:textId="77777777" w:rsidR="00C24265" w:rsidRPr="00FD4C9D" w:rsidRDefault="00C24265" w:rsidP="00F331B9">
            <w:pPr>
              <w:spacing w:line="276" w:lineRule="auto"/>
              <w:rPr>
                <w:rFonts w:ascii="Times New Roman" w:hAnsi="Times New Roman" w:cs="Times New Roman"/>
                <w:sz w:val="24"/>
              </w:rPr>
            </w:pPr>
          </w:p>
        </w:tc>
      </w:tr>
    </w:tbl>
    <w:p w14:paraId="46B85185" w14:textId="70E0E017" w:rsidR="00564BDA" w:rsidRPr="00FD4C9D" w:rsidRDefault="00564BDA" w:rsidP="00564BDA">
      <w:pPr>
        <w:spacing w:line="276" w:lineRule="auto"/>
        <w:rPr>
          <w:rFonts w:ascii="Times New Roman" w:hAnsi="Times New Roman" w:cs="Times New Roman"/>
          <w:sz w:val="24"/>
          <w:szCs w:val="24"/>
        </w:rPr>
      </w:pPr>
      <w:bookmarkStart w:id="106" w:name="_Hlk82986315"/>
      <w:commentRangeStart w:id="107"/>
      <w:commentRangeStart w:id="108"/>
      <w:commentRangeStart w:id="109"/>
      <w:r w:rsidRPr="00FD4C9D">
        <w:rPr>
          <w:rFonts w:ascii="Times New Roman" w:hAnsi="Times New Roman" w:cs="Times New Roman"/>
          <w:sz w:val="24"/>
          <w:szCs w:val="24"/>
        </w:rPr>
        <w:t xml:space="preserve">Table 3. Measures of prevalence based on North American Breeding Bird Survey data from routes surveyed in 1997–2017, model type and model fit, the number of iterations in the posterior distribution, and statistical significance of predictor variables for the six cold-associated species. Route-level occurrence across years is the total number of routes where at least one individual was detected across the 50 stops, whereas total count across years is the total number of individuals detected across </w:t>
      </w:r>
      <w:commentRangeEnd w:id="107"/>
      <w:r w:rsidR="00B55866">
        <w:rPr>
          <w:rStyle w:val="CommentReference"/>
        </w:rPr>
        <w:commentReference w:id="107"/>
      </w:r>
      <w:commentRangeEnd w:id="108"/>
      <w:r w:rsidR="00170F09">
        <w:rPr>
          <w:rStyle w:val="CommentReference"/>
        </w:rPr>
        <w:commentReference w:id="108"/>
      </w:r>
      <w:commentRangeEnd w:id="109"/>
      <w:r w:rsidR="0097572C">
        <w:rPr>
          <w:rStyle w:val="CommentReference"/>
        </w:rPr>
        <w:commentReference w:id="109"/>
      </w:r>
      <w:r w:rsidRPr="00FD4C9D">
        <w:rPr>
          <w:rFonts w:ascii="Times New Roman" w:hAnsi="Times New Roman" w:cs="Times New Roman"/>
          <w:sz w:val="24"/>
          <w:szCs w:val="24"/>
        </w:rPr>
        <w:t>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1092"/>
        <w:gridCol w:w="1091"/>
        <w:gridCol w:w="1093"/>
        <w:gridCol w:w="1091"/>
        <w:gridCol w:w="1091"/>
        <w:gridCol w:w="1093"/>
      </w:tblGrid>
      <w:tr w:rsidR="00564BDA" w:rsidRPr="00FD4C9D" w14:paraId="5DDE52F5" w14:textId="77777777" w:rsidTr="00F331B9">
        <w:trPr>
          <w:trHeight w:val="216"/>
        </w:trPr>
        <w:tc>
          <w:tcPr>
            <w:tcW w:w="1500" w:type="pct"/>
            <w:tcBorders>
              <w:top w:val="single" w:sz="12" w:space="0" w:color="auto"/>
              <w:bottom w:val="single" w:sz="12" w:space="0" w:color="auto"/>
            </w:tcBorders>
          </w:tcPr>
          <w:p w14:paraId="281C2A11" w14:textId="77777777" w:rsidR="00564BDA" w:rsidRPr="00FD4C9D" w:rsidRDefault="00564BDA" w:rsidP="00F331B9">
            <w:pPr>
              <w:spacing w:line="276" w:lineRule="auto"/>
              <w:rPr>
                <w:rFonts w:ascii="Times New Roman" w:hAnsi="Times New Roman" w:cs="Times New Roman"/>
                <w:sz w:val="24"/>
                <w:szCs w:val="24"/>
              </w:rPr>
            </w:pPr>
          </w:p>
        </w:tc>
        <w:tc>
          <w:tcPr>
            <w:tcW w:w="583" w:type="pct"/>
            <w:tcBorders>
              <w:top w:val="single" w:sz="12" w:space="0" w:color="auto"/>
              <w:bottom w:val="single" w:sz="12" w:space="0" w:color="auto"/>
            </w:tcBorders>
          </w:tcPr>
          <w:p w14:paraId="5B86A458"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VEER</w:t>
            </w:r>
          </w:p>
        </w:tc>
        <w:tc>
          <w:tcPr>
            <w:tcW w:w="583" w:type="pct"/>
            <w:tcBorders>
              <w:top w:val="single" w:sz="12" w:space="0" w:color="auto"/>
              <w:bottom w:val="single" w:sz="12" w:space="0" w:color="auto"/>
            </w:tcBorders>
          </w:tcPr>
          <w:p w14:paraId="575B997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BHVI</w:t>
            </w:r>
          </w:p>
        </w:tc>
        <w:tc>
          <w:tcPr>
            <w:tcW w:w="584" w:type="pct"/>
            <w:tcBorders>
              <w:top w:val="single" w:sz="12" w:space="0" w:color="auto"/>
              <w:bottom w:val="single" w:sz="12" w:space="0" w:color="auto"/>
            </w:tcBorders>
          </w:tcPr>
          <w:p w14:paraId="701B275F"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LEFL</w:t>
            </w:r>
          </w:p>
        </w:tc>
        <w:tc>
          <w:tcPr>
            <w:tcW w:w="583" w:type="pct"/>
            <w:tcBorders>
              <w:top w:val="single" w:sz="12" w:space="0" w:color="auto"/>
              <w:bottom w:val="single" w:sz="12" w:space="0" w:color="auto"/>
            </w:tcBorders>
          </w:tcPr>
          <w:p w14:paraId="5CC249BE"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BTBW</w:t>
            </w:r>
          </w:p>
        </w:tc>
        <w:tc>
          <w:tcPr>
            <w:tcW w:w="583" w:type="pct"/>
            <w:tcBorders>
              <w:top w:val="single" w:sz="12" w:space="0" w:color="auto"/>
              <w:bottom w:val="single" w:sz="12" w:space="0" w:color="auto"/>
            </w:tcBorders>
          </w:tcPr>
          <w:p w14:paraId="2493DCF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CAWA</w:t>
            </w:r>
          </w:p>
        </w:tc>
        <w:tc>
          <w:tcPr>
            <w:tcW w:w="584" w:type="pct"/>
            <w:tcBorders>
              <w:top w:val="single" w:sz="12" w:space="0" w:color="auto"/>
              <w:bottom w:val="single" w:sz="12" w:space="0" w:color="auto"/>
            </w:tcBorders>
          </w:tcPr>
          <w:p w14:paraId="57908229"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NAWA</w:t>
            </w:r>
          </w:p>
        </w:tc>
      </w:tr>
      <w:tr w:rsidR="00564BDA" w:rsidRPr="00FD4C9D" w14:paraId="4309400C" w14:textId="77777777" w:rsidTr="00F331B9">
        <w:trPr>
          <w:trHeight w:val="216"/>
        </w:trPr>
        <w:tc>
          <w:tcPr>
            <w:tcW w:w="1500" w:type="pct"/>
            <w:tcBorders>
              <w:top w:val="single" w:sz="12" w:space="0" w:color="auto"/>
            </w:tcBorders>
          </w:tcPr>
          <w:p w14:paraId="352168B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583" w:type="pct"/>
            <w:tcBorders>
              <w:top w:val="single" w:sz="12" w:space="0" w:color="auto"/>
            </w:tcBorders>
          </w:tcPr>
          <w:p w14:paraId="5DBAAA3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1,590</w:t>
            </w:r>
          </w:p>
        </w:tc>
        <w:tc>
          <w:tcPr>
            <w:tcW w:w="583" w:type="pct"/>
            <w:tcBorders>
              <w:top w:val="single" w:sz="12" w:space="0" w:color="auto"/>
            </w:tcBorders>
          </w:tcPr>
          <w:p w14:paraId="5D20DE3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1,768</w:t>
            </w:r>
          </w:p>
        </w:tc>
        <w:tc>
          <w:tcPr>
            <w:tcW w:w="584" w:type="pct"/>
            <w:tcBorders>
              <w:top w:val="single" w:sz="12" w:space="0" w:color="auto"/>
            </w:tcBorders>
          </w:tcPr>
          <w:p w14:paraId="50FAB7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1,352</w:t>
            </w:r>
          </w:p>
        </w:tc>
        <w:tc>
          <w:tcPr>
            <w:tcW w:w="583" w:type="pct"/>
            <w:tcBorders>
              <w:top w:val="single" w:sz="12" w:space="0" w:color="auto"/>
            </w:tcBorders>
          </w:tcPr>
          <w:p w14:paraId="3D5804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857</w:t>
            </w:r>
          </w:p>
        </w:tc>
        <w:tc>
          <w:tcPr>
            <w:tcW w:w="583" w:type="pct"/>
            <w:tcBorders>
              <w:top w:val="single" w:sz="12" w:space="0" w:color="auto"/>
            </w:tcBorders>
          </w:tcPr>
          <w:p w14:paraId="74AA08A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411</w:t>
            </w:r>
          </w:p>
        </w:tc>
        <w:tc>
          <w:tcPr>
            <w:tcW w:w="584" w:type="pct"/>
            <w:tcBorders>
              <w:top w:val="single" w:sz="12" w:space="0" w:color="auto"/>
            </w:tcBorders>
          </w:tcPr>
          <w:p w14:paraId="3A1B43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77</w:t>
            </w:r>
          </w:p>
        </w:tc>
      </w:tr>
      <w:tr w:rsidR="00564BDA" w:rsidRPr="00FD4C9D" w14:paraId="25B48E88" w14:textId="77777777" w:rsidTr="00F331B9">
        <w:trPr>
          <w:trHeight w:val="216"/>
        </w:trPr>
        <w:tc>
          <w:tcPr>
            <w:tcW w:w="1500" w:type="pct"/>
            <w:tcBorders>
              <w:bottom w:val="single" w:sz="4" w:space="0" w:color="auto"/>
            </w:tcBorders>
          </w:tcPr>
          <w:p w14:paraId="54EAF6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583" w:type="pct"/>
            <w:tcBorders>
              <w:bottom w:val="single" w:sz="4" w:space="0" w:color="auto"/>
            </w:tcBorders>
          </w:tcPr>
          <w:p w14:paraId="550387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11,441</w:t>
            </w:r>
          </w:p>
        </w:tc>
        <w:tc>
          <w:tcPr>
            <w:tcW w:w="583" w:type="pct"/>
            <w:tcBorders>
              <w:bottom w:val="single" w:sz="4" w:space="0" w:color="auto"/>
            </w:tcBorders>
          </w:tcPr>
          <w:p w14:paraId="038087F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6,995</w:t>
            </w:r>
          </w:p>
        </w:tc>
        <w:tc>
          <w:tcPr>
            <w:tcW w:w="584" w:type="pct"/>
            <w:tcBorders>
              <w:bottom w:val="single" w:sz="4" w:space="0" w:color="auto"/>
            </w:tcBorders>
          </w:tcPr>
          <w:p w14:paraId="74ED2F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5,299</w:t>
            </w:r>
          </w:p>
        </w:tc>
        <w:tc>
          <w:tcPr>
            <w:tcW w:w="583" w:type="pct"/>
            <w:tcBorders>
              <w:bottom w:val="single" w:sz="4" w:space="0" w:color="auto"/>
            </w:tcBorders>
          </w:tcPr>
          <w:p w14:paraId="4A3101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3,016</w:t>
            </w:r>
          </w:p>
        </w:tc>
        <w:tc>
          <w:tcPr>
            <w:tcW w:w="583" w:type="pct"/>
            <w:tcBorders>
              <w:bottom w:val="single" w:sz="4" w:space="0" w:color="auto"/>
            </w:tcBorders>
          </w:tcPr>
          <w:p w14:paraId="5505C2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1,041</w:t>
            </w:r>
          </w:p>
        </w:tc>
        <w:tc>
          <w:tcPr>
            <w:tcW w:w="584" w:type="pct"/>
            <w:tcBorders>
              <w:bottom w:val="single" w:sz="4" w:space="0" w:color="auto"/>
            </w:tcBorders>
          </w:tcPr>
          <w:p w14:paraId="591214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109</w:t>
            </w:r>
          </w:p>
        </w:tc>
      </w:tr>
      <w:tr w:rsidR="00564BDA" w:rsidRPr="00FD4C9D" w14:paraId="3FC51A6B" w14:textId="77777777" w:rsidTr="00F331B9">
        <w:trPr>
          <w:trHeight w:val="216"/>
        </w:trPr>
        <w:tc>
          <w:tcPr>
            <w:tcW w:w="1500" w:type="pct"/>
            <w:tcBorders>
              <w:top w:val="single" w:sz="4" w:space="0" w:color="auto"/>
            </w:tcBorders>
          </w:tcPr>
          <w:p w14:paraId="1ACCC8A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583" w:type="pct"/>
            <w:tcBorders>
              <w:top w:val="single" w:sz="4" w:space="0" w:color="auto"/>
            </w:tcBorders>
          </w:tcPr>
          <w:p w14:paraId="3D399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667FC8E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tcPr>
          <w:p w14:paraId="4F4B82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1EDABCB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4885E2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shd w:val="clear" w:color="auto" w:fill="FFFF00"/>
          </w:tcPr>
          <w:p w14:paraId="533F55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2F3B63A" w14:textId="77777777" w:rsidTr="00F331B9">
        <w:trPr>
          <w:trHeight w:val="342"/>
        </w:trPr>
        <w:tc>
          <w:tcPr>
            <w:tcW w:w="1500" w:type="pct"/>
          </w:tcPr>
          <w:p w14:paraId="07934A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583" w:type="pct"/>
            <w:shd w:val="clear" w:color="auto" w:fill="auto"/>
          </w:tcPr>
          <w:p w14:paraId="38960DC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0.679</w:t>
            </w:r>
          </w:p>
        </w:tc>
        <w:tc>
          <w:tcPr>
            <w:tcW w:w="583" w:type="pct"/>
          </w:tcPr>
          <w:p w14:paraId="6F9AEE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0.313</w:t>
            </w:r>
          </w:p>
        </w:tc>
        <w:tc>
          <w:tcPr>
            <w:tcW w:w="584" w:type="pct"/>
          </w:tcPr>
          <w:p w14:paraId="25CE8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0.452</w:t>
            </w:r>
          </w:p>
        </w:tc>
        <w:tc>
          <w:tcPr>
            <w:tcW w:w="583" w:type="pct"/>
          </w:tcPr>
          <w:p w14:paraId="7F1CC1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0.725</w:t>
            </w:r>
          </w:p>
        </w:tc>
        <w:tc>
          <w:tcPr>
            <w:tcW w:w="583" w:type="pct"/>
          </w:tcPr>
          <w:p w14:paraId="0D27956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0.410</w:t>
            </w:r>
          </w:p>
        </w:tc>
        <w:tc>
          <w:tcPr>
            <w:tcW w:w="584" w:type="pct"/>
            <w:shd w:val="clear" w:color="auto" w:fill="FFFF00"/>
          </w:tcPr>
          <w:p w14:paraId="429A4271"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0.727</w:t>
            </w:r>
          </w:p>
        </w:tc>
      </w:tr>
      <w:tr w:rsidR="00564BDA" w:rsidRPr="00FD4C9D" w14:paraId="6DB901FB" w14:textId="77777777" w:rsidTr="00F331B9">
        <w:trPr>
          <w:trHeight w:val="216"/>
        </w:trPr>
        <w:tc>
          <w:tcPr>
            <w:tcW w:w="1500" w:type="pct"/>
            <w:tcBorders>
              <w:bottom w:val="single" w:sz="4" w:space="0" w:color="auto"/>
            </w:tcBorders>
          </w:tcPr>
          <w:p w14:paraId="4AA2AC5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583" w:type="pct"/>
            <w:tcBorders>
              <w:bottom w:val="single" w:sz="4" w:space="0" w:color="auto"/>
            </w:tcBorders>
            <w:shd w:val="clear" w:color="auto" w:fill="auto"/>
          </w:tcPr>
          <w:p w14:paraId="5DBAFE5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c>
          <w:tcPr>
            <w:tcW w:w="583" w:type="pct"/>
            <w:tcBorders>
              <w:bottom w:val="single" w:sz="4" w:space="0" w:color="auto"/>
            </w:tcBorders>
          </w:tcPr>
          <w:p w14:paraId="69BD37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tcPr>
          <w:p w14:paraId="1B11F9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21,000</w:t>
            </w:r>
          </w:p>
        </w:tc>
        <w:tc>
          <w:tcPr>
            <w:tcW w:w="583" w:type="pct"/>
            <w:tcBorders>
              <w:bottom w:val="single" w:sz="4" w:space="0" w:color="auto"/>
            </w:tcBorders>
          </w:tcPr>
          <w:p w14:paraId="1B9CA6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c>
          <w:tcPr>
            <w:tcW w:w="583" w:type="pct"/>
            <w:tcBorders>
              <w:bottom w:val="single" w:sz="4" w:space="0" w:color="auto"/>
            </w:tcBorders>
          </w:tcPr>
          <w:p w14:paraId="63BB766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shd w:val="clear" w:color="auto" w:fill="FFFF00"/>
          </w:tcPr>
          <w:p w14:paraId="29BA5E1B"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18,000</w:t>
            </w:r>
          </w:p>
        </w:tc>
      </w:tr>
      <w:tr w:rsidR="00564BDA" w:rsidRPr="00FD4C9D" w14:paraId="3B413655" w14:textId="77777777" w:rsidTr="00F331B9">
        <w:trPr>
          <w:trHeight w:val="216"/>
        </w:trPr>
        <w:tc>
          <w:tcPr>
            <w:tcW w:w="1500" w:type="pct"/>
            <w:tcBorders>
              <w:top w:val="single" w:sz="4" w:space="0" w:color="auto"/>
            </w:tcBorders>
          </w:tcPr>
          <w:p w14:paraId="6D8DE1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583" w:type="pct"/>
            <w:tcBorders>
              <w:top w:val="single" w:sz="4" w:space="0" w:color="auto"/>
            </w:tcBorders>
          </w:tcPr>
          <w:p w14:paraId="7716E46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44449B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tcPr>
          <w:p w14:paraId="17135E7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5D1B88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458C8F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shd w:val="clear" w:color="auto" w:fill="FFFF00"/>
          </w:tcPr>
          <w:p w14:paraId="5D23A36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7DEB6DB" w14:textId="77777777" w:rsidTr="00F331B9">
        <w:trPr>
          <w:trHeight w:val="216"/>
        </w:trPr>
        <w:tc>
          <w:tcPr>
            <w:tcW w:w="1500" w:type="pct"/>
          </w:tcPr>
          <w:p w14:paraId="4FCE3B63"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583" w:type="pct"/>
          </w:tcPr>
          <w:p w14:paraId="35C91D0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7F6A99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3793E53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3FCE40D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669A05E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shd w:val="clear" w:color="auto" w:fill="FFFF00"/>
          </w:tcPr>
          <w:p w14:paraId="3DE0E5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E734BCB" w14:textId="77777777" w:rsidTr="00F331B9">
        <w:trPr>
          <w:trHeight w:val="216"/>
        </w:trPr>
        <w:tc>
          <w:tcPr>
            <w:tcW w:w="1500" w:type="pct"/>
            <w:tcBorders>
              <w:bottom w:val="single" w:sz="4" w:space="0" w:color="auto"/>
            </w:tcBorders>
          </w:tcPr>
          <w:p w14:paraId="3619E78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583" w:type="pct"/>
            <w:tcBorders>
              <w:bottom w:val="single" w:sz="4" w:space="0" w:color="auto"/>
            </w:tcBorders>
          </w:tcPr>
          <w:p w14:paraId="1AD3AB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457323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6D3435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070847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63AC385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bottom w:val="single" w:sz="4" w:space="0" w:color="auto"/>
            </w:tcBorders>
            <w:shd w:val="clear" w:color="auto" w:fill="FFFF00"/>
          </w:tcPr>
          <w:p w14:paraId="60FA5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6EC13ACC" w14:textId="77777777" w:rsidTr="00F331B9">
        <w:trPr>
          <w:trHeight w:val="216"/>
        </w:trPr>
        <w:tc>
          <w:tcPr>
            <w:tcW w:w="1500" w:type="pct"/>
            <w:tcBorders>
              <w:top w:val="single" w:sz="4" w:space="0" w:color="auto"/>
            </w:tcBorders>
          </w:tcPr>
          <w:p w14:paraId="282FA5A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583" w:type="pct"/>
            <w:tcBorders>
              <w:top w:val="single" w:sz="4" w:space="0" w:color="auto"/>
            </w:tcBorders>
          </w:tcPr>
          <w:p w14:paraId="46F1E72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493CC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3CC82BF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64AE8E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2D51D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4DDDF0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9C40651" w14:textId="77777777" w:rsidTr="00F331B9">
        <w:trPr>
          <w:trHeight w:val="216"/>
        </w:trPr>
        <w:tc>
          <w:tcPr>
            <w:tcW w:w="1500" w:type="pct"/>
          </w:tcPr>
          <w:p w14:paraId="05F993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583" w:type="pct"/>
          </w:tcPr>
          <w:p w14:paraId="52A05F9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6D7F62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AE21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5E2408C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7726AC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6B781B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31E7A1A8" w14:textId="77777777" w:rsidTr="00F331B9">
        <w:trPr>
          <w:trHeight w:val="216"/>
        </w:trPr>
        <w:tc>
          <w:tcPr>
            <w:tcW w:w="1500" w:type="pct"/>
          </w:tcPr>
          <w:p w14:paraId="7033455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583" w:type="pct"/>
          </w:tcPr>
          <w:p w14:paraId="79F7F47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8698B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40C84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2F3D5B9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FEF77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00D6221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D308725" w14:textId="77777777" w:rsidTr="00F331B9">
        <w:trPr>
          <w:trHeight w:val="216"/>
        </w:trPr>
        <w:tc>
          <w:tcPr>
            <w:tcW w:w="1500" w:type="pct"/>
            <w:tcBorders>
              <w:bottom w:val="single" w:sz="4" w:space="0" w:color="auto"/>
            </w:tcBorders>
          </w:tcPr>
          <w:p w14:paraId="1E316BD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583" w:type="pct"/>
            <w:tcBorders>
              <w:bottom w:val="single" w:sz="4" w:space="0" w:color="auto"/>
            </w:tcBorders>
          </w:tcPr>
          <w:p w14:paraId="690228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12E02F3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3D7FF40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70C24A7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68B0D7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shd w:val="clear" w:color="auto" w:fill="FFFF00"/>
          </w:tcPr>
          <w:p w14:paraId="634F1DA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012DDE60" w14:textId="77777777" w:rsidTr="00F331B9">
        <w:trPr>
          <w:trHeight w:val="216"/>
        </w:trPr>
        <w:tc>
          <w:tcPr>
            <w:tcW w:w="1500" w:type="pct"/>
            <w:tcBorders>
              <w:top w:val="single" w:sz="4" w:space="0" w:color="auto"/>
            </w:tcBorders>
          </w:tcPr>
          <w:p w14:paraId="79BD98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583" w:type="pct"/>
            <w:tcBorders>
              <w:top w:val="single" w:sz="4" w:space="0" w:color="auto"/>
            </w:tcBorders>
          </w:tcPr>
          <w:p w14:paraId="7993C65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352C468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7E9A83E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8C427F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683DF4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BE4BCD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D1197C8" w14:textId="77777777" w:rsidTr="00F331B9">
        <w:trPr>
          <w:trHeight w:val="216"/>
        </w:trPr>
        <w:tc>
          <w:tcPr>
            <w:tcW w:w="1500" w:type="pct"/>
          </w:tcPr>
          <w:p w14:paraId="57B8C0E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583" w:type="pct"/>
          </w:tcPr>
          <w:p w14:paraId="65CDF27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8DC285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210421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696E4F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5DA4CA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32BB0D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2CA28961" w14:textId="77777777" w:rsidTr="00F331B9">
        <w:trPr>
          <w:trHeight w:val="216"/>
        </w:trPr>
        <w:tc>
          <w:tcPr>
            <w:tcW w:w="1500" w:type="pct"/>
            <w:tcBorders>
              <w:bottom w:val="single" w:sz="12" w:space="0" w:color="auto"/>
            </w:tcBorders>
          </w:tcPr>
          <w:p w14:paraId="36F8C25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583" w:type="pct"/>
            <w:tcBorders>
              <w:bottom w:val="single" w:sz="12" w:space="0" w:color="auto"/>
            </w:tcBorders>
          </w:tcPr>
          <w:p w14:paraId="0043CE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4463863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tcPr>
          <w:p w14:paraId="391FEF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12" w:space="0" w:color="auto"/>
            </w:tcBorders>
          </w:tcPr>
          <w:p w14:paraId="1931FB5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2D8466B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shd w:val="clear" w:color="auto" w:fill="FFFF00"/>
          </w:tcPr>
          <w:p w14:paraId="4B663F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27D1BF0" w14:textId="77777777" w:rsidR="00564BDA" w:rsidRPr="00FD4C9D" w:rsidRDefault="00564BDA" w:rsidP="00564BDA">
      <w:pPr>
        <w:spacing w:line="276" w:lineRule="auto"/>
        <w:rPr>
          <w:rFonts w:ascii="Times New Roman" w:hAnsi="Times New Roman" w:cs="Times New Roman"/>
          <w:sz w:val="24"/>
          <w:szCs w:val="24"/>
        </w:rPr>
      </w:pPr>
    </w:p>
    <w:p w14:paraId="24D44AF5" w14:textId="77777777" w:rsidR="00197978" w:rsidRDefault="00197978" w:rsidP="00564BDA">
      <w:pPr>
        <w:spacing w:line="276" w:lineRule="auto"/>
        <w:rPr>
          <w:rFonts w:ascii="Times New Roman" w:hAnsi="Times New Roman" w:cs="Times New Roman"/>
          <w:sz w:val="24"/>
          <w:szCs w:val="24"/>
        </w:rPr>
      </w:pPr>
    </w:p>
    <w:p w14:paraId="3C1FE325" w14:textId="369247AB"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4. Measures of prevalence based on North American Breeding Bird Survey data from routes surveyed in 1997–2017, model type and model fit, the number of iterations in the posterior distribution, and statistical significance of predictor variables for the four warm-associated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564BDA" w:rsidRPr="00FD4C9D" w14:paraId="6FCB616C" w14:textId="77777777" w:rsidTr="00F331B9">
        <w:trPr>
          <w:trHeight w:val="216"/>
        </w:trPr>
        <w:tc>
          <w:tcPr>
            <w:tcW w:w="1961" w:type="pct"/>
            <w:tcBorders>
              <w:top w:val="single" w:sz="12" w:space="0" w:color="auto"/>
              <w:bottom w:val="single" w:sz="12" w:space="0" w:color="auto"/>
            </w:tcBorders>
          </w:tcPr>
          <w:p w14:paraId="2E59C940" w14:textId="77777777" w:rsidR="00564BDA" w:rsidRPr="00FD4C9D" w:rsidRDefault="00564BDA" w:rsidP="00F331B9">
            <w:pPr>
              <w:spacing w:line="276" w:lineRule="auto"/>
              <w:rPr>
                <w:rFonts w:ascii="Times New Roman" w:hAnsi="Times New Roman" w:cs="Times New Roman"/>
                <w:sz w:val="24"/>
                <w:szCs w:val="24"/>
              </w:rPr>
            </w:pPr>
          </w:p>
        </w:tc>
        <w:tc>
          <w:tcPr>
            <w:tcW w:w="760" w:type="pct"/>
            <w:tcBorders>
              <w:top w:val="single" w:sz="12" w:space="0" w:color="auto"/>
              <w:bottom w:val="single" w:sz="12" w:space="0" w:color="auto"/>
            </w:tcBorders>
          </w:tcPr>
          <w:p w14:paraId="458A68A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69DE992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1BA73582"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78BC6D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SWWA</w:t>
            </w:r>
          </w:p>
        </w:tc>
      </w:tr>
      <w:tr w:rsidR="00564BDA" w:rsidRPr="00FD4C9D" w14:paraId="7CE72A89" w14:textId="77777777" w:rsidTr="00F331B9">
        <w:trPr>
          <w:trHeight w:val="216"/>
        </w:trPr>
        <w:tc>
          <w:tcPr>
            <w:tcW w:w="1961" w:type="pct"/>
            <w:tcBorders>
              <w:top w:val="single" w:sz="12" w:space="0" w:color="auto"/>
            </w:tcBorders>
          </w:tcPr>
          <w:p w14:paraId="6865640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60" w:type="pct"/>
            <w:tcBorders>
              <w:top w:val="single" w:sz="12" w:space="0" w:color="auto"/>
            </w:tcBorders>
          </w:tcPr>
          <w:p w14:paraId="14BBE4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1,317</w:t>
            </w:r>
          </w:p>
        </w:tc>
        <w:tc>
          <w:tcPr>
            <w:tcW w:w="762" w:type="pct"/>
            <w:tcBorders>
              <w:top w:val="single" w:sz="12" w:space="0" w:color="auto"/>
            </w:tcBorders>
          </w:tcPr>
          <w:p w14:paraId="0749ECE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826</w:t>
            </w:r>
          </w:p>
        </w:tc>
        <w:tc>
          <w:tcPr>
            <w:tcW w:w="762" w:type="pct"/>
            <w:tcBorders>
              <w:top w:val="single" w:sz="12" w:space="0" w:color="auto"/>
            </w:tcBorders>
          </w:tcPr>
          <w:p w14:paraId="3A132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904</w:t>
            </w:r>
          </w:p>
        </w:tc>
        <w:tc>
          <w:tcPr>
            <w:tcW w:w="756" w:type="pct"/>
            <w:tcBorders>
              <w:top w:val="single" w:sz="12" w:space="0" w:color="auto"/>
            </w:tcBorders>
          </w:tcPr>
          <w:p w14:paraId="0CB0FD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w:t>
            </w:r>
          </w:p>
        </w:tc>
      </w:tr>
      <w:tr w:rsidR="00564BDA" w:rsidRPr="00FD4C9D" w14:paraId="6340BC0B" w14:textId="77777777" w:rsidTr="00F331B9">
        <w:trPr>
          <w:trHeight w:val="216"/>
        </w:trPr>
        <w:tc>
          <w:tcPr>
            <w:tcW w:w="1961" w:type="pct"/>
            <w:tcBorders>
              <w:bottom w:val="single" w:sz="4" w:space="0" w:color="auto"/>
            </w:tcBorders>
          </w:tcPr>
          <w:p w14:paraId="4B57D0C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60" w:type="pct"/>
            <w:tcBorders>
              <w:bottom w:val="single" w:sz="4" w:space="0" w:color="auto"/>
            </w:tcBorders>
          </w:tcPr>
          <w:p w14:paraId="02F1BB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3,575</w:t>
            </w:r>
          </w:p>
        </w:tc>
        <w:tc>
          <w:tcPr>
            <w:tcW w:w="762" w:type="pct"/>
            <w:tcBorders>
              <w:bottom w:val="single" w:sz="4" w:space="0" w:color="auto"/>
            </w:tcBorders>
          </w:tcPr>
          <w:p w14:paraId="0EB35A2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3,078</w:t>
            </w:r>
          </w:p>
        </w:tc>
        <w:tc>
          <w:tcPr>
            <w:tcW w:w="762" w:type="pct"/>
            <w:tcBorders>
              <w:bottom w:val="single" w:sz="4" w:space="0" w:color="auto"/>
            </w:tcBorders>
          </w:tcPr>
          <w:p w14:paraId="11970BB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2,761</w:t>
            </w:r>
          </w:p>
        </w:tc>
        <w:tc>
          <w:tcPr>
            <w:tcW w:w="756" w:type="pct"/>
            <w:tcBorders>
              <w:bottom w:val="single" w:sz="4" w:space="0" w:color="auto"/>
            </w:tcBorders>
          </w:tcPr>
          <w:p w14:paraId="6AA8A7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183</w:t>
            </w:r>
          </w:p>
        </w:tc>
      </w:tr>
      <w:tr w:rsidR="00564BDA" w:rsidRPr="00FD4C9D" w14:paraId="64A6686E" w14:textId="77777777" w:rsidTr="00F331B9">
        <w:trPr>
          <w:trHeight w:val="216"/>
        </w:trPr>
        <w:tc>
          <w:tcPr>
            <w:tcW w:w="1961" w:type="pct"/>
            <w:tcBorders>
              <w:top w:val="single" w:sz="4" w:space="0" w:color="auto"/>
            </w:tcBorders>
          </w:tcPr>
          <w:p w14:paraId="457AE1D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60" w:type="pct"/>
            <w:tcBorders>
              <w:top w:val="single" w:sz="4" w:space="0" w:color="auto"/>
            </w:tcBorders>
          </w:tcPr>
          <w:p w14:paraId="1637BC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4331C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D8826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56" w:type="pct"/>
            <w:tcBorders>
              <w:top w:val="single" w:sz="4" w:space="0" w:color="auto"/>
            </w:tcBorders>
          </w:tcPr>
          <w:p w14:paraId="540F29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112C88F" w14:textId="77777777" w:rsidTr="00F331B9">
        <w:trPr>
          <w:trHeight w:val="216"/>
        </w:trPr>
        <w:tc>
          <w:tcPr>
            <w:tcW w:w="1961" w:type="pct"/>
          </w:tcPr>
          <w:p w14:paraId="5F01313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60" w:type="pct"/>
          </w:tcPr>
          <w:p w14:paraId="4BC991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0.647</w:t>
            </w:r>
          </w:p>
        </w:tc>
        <w:tc>
          <w:tcPr>
            <w:tcW w:w="762" w:type="pct"/>
          </w:tcPr>
          <w:p w14:paraId="0EE56D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0.839</w:t>
            </w:r>
          </w:p>
        </w:tc>
        <w:tc>
          <w:tcPr>
            <w:tcW w:w="762" w:type="pct"/>
          </w:tcPr>
          <w:p w14:paraId="12A71D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0.448</w:t>
            </w:r>
          </w:p>
        </w:tc>
        <w:tc>
          <w:tcPr>
            <w:tcW w:w="756" w:type="pct"/>
          </w:tcPr>
          <w:p w14:paraId="30150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0.616</w:t>
            </w:r>
          </w:p>
        </w:tc>
      </w:tr>
      <w:tr w:rsidR="00564BDA" w:rsidRPr="00FD4C9D" w14:paraId="18B46E07" w14:textId="77777777" w:rsidTr="00F331B9">
        <w:trPr>
          <w:trHeight w:val="216"/>
        </w:trPr>
        <w:tc>
          <w:tcPr>
            <w:tcW w:w="1961" w:type="pct"/>
            <w:tcBorders>
              <w:bottom w:val="single" w:sz="4" w:space="0" w:color="auto"/>
            </w:tcBorders>
          </w:tcPr>
          <w:p w14:paraId="38A4E94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60" w:type="pct"/>
            <w:tcBorders>
              <w:bottom w:val="single" w:sz="4" w:space="0" w:color="auto"/>
            </w:tcBorders>
          </w:tcPr>
          <w:p w14:paraId="2995D54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62" w:type="pct"/>
            <w:tcBorders>
              <w:bottom w:val="single" w:sz="4" w:space="0" w:color="auto"/>
            </w:tcBorders>
          </w:tcPr>
          <w:p w14:paraId="7424F7F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762" w:type="pct"/>
            <w:tcBorders>
              <w:bottom w:val="single" w:sz="4" w:space="0" w:color="auto"/>
            </w:tcBorders>
          </w:tcPr>
          <w:p w14:paraId="494A78E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56" w:type="pct"/>
            <w:tcBorders>
              <w:bottom w:val="single" w:sz="4" w:space="0" w:color="auto"/>
            </w:tcBorders>
          </w:tcPr>
          <w:p w14:paraId="490D279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r>
      <w:tr w:rsidR="00564BDA" w:rsidRPr="00FD4C9D" w14:paraId="105823F2" w14:textId="77777777" w:rsidTr="00F331B9">
        <w:trPr>
          <w:trHeight w:val="216"/>
        </w:trPr>
        <w:tc>
          <w:tcPr>
            <w:tcW w:w="1961" w:type="pct"/>
            <w:tcBorders>
              <w:top w:val="single" w:sz="4" w:space="0" w:color="auto"/>
            </w:tcBorders>
          </w:tcPr>
          <w:p w14:paraId="5CEDAF6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60" w:type="pct"/>
            <w:tcBorders>
              <w:top w:val="single" w:sz="4" w:space="0" w:color="auto"/>
            </w:tcBorders>
          </w:tcPr>
          <w:p w14:paraId="256FBAD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A60C1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7CE91F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top w:val="single" w:sz="4" w:space="0" w:color="auto"/>
            </w:tcBorders>
          </w:tcPr>
          <w:p w14:paraId="1677E35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35FDD2E" w14:textId="77777777" w:rsidTr="00F331B9">
        <w:trPr>
          <w:trHeight w:val="216"/>
        </w:trPr>
        <w:tc>
          <w:tcPr>
            <w:tcW w:w="1961" w:type="pct"/>
          </w:tcPr>
          <w:p w14:paraId="2067B10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60" w:type="pct"/>
          </w:tcPr>
          <w:p w14:paraId="44FE9F7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7738C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584CBA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12A15C5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AAB28B8" w14:textId="77777777" w:rsidTr="00F331B9">
        <w:trPr>
          <w:trHeight w:val="216"/>
        </w:trPr>
        <w:tc>
          <w:tcPr>
            <w:tcW w:w="1961" w:type="pct"/>
            <w:tcBorders>
              <w:bottom w:val="single" w:sz="4" w:space="0" w:color="auto"/>
            </w:tcBorders>
          </w:tcPr>
          <w:p w14:paraId="1FB4FF4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60" w:type="pct"/>
            <w:tcBorders>
              <w:bottom w:val="single" w:sz="4" w:space="0" w:color="auto"/>
            </w:tcBorders>
          </w:tcPr>
          <w:p w14:paraId="7DB34C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62" w:type="pct"/>
            <w:tcBorders>
              <w:bottom w:val="single" w:sz="4" w:space="0" w:color="auto"/>
            </w:tcBorders>
          </w:tcPr>
          <w:p w14:paraId="627C139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4" w:space="0" w:color="auto"/>
            </w:tcBorders>
          </w:tcPr>
          <w:p w14:paraId="4D0913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56" w:type="pct"/>
            <w:tcBorders>
              <w:bottom w:val="single" w:sz="4" w:space="0" w:color="auto"/>
            </w:tcBorders>
          </w:tcPr>
          <w:p w14:paraId="702F89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099AB36E" w14:textId="77777777" w:rsidTr="00F331B9">
        <w:trPr>
          <w:trHeight w:val="216"/>
        </w:trPr>
        <w:tc>
          <w:tcPr>
            <w:tcW w:w="1961" w:type="pct"/>
            <w:tcBorders>
              <w:top w:val="single" w:sz="4" w:space="0" w:color="auto"/>
            </w:tcBorders>
          </w:tcPr>
          <w:p w14:paraId="434614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60" w:type="pct"/>
            <w:tcBorders>
              <w:top w:val="single" w:sz="4" w:space="0" w:color="auto"/>
            </w:tcBorders>
          </w:tcPr>
          <w:p w14:paraId="7285B8A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0F0A6B2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1DBCF0A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7469602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C23F23C" w14:textId="77777777" w:rsidTr="00F331B9">
        <w:trPr>
          <w:trHeight w:val="216"/>
        </w:trPr>
        <w:tc>
          <w:tcPr>
            <w:tcW w:w="1961" w:type="pct"/>
          </w:tcPr>
          <w:p w14:paraId="0EE22EC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60" w:type="pct"/>
          </w:tcPr>
          <w:p w14:paraId="162A058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6523C9F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907D71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2CD4008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6681B2D" w14:textId="77777777" w:rsidTr="00F331B9">
        <w:trPr>
          <w:trHeight w:val="216"/>
        </w:trPr>
        <w:tc>
          <w:tcPr>
            <w:tcW w:w="1961" w:type="pct"/>
          </w:tcPr>
          <w:p w14:paraId="6A10C96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60" w:type="pct"/>
          </w:tcPr>
          <w:p w14:paraId="210C4E7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7029F1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1421F0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Pr>
          <w:p w14:paraId="752278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65147B7" w14:textId="77777777" w:rsidTr="00F331B9">
        <w:trPr>
          <w:trHeight w:val="216"/>
        </w:trPr>
        <w:tc>
          <w:tcPr>
            <w:tcW w:w="1961" w:type="pct"/>
            <w:tcBorders>
              <w:bottom w:val="single" w:sz="4" w:space="0" w:color="auto"/>
            </w:tcBorders>
          </w:tcPr>
          <w:p w14:paraId="22E7716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60" w:type="pct"/>
            <w:tcBorders>
              <w:bottom w:val="single" w:sz="4" w:space="0" w:color="auto"/>
            </w:tcBorders>
          </w:tcPr>
          <w:p w14:paraId="23F55C8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16EB42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5A6A5B1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4" w:space="0" w:color="auto"/>
            </w:tcBorders>
          </w:tcPr>
          <w:p w14:paraId="3D36471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637806F" w14:textId="77777777" w:rsidTr="00F331B9">
        <w:trPr>
          <w:trHeight w:val="216"/>
        </w:trPr>
        <w:tc>
          <w:tcPr>
            <w:tcW w:w="1961" w:type="pct"/>
            <w:tcBorders>
              <w:top w:val="single" w:sz="4" w:space="0" w:color="auto"/>
            </w:tcBorders>
          </w:tcPr>
          <w:p w14:paraId="573930F0"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60" w:type="pct"/>
            <w:tcBorders>
              <w:top w:val="single" w:sz="4" w:space="0" w:color="auto"/>
            </w:tcBorders>
          </w:tcPr>
          <w:p w14:paraId="481751E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1AD3E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2E34D7C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3C46765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18D0AD76" w14:textId="77777777" w:rsidTr="00F331B9">
        <w:trPr>
          <w:trHeight w:val="216"/>
        </w:trPr>
        <w:tc>
          <w:tcPr>
            <w:tcW w:w="1961" w:type="pct"/>
          </w:tcPr>
          <w:p w14:paraId="4A471A6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60" w:type="pct"/>
          </w:tcPr>
          <w:p w14:paraId="24CDF4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0C3387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FE3F43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571D444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6C2709A" w14:textId="77777777" w:rsidTr="00F331B9">
        <w:trPr>
          <w:trHeight w:val="216"/>
        </w:trPr>
        <w:tc>
          <w:tcPr>
            <w:tcW w:w="1961" w:type="pct"/>
            <w:tcBorders>
              <w:bottom w:val="single" w:sz="12" w:space="0" w:color="auto"/>
            </w:tcBorders>
          </w:tcPr>
          <w:p w14:paraId="189B49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60" w:type="pct"/>
            <w:tcBorders>
              <w:bottom w:val="single" w:sz="12" w:space="0" w:color="auto"/>
            </w:tcBorders>
          </w:tcPr>
          <w:p w14:paraId="186577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07B71E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1709FB0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12" w:space="0" w:color="auto"/>
            </w:tcBorders>
          </w:tcPr>
          <w:p w14:paraId="74F0D9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C66B16A" w14:textId="77777777" w:rsidR="00564BDA" w:rsidRPr="00FD4C9D" w:rsidRDefault="00564BDA" w:rsidP="00564BDA">
      <w:pPr>
        <w:spacing w:line="276" w:lineRule="auto"/>
        <w:rPr>
          <w:rFonts w:ascii="Times New Roman" w:hAnsi="Times New Roman" w:cs="Times New Roman"/>
          <w:sz w:val="24"/>
          <w:szCs w:val="24"/>
        </w:rPr>
      </w:pPr>
    </w:p>
    <w:p w14:paraId="0AB117D0" w14:textId="77777777" w:rsidR="00564BDA" w:rsidRPr="00FD4C9D" w:rsidRDefault="00564BDA" w:rsidP="00564BDA">
      <w:pPr>
        <w:spacing w:line="276" w:lineRule="auto"/>
        <w:rPr>
          <w:rFonts w:ascii="Times New Roman" w:hAnsi="Times New Roman" w:cs="Times New Roman"/>
          <w:sz w:val="24"/>
          <w:szCs w:val="24"/>
          <w:highlight w:val="yellow"/>
        </w:rPr>
      </w:pPr>
    </w:p>
    <w:p w14:paraId="48386DA7" w14:textId="213AF578"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5. Measures of prevalence based on North American Breeding Bird Survey data from routes surveyed in 1997–2017, model type and model fit, the number of iterations in the posterior distribution, and statistical significance of predictor variables for the five climate generalist species. Route-level occurrence across years is the total number of routes where at </w:t>
      </w:r>
      <w:r w:rsidRPr="00FD4C9D">
        <w:rPr>
          <w:rFonts w:ascii="Times New Roman" w:hAnsi="Times New Roman" w:cs="Times New Roman"/>
          <w:sz w:val="24"/>
          <w:szCs w:val="24"/>
        </w:rPr>
        <w:lastRenderedPageBreak/>
        <w:t>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564BDA" w:rsidRPr="00FD4C9D" w14:paraId="4764E4E3" w14:textId="77777777" w:rsidTr="00F331B9">
        <w:trPr>
          <w:trHeight w:val="216"/>
        </w:trPr>
        <w:tc>
          <w:tcPr>
            <w:tcW w:w="1571" w:type="pct"/>
            <w:tcBorders>
              <w:top w:val="single" w:sz="12" w:space="0" w:color="auto"/>
              <w:bottom w:val="single" w:sz="12" w:space="0" w:color="auto"/>
            </w:tcBorders>
          </w:tcPr>
          <w:p w14:paraId="37D36979" w14:textId="77777777" w:rsidR="00564BDA" w:rsidRPr="00FD4C9D" w:rsidRDefault="00564BDA" w:rsidP="00F331B9">
            <w:pPr>
              <w:spacing w:line="276" w:lineRule="auto"/>
              <w:rPr>
                <w:rFonts w:ascii="Times New Roman" w:hAnsi="Times New Roman" w:cs="Times New Roman"/>
                <w:sz w:val="24"/>
                <w:szCs w:val="24"/>
              </w:rPr>
            </w:pPr>
          </w:p>
        </w:tc>
        <w:tc>
          <w:tcPr>
            <w:tcW w:w="725" w:type="pct"/>
            <w:tcBorders>
              <w:top w:val="single" w:sz="12" w:space="0" w:color="auto"/>
              <w:bottom w:val="single" w:sz="12" w:space="0" w:color="auto"/>
            </w:tcBorders>
          </w:tcPr>
          <w:p w14:paraId="44821D93"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EB56957"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20971F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0A9C6D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6C3EFC6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WEWA</w:t>
            </w:r>
          </w:p>
        </w:tc>
      </w:tr>
      <w:tr w:rsidR="00564BDA" w:rsidRPr="00FD4C9D" w14:paraId="33BFD8A9" w14:textId="77777777" w:rsidTr="00F331B9">
        <w:trPr>
          <w:trHeight w:val="216"/>
        </w:trPr>
        <w:tc>
          <w:tcPr>
            <w:tcW w:w="1571" w:type="pct"/>
            <w:tcBorders>
              <w:top w:val="single" w:sz="12" w:space="0" w:color="auto"/>
            </w:tcBorders>
          </w:tcPr>
          <w:p w14:paraId="04ADB5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25" w:type="pct"/>
            <w:tcBorders>
              <w:top w:val="single" w:sz="12" w:space="0" w:color="auto"/>
            </w:tcBorders>
          </w:tcPr>
          <w:p w14:paraId="171CA65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4,481</w:t>
            </w:r>
          </w:p>
        </w:tc>
        <w:tc>
          <w:tcPr>
            <w:tcW w:w="725" w:type="pct"/>
            <w:tcBorders>
              <w:top w:val="single" w:sz="12" w:space="0" w:color="auto"/>
            </w:tcBorders>
          </w:tcPr>
          <w:p w14:paraId="412555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4,412</w:t>
            </w:r>
          </w:p>
        </w:tc>
        <w:tc>
          <w:tcPr>
            <w:tcW w:w="725" w:type="pct"/>
            <w:tcBorders>
              <w:top w:val="single" w:sz="12" w:space="0" w:color="auto"/>
            </w:tcBorders>
          </w:tcPr>
          <w:p w14:paraId="504670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4,034</w:t>
            </w:r>
          </w:p>
        </w:tc>
        <w:tc>
          <w:tcPr>
            <w:tcW w:w="659" w:type="pct"/>
            <w:tcBorders>
              <w:top w:val="single" w:sz="12" w:space="0" w:color="auto"/>
            </w:tcBorders>
          </w:tcPr>
          <w:p w14:paraId="3945469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3,933</w:t>
            </w:r>
          </w:p>
        </w:tc>
        <w:tc>
          <w:tcPr>
            <w:tcW w:w="594" w:type="pct"/>
            <w:tcBorders>
              <w:top w:val="single" w:sz="12" w:space="0" w:color="auto"/>
            </w:tcBorders>
          </w:tcPr>
          <w:p w14:paraId="31B2CF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1,274</w:t>
            </w:r>
          </w:p>
        </w:tc>
      </w:tr>
      <w:tr w:rsidR="00564BDA" w:rsidRPr="00FD4C9D" w14:paraId="630290B1" w14:textId="77777777" w:rsidTr="00F331B9">
        <w:trPr>
          <w:trHeight w:val="216"/>
        </w:trPr>
        <w:tc>
          <w:tcPr>
            <w:tcW w:w="1571" w:type="pct"/>
            <w:tcBorders>
              <w:bottom w:val="single" w:sz="4" w:space="0" w:color="auto"/>
            </w:tcBorders>
          </w:tcPr>
          <w:p w14:paraId="61E7986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25" w:type="pct"/>
            <w:tcBorders>
              <w:bottom w:val="single" w:sz="4" w:space="0" w:color="auto"/>
            </w:tcBorders>
          </w:tcPr>
          <w:p w14:paraId="0CCF36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140,488</w:t>
            </w:r>
          </w:p>
        </w:tc>
        <w:tc>
          <w:tcPr>
            <w:tcW w:w="725" w:type="pct"/>
            <w:tcBorders>
              <w:bottom w:val="single" w:sz="4" w:space="0" w:color="auto"/>
            </w:tcBorders>
          </w:tcPr>
          <w:p w14:paraId="046DD9A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56,553</w:t>
            </w:r>
          </w:p>
        </w:tc>
        <w:tc>
          <w:tcPr>
            <w:tcW w:w="725" w:type="pct"/>
            <w:tcBorders>
              <w:bottom w:val="single" w:sz="4" w:space="0" w:color="auto"/>
            </w:tcBorders>
          </w:tcPr>
          <w:p w14:paraId="0544C3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34,152</w:t>
            </w:r>
          </w:p>
        </w:tc>
        <w:tc>
          <w:tcPr>
            <w:tcW w:w="659" w:type="pct"/>
            <w:tcBorders>
              <w:bottom w:val="single" w:sz="4" w:space="0" w:color="auto"/>
            </w:tcBorders>
          </w:tcPr>
          <w:p w14:paraId="39FD7C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20,348</w:t>
            </w:r>
          </w:p>
        </w:tc>
        <w:tc>
          <w:tcPr>
            <w:tcW w:w="594" w:type="pct"/>
            <w:tcBorders>
              <w:bottom w:val="single" w:sz="4" w:space="0" w:color="auto"/>
            </w:tcBorders>
          </w:tcPr>
          <w:p w14:paraId="4CA14C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3,648</w:t>
            </w:r>
          </w:p>
        </w:tc>
      </w:tr>
      <w:tr w:rsidR="00564BDA" w:rsidRPr="00FD4C9D" w14:paraId="4E1CEB09" w14:textId="77777777" w:rsidTr="00F331B9">
        <w:trPr>
          <w:trHeight w:val="216"/>
        </w:trPr>
        <w:tc>
          <w:tcPr>
            <w:tcW w:w="1571" w:type="pct"/>
            <w:tcBorders>
              <w:top w:val="single" w:sz="4" w:space="0" w:color="auto"/>
            </w:tcBorders>
          </w:tcPr>
          <w:p w14:paraId="7475BD7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25" w:type="pct"/>
            <w:tcBorders>
              <w:top w:val="single" w:sz="4" w:space="0" w:color="auto"/>
            </w:tcBorders>
          </w:tcPr>
          <w:p w14:paraId="63F2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75180D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36D1906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659" w:type="pct"/>
            <w:tcBorders>
              <w:top w:val="single" w:sz="4" w:space="0" w:color="auto"/>
            </w:tcBorders>
          </w:tcPr>
          <w:p w14:paraId="209D57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594" w:type="pct"/>
            <w:tcBorders>
              <w:top w:val="single" w:sz="4" w:space="0" w:color="auto"/>
            </w:tcBorders>
          </w:tcPr>
          <w:p w14:paraId="4F42BB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42B6DB58" w14:textId="77777777" w:rsidTr="00F331B9">
        <w:trPr>
          <w:trHeight w:val="216"/>
        </w:trPr>
        <w:tc>
          <w:tcPr>
            <w:tcW w:w="1571" w:type="pct"/>
          </w:tcPr>
          <w:p w14:paraId="4671991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25" w:type="pct"/>
            <w:shd w:val="clear" w:color="auto" w:fill="auto"/>
          </w:tcPr>
          <w:p w14:paraId="0F0A61D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0.317</w:t>
            </w:r>
          </w:p>
        </w:tc>
        <w:tc>
          <w:tcPr>
            <w:tcW w:w="725" w:type="pct"/>
          </w:tcPr>
          <w:p w14:paraId="1C5768B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0.211</w:t>
            </w:r>
          </w:p>
        </w:tc>
        <w:tc>
          <w:tcPr>
            <w:tcW w:w="725" w:type="pct"/>
          </w:tcPr>
          <w:p w14:paraId="6058190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0.413</w:t>
            </w:r>
          </w:p>
        </w:tc>
        <w:tc>
          <w:tcPr>
            <w:tcW w:w="659" w:type="pct"/>
          </w:tcPr>
          <w:p w14:paraId="2EC418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0.459</w:t>
            </w:r>
          </w:p>
        </w:tc>
        <w:tc>
          <w:tcPr>
            <w:tcW w:w="594" w:type="pct"/>
          </w:tcPr>
          <w:p w14:paraId="33FB173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0.519</w:t>
            </w:r>
          </w:p>
        </w:tc>
      </w:tr>
      <w:tr w:rsidR="00564BDA" w:rsidRPr="00FD4C9D" w14:paraId="31C1B25D" w14:textId="77777777" w:rsidTr="00F331B9">
        <w:trPr>
          <w:trHeight w:val="216"/>
        </w:trPr>
        <w:tc>
          <w:tcPr>
            <w:tcW w:w="1571" w:type="pct"/>
            <w:tcBorders>
              <w:bottom w:val="single" w:sz="4" w:space="0" w:color="auto"/>
            </w:tcBorders>
          </w:tcPr>
          <w:p w14:paraId="7C099F8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183AC33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2160949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113021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659" w:type="pct"/>
            <w:tcBorders>
              <w:bottom w:val="single" w:sz="4" w:space="0" w:color="auto"/>
            </w:tcBorders>
          </w:tcPr>
          <w:p w14:paraId="7E910F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594" w:type="pct"/>
            <w:tcBorders>
              <w:bottom w:val="single" w:sz="4" w:space="0" w:color="auto"/>
            </w:tcBorders>
          </w:tcPr>
          <w:p w14:paraId="1E1BF63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r>
      <w:tr w:rsidR="00564BDA" w:rsidRPr="00FD4C9D" w14:paraId="1D4546DF" w14:textId="77777777" w:rsidTr="00F331B9">
        <w:trPr>
          <w:trHeight w:val="216"/>
        </w:trPr>
        <w:tc>
          <w:tcPr>
            <w:tcW w:w="1571" w:type="pct"/>
            <w:tcBorders>
              <w:top w:val="single" w:sz="4" w:space="0" w:color="auto"/>
            </w:tcBorders>
          </w:tcPr>
          <w:p w14:paraId="6EE4627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25" w:type="pct"/>
            <w:tcBorders>
              <w:top w:val="single" w:sz="4" w:space="0" w:color="auto"/>
            </w:tcBorders>
          </w:tcPr>
          <w:p w14:paraId="4AA2506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4FF3BC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4979F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7C1D6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4256F6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35839C7B" w14:textId="77777777" w:rsidTr="00F331B9">
        <w:trPr>
          <w:trHeight w:val="216"/>
        </w:trPr>
        <w:tc>
          <w:tcPr>
            <w:tcW w:w="1571" w:type="pct"/>
          </w:tcPr>
          <w:p w14:paraId="05BC9D0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25" w:type="pct"/>
          </w:tcPr>
          <w:p w14:paraId="2FE1AC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7FA38D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4085DE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Pr>
          <w:p w14:paraId="6AC3385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5E5672E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0EEDCC5" w14:textId="77777777" w:rsidTr="00F331B9">
        <w:trPr>
          <w:trHeight w:val="216"/>
        </w:trPr>
        <w:tc>
          <w:tcPr>
            <w:tcW w:w="1571" w:type="pct"/>
            <w:tcBorders>
              <w:bottom w:val="single" w:sz="4" w:space="0" w:color="auto"/>
            </w:tcBorders>
          </w:tcPr>
          <w:p w14:paraId="1516DED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25" w:type="pct"/>
            <w:tcBorders>
              <w:bottom w:val="single" w:sz="4" w:space="0" w:color="auto"/>
            </w:tcBorders>
          </w:tcPr>
          <w:p w14:paraId="2970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67DDED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47F4279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659" w:type="pct"/>
            <w:tcBorders>
              <w:bottom w:val="single" w:sz="4" w:space="0" w:color="auto"/>
            </w:tcBorders>
          </w:tcPr>
          <w:p w14:paraId="7CA0B8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594" w:type="pct"/>
            <w:tcBorders>
              <w:bottom w:val="single" w:sz="4" w:space="0" w:color="auto"/>
            </w:tcBorders>
          </w:tcPr>
          <w:p w14:paraId="3CD1351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491B8CD8" w14:textId="77777777" w:rsidTr="00F331B9">
        <w:trPr>
          <w:trHeight w:val="216"/>
        </w:trPr>
        <w:tc>
          <w:tcPr>
            <w:tcW w:w="1571" w:type="pct"/>
            <w:tcBorders>
              <w:top w:val="single" w:sz="4" w:space="0" w:color="auto"/>
            </w:tcBorders>
          </w:tcPr>
          <w:p w14:paraId="26983F7E"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25" w:type="pct"/>
            <w:tcBorders>
              <w:top w:val="single" w:sz="4" w:space="0" w:color="auto"/>
            </w:tcBorders>
          </w:tcPr>
          <w:p w14:paraId="39C89B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top w:val="single" w:sz="4" w:space="0" w:color="auto"/>
            </w:tcBorders>
          </w:tcPr>
          <w:p w14:paraId="5FEFC4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C6224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2C1AF2E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20E6962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8D9A74B" w14:textId="77777777" w:rsidTr="00F331B9">
        <w:trPr>
          <w:trHeight w:val="216"/>
        </w:trPr>
        <w:tc>
          <w:tcPr>
            <w:tcW w:w="1571" w:type="pct"/>
          </w:tcPr>
          <w:p w14:paraId="40F70E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25" w:type="pct"/>
          </w:tcPr>
          <w:p w14:paraId="60E73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2134E6D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589A88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0D12AF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20F457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86C43C7" w14:textId="77777777" w:rsidTr="00F331B9">
        <w:trPr>
          <w:trHeight w:val="216"/>
        </w:trPr>
        <w:tc>
          <w:tcPr>
            <w:tcW w:w="1571" w:type="pct"/>
          </w:tcPr>
          <w:p w14:paraId="30F3D53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25" w:type="pct"/>
          </w:tcPr>
          <w:p w14:paraId="154696B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500FA84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3B719B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226323C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505F70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0B2451B8" w14:textId="77777777" w:rsidTr="00F331B9">
        <w:trPr>
          <w:trHeight w:val="216"/>
        </w:trPr>
        <w:tc>
          <w:tcPr>
            <w:tcW w:w="1571" w:type="pct"/>
            <w:tcBorders>
              <w:bottom w:val="single" w:sz="4" w:space="0" w:color="auto"/>
            </w:tcBorders>
          </w:tcPr>
          <w:p w14:paraId="6C71229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25" w:type="pct"/>
            <w:tcBorders>
              <w:bottom w:val="single" w:sz="4" w:space="0" w:color="auto"/>
            </w:tcBorders>
          </w:tcPr>
          <w:p w14:paraId="4B494AC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bottom w:val="single" w:sz="4" w:space="0" w:color="auto"/>
            </w:tcBorders>
          </w:tcPr>
          <w:p w14:paraId="55C6B6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4" w:space="0" w:color="auto"/>
            </w:tcBorders>
          </w:tcPr>
          <w:p w14:paraId="4357BA3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Borders>
              <w:bottom w:val="single" w:sz="4" w:space="0" w:color="auto"/>
            </w:tcBorders>
          </w:tcPr>
          <w:p w14:paraId="178E9C8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4" w:space="0" w:color="auto"/>
            </w:tcBorders>
          </w:tcPr>
          <w:p w14:paraId="5517BF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D9217CD" w14:textId="77777777" w:rsidTr="00F331B9">
        <w:trPr>
          <w:trHeight w:val="216"/>
        </w:trPr>
        <w:tc>
          <w:tcPr>
            <w:tcW w:w="1571" w:type="pct"/>
            <w:tcBorders>
              <w:top w:val="single" w:sz="4" w:space="0" w:color="auto"/>
            </w:tcBorders>
          </w:tcPr>
          <w:p w14:paraId="0B5FA3F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25" w:type="pct"/>
            <w:tcBorders>
              <w:top w:val="single" w:sz="4" w:space="0" w:color="auto"/>
            </w:tcBorders>
          </w:tcPr>
          <w:p w14:paraId="6F21D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12716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39D9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F0F3C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Borders>
              <w:top w:val="single" w:sz="4" w:space="0" w:color="auto"/>
            </w:tcBorders>
          </w:tcPr>
          <w:p w14:paraId="667DA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8151DFD" w14:textId="77777777" w:rsidTr="00F331B9">
        <w:trPr>
          <w:trHeight w:val="216"/>
        </w:trPr>
        <w:tc>
          <w:tcPr>
            <w:tcW w:w="1571" w:type="pct"/>
          </w:tcPr>
          <w:p w14:paraId="68A801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25" w:type="pct"/>
          </w:tcPr>
          <w:p w14:paraId="1041A57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41758D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55CA63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50672D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2154AA4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ED31938" w14:textId="77777777" w:rsidTr="00F331B9">
        <w:trPr>
          <w:trHeight w:val="216"/>
        </w:trPr>
        <w:tc>
          <w:tcPr>
            <w:tcW w:w="1571" w:type="pct"/>
            <w:tcBorders>
              <w:bottom w:val="single" w:sz="12" w:space="0" w:color="auto"/>
            </w:tcBorders>
          </w:tcPr>
          <w:p w14:paraId="6D2C55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25" w:type="pct"/>
            <w:tcBorders>
              <w:bottom w:val="single" w:sz="12" w:space="0" w:color="auto"/>
            </w:tcBorders>
          </w:tcPr>
          <w:p w14:paraId="58DC64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19FB5E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5B6DB34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bottom w:val="single" w:sz="12" w:space="0" w:color="auto"/>
            </w:tcBorders>
          </w:tcPr>
          <w:p w14:paraId="1A837C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12" w:space="0" w:color="auto"/>
            </w:tcBorders>
          </w:tcPr>
          <w:p w14:paraId="415ED9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337B6E15" w14:textId="77777777" w:rsidR="00564BDA" w:rsidRPr="00FD4C9D" w:rsidRDefault="00564BDA" w:rsidP="00564BDA">
      <w:pPr>
        <w:spacing w:line="276" w:lineRule="auto"/>
        <w:rPr>
          <w:rFonts w:ascii="Times New Roman" w:hAnsi="Times New Roman" w:cs="Times New Roman"/>
          <w:sz w:val="24"/>
          <w:szCs w:val="24"/>
        </w:rPr>
      </w:pPr>
    </w:p>
    <w:bookmarkEnd w:id="106"/>
    <w:p w14:paraId="1C9D4845" w14:textId="77777777" w:rsidR="00811E60" w:rsidRPr="00FD4C9D" w:rsidRDefault="00811E60" w:rsidP="00811E60">
      <w:pPr>
        <w:spacing w:line="276" w:lineRule="auto"/>
        <w:rPr>
          <w:rFonts w:ascii="Times New Roman" w:hAnsi="Times New Roman" w:cs="Times New Roman"/>
          <w:sz w:val="24"/>
          <w:szCs w:val="24"/>
        </w:rPr>
      </w:pPr>
    </w:p>
    <w:p w14:paraId="63073A38" w14:textId="77777777" w:rsidR="00770046" w:rsidRPr="00FD4C9D" w:rsidRDefault="00770046" w:rsidP="00770046">
      <w:pPr>
        <w:spacing w:line="276" w:lineRule="auto"/>
        <w:rPr>
          <w:rFonts w:ascii="Times New Roman" w:hAnsi="Times New Roman" w:cs="Times New Roman"/>
          <w:sz w:val="24"/>
          <w:szCs w:val="24"/>
        </w:rPr>
      </w:pPr>
    </w:p>
    <w:p w14:paraId="27515521" w14:textId="31027D3A" w:rsidR="00770046" w:rsidRPr="00FD4C9D" w:rsidRDefault="00770046" w:rsidP="00770046">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6.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727660">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Average 4.5 RCP</w:t>
            </w:r>
          </w:p>
        </w:tc>
        <w:tc>
          <w:tcPr>
            <w:tcW w:w="489" w:type="pct"/>
            <w:tcBorders>
              <w:top w:val="single" w:sz="4" w:space="0" w:color="auto"/>
            </w:tcBorders>
            <w:vAlign w:val="bottom"/>
          </w:tcPr>
          <w:p w14:paraId="6595498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Average 8.5 RCP</w:t>
            </w:r>
          </w:p>
        </w:tc>
        <w:tc>
          <w:tcPr>
            <w:tcW w:w="489" w:type="pct"/>
            <w:tcBorders>
              <w:bottom w:val="double" w:sz="4" w:space="0" w:color="auto"/>
            </w:tcBorders>
            <w:vAlign w:val="bottom"/>
          </w:tcPr>
          <w:p w14:paraId="2EEF50C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770046">
      <w:pPr>
        <w:spacing w:line="276" w:lineRule="auto"/>
        <w:rPr>
          <w:rFonts w:ascii="Times New Roman" w:hAnsi="Times New Roman" w:cs="Times New Roman"/>
          <w:sz w:val="24"/>
          <w:szCs w:val="24"/>
        </w:rPr>
      </w:pPr>
    </w:p>
    <w:p w14:paraId="5AE7FDCD" w14:textId="77777777" w:rsidR="00770046" w:rsidRPr="00FD4C9D" w:rsidRDefault="00770046" w:rsidP="00811E60">
      <w:pPr>
        <w:spacing w:line="276" w:lineRule="auto"/>
        <w:rPr>
          <w:rFonts w:ascii="Times New Roman" w:hAnsi="Times New Roman" w:cs="Times New Roman"/>
          <w:sz w:val="24"/>
          <w:szCs w:val="24"/>
        </w:rPr>
      </w:pPr>
    </w:p>
    <w:p w14:paraId="44C4A785" w14:textId="5ABE1B47"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Total projected count of individuals across the entire study region (“Count”) in 2000 and 2100, based on the four climate scenarios (coolest: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727660">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27" w:type="pct"/>
            <w:gridSpan w:val="2"/>
            <w:tcBorders>
              <w:top w:val="double" w:sz="4" w:space="0" w:color="auto"/>
              <w:bottom w:val="double" w:sz="4" w:space="0" w:color="auto"/>
            </w:tcBorders>
          </w:tcPr>
          <w:p w14:paraId="0A3A9D5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972" w:type="pct"/>
            <w:gridSpan w:val="2"/>
            <w:tcBorders>
              <w:top w:val="double" w:sz="4" w:space="0" w:color="auto"/>
              <w:bottom w:val="double" w:sz="4" w:space="0" w:color="auto"/>
            </w:tcBorders>
          </w:tcPr>
          <w:p w14:paraId="05B3719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64" w:type="pct"/>
            <w:gridSpan w:val="2"/>
            <w:tcBorders>
              <w:top w:val="double" w:sz="4" w:space="0" w:color="auto"/>
              <w:bottom w:val="double" w:sz="4" w:space="0" w:color="auto"/>
            </w:tcBorders>
          </w:tcPr>
          <w:p w14:paraId="50199D46"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6C547D53" w14:textId="77777777" w:rsidTr="00727660">
        <w:tc>
          <w:tcPr>
            <w:tcW w:w="631" w:type="pct"/>
            <w:tcBorders>
              <w:top w:val="double" w:sz="4" w:space="0" w:color="auto"/>
              <w:bottom w:val="single" w:sz="12" w:space="0" w:color="auto"/>
            </w:tcBorders>
          </w:tcPr>
          <w:p w14:paraId="5A13A224"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8" w:type="pct"/>
            <w:tcBorders>
              <w:top w:val="double" w:sz="4" w:space="0" w:color="auto"/>
              <w:bottom w:val="single" w:sz="12" w:space="0" w:color="auto"/>
            </w:tcBorders>
          </w:tcPr>
          <w:p w14:paraId="59358BC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0C05199F" w14:textId="77777777" w:rsidTr="00727660">
        <w:tc>
          <w:tcPr>
            <w:tcW w:w="631" w:type="pct"/>
            <w:tcBorders>
              <w:top w:val="single" w:sz="12" w:space="0" w:color="auto"/>
            </w:tcBorders>
          </w:tcPr>
          <w:p w14:paraId="0058D8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1,098</w:t>
            </w:r>
          </w:p>
        </w:tc>
        <w:tc>
          <w:tcPr>
            <w:tcW w:w="528" w:type="pct"/>
            <w:tcBorders>
              <w:top w:val="single" w:sz="12" w:space="0" w:color="auto"/>
            </w:tcBorders>
          </w:tcPr>
          <w:p w14:paraId="75DF575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r>
      <w:tr w:rsidR="00811E60" w:rsidRPr="00FD4C9D" w14:paraId="483EC0EB" w14:textId="77777777" w:rsidTr="00727660">
        <w:tc>
          <w:tcPr>
            <w:tcW w:w="631" w:type="pct"/>
          </w:tcPr>
          <w:p w14:paraId="3AB49C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3DF760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563F64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590612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90CD1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5BC202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3CE85B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762</w:t>
            </w:r>
          </w:p>
        </w:tc>
        <w:tc>
          <w:tcPr>
            <w:tcW w:w="528" w:type="pct"/>
          </w:tcPr>
          <w:p w14:paraId="391492A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654A78C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7507D3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w:t>
            </w:r>
          </w:p>
        </w:tc>
      </w:tr>
      <w:tr w:rsidR="00811E60" w:rsidRPr="00FD4C9D" w14:paraId="59886BCB" w14:textId="77777777" w:rsidTr="00727660">
        <w:tc>
          <w:tcPr>
            <w:tcW w:w="631" w:type="pct"/>
          </w:tcPr>
          <w:p w14:paraId="2A7BCC6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379</w:t>
            </w:r>
          </w:p>
        </w:tc>
        <w:tc>
          <w:tcPr>
            <w:tcW w:w="528" w:type="pct"/>
          </w:tcPr>
          <w:p w14:paraId="08BCC5D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r>
      <w:tr w:rsidR="00811E60" w:rsidRPr="00FD4C9D" w14:paraId="0E02BD99" w14:textId="77777777" w:rsidTr="00727660">
        <w:tc>
          <w:tcPr>
            <w:tcW w:w="631" w:type="pct"/>
          </w:tcPr>
          <w:p w14:paraId="619C353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Pr>
          <w:p w14:paraId="40B283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Pr>
          <w:p w14:paraId="1B69D8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Pr>
          <w:p w14:paraId="469EAF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Pr>
          <w:p w14:paraId="50C14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Pr>
          <w:p w14:paraId="226A01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Pr>
          <w:p w14:paraId="57B91D2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410</w:t>
            </w:r>
          </w:p>
        </w:tc>
        <w:tc>
          <w:tcPr>
            <w:tcW w:w="528" w:type="pct"/>
          </w:tcPr>
          <w:p w14:paraId="73A16CA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Pr>
          <w:p w14:paraId="12D19DE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Pr>
          <w:p w14:paraId="0EA293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-13.38</w:t>
            </w:r>
          </w:p>
        </w:tc>
      </w:tr>
      <w:tr w:rsidR="00811E60" w:rsidRPr="00FD4C9D" w14:paraId="5F793442" w14:textId="77777777" w:rsidTr="00727660">
        <w:tc>
          <w:tcPr>
            <w:tcW w:w="631" w:type="pct"/>
          </w:tcPr>
          <w:p w14:paraId="1A304D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4A146D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0CB6F8D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62752E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4491D2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29390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0C127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1,855</w:t>
            </w:r>
          </w:p>
        </w:tc>
        <w:tc>
          <w:tcPr>
            <w:tcW w:w="528" w:type="pct"/>
          </w:tcPr>
          <w:p w14:paraId="3BF29A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147EF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5E578AE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-7.67</w:t>
            </w:r>
          </w:p>
        </w:tc>
      </w:tr>
      <w:tr w:rsidR="00811E60" w:rsidRPr="00FD4C9D" w14:paraId="5989387D" w14:textId="77777777" w:rsidTr="00727660">
        <w:tc>
          <w:tcPr>
            <w:tcW w:w="631" w:type="pct"/>
            <w:tcBorders>
              <w:bottom w:val="single" w:sz="4" w:space="0" w:color="auto"/>
            </w:tcBorders>
          </w:tcPr>
          <w:p w14:paraId="47D6AE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3" w:type="pct"/>
            <w:tcBorders>
              <w:bottom w:val="single" w:sz="4" w:space="0" w:color="auto"/>
            </w:tcBorders>
            <w:shd w:val="clear" w:color="auto" w:fill="FFFF00"/>
          </w:tcPr>
          <w:p w14:paraId="11F06ABF"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4F3BCE7E" w14:textId="77777777" w:rsidR="00811E60" w:rsidRPr="00FD4C9D" w:rsidRDefault="00811E60" w:rsidP="00727660">
            <w:pPr>
              <w:spacing w:line="276" w:lineRule="auto"/>
              <w:rPr>
                <w:rFonts w:ascii="Times New Roman" w:hAnsi="Times New Roman" w:cs="Times New Roman"/>
                <w:sz w:val="24"/>
                <w:szCs w:val="24"/>
              </w:rPr>
            </w:pPr>
          </w:p>
        </w:tc>
        <w:tc>
          <w:tcPr>
            <w:tcW w:w="580" w:type="pct"/>
            <w:tcBorders>
              <w:bottom w:val="single" w:sz="4" w:space="0" w:color="auto"/>
            </w:tcBorders>
            <w:shd w:val="clear" w:color="auto" w:fill="FFFF00"/>
          </w:tcPr>
          <w:p w14:paraId="446D9EF3"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3C77AEB0" w14:textId="77777777" w:rsidR="00811E60" w:rsidRPr="00FD4C9D" w:rsidRDefault="00811E60" w:rsidP="00727660">
            <w:pPr>
              <w:spacing w:line="276" w:lineRule="auto"/>
              <w:rPr>
                <w:rFonts w:ascii="Times New Roman" w:hAnsi="Times New Roman" w:cs="Times New Roman"/>
                <w:sz w:val="24"/>
                <w:szCs w:val="24"/>
              </w:rPr>
            </w:pPr>
          </w:p>
        </w:tc>
        <w:tc>
          <w:tcPr>
            <w:tcW w:w="614" w:type="pct"/>
            <w:tcBorders>
              <w:bottom w:val="single" w:sz="4" w:space="0" w:color="auto"/>
            </w:tcBorders>
            <w:shd w:val="clear" w:color="auto" w:fill="FFFF00"/>
          </w:tcPr>
          <w:p w14:paraId="56756AAE" w14:textId="77777777" w:rsidR="00811E60" w:rsidRPr="00FD4C9D" w:rsidRDefault="00811E60" w:rsidP="00727660">
            <w:pPr>
              <w:spacing w:line="276" w:lineRule="auto"/>
              <w:rPr>
                <w:rFonts w:ascii="Times New Roman" w:hAnsi="Times New Roman" w:cs="Times New Roman"/>
                <w:sz w:val="24"/>
                <w:szCs w:val="24"/>
              </w:rPr>
            </w:pPr>
          </w:p>
        </w:tc>
        <w:tc>
          <w:tcPr>
            <w:tcW w:w="443" w:type="pct"/>
            <w:tcBorders>
              <w:bottom w:val="single" w:sz="4" w:space="0" w:color="auto"/>
            </w:tcBorders>
            <w:shd w:val="clear" w:color="auto" w:fill="FFFF00"/>
          </w:tcPr>
          <w:p w14:paraId="718A7FC2" w14:textId="77777777" w:rsidR="00811E60" w:rsidRPr="00FD4C9D" w:rsidRDefault="00811E60" w:rsidP="00727660">
            <w:pPr>
              <w:spacing w:line="276" w:lineRule="auto"/>
              <w:rPr>
                <w:rFonts w:ascii="Times New Roman" w:hAnsi="Times New Roman" w:cs="Times New Roman"/>
                <w:sz w:val="24"/>
                <w:szCs w:val="24"/>
              </w:rPr>
            </w:pPr>
          </w:p>
        </w:tc>
        <w:tc>
          <w:tcPr>
            <w:tcW w:w="528" w:type="pct"/>
            <w:tcBorders>
              <w:bottom w:val="single" w:sz="4" w:space="0" w:color="auto"/>
            </w:tcBorders>
            <w:shd w:val="clear" w:color="auto" w:fill="FFFF00"/>
          </w:tcPr>
          <w:p w14:paraId="69541A8D" w14:textId="77777777" w:rsidR="00811E60" w:rsidRPr="00FD4C9D" w:rsidRDefault="00811E60" w:rsidP="00727660">
            <w:pPr>
              <w:spacing w:line="276" w:lineRule="auto"/>
              <w:rPr>
                <w:rFonts w:ascii="Times New Roman" w:hAnsi="Times New Roman" w:cs="Times New Roman"/>
                <w:sz w:val="24"/>
                <w:szCs w:val="24"/>
              </w:rPr>
            </w:pPr>
          </w:p>
        </w:tc>
        <w:tc>
          <w:tcPr>
            <w:tcW w:w="424" w:type="pct"/>
            <w:tcBorders>
              <w:bottom w:val="single" w:sz="4" w:space="0" w:color="auto"/>
            </w:tcBorders>
            <w:shd w:val="clear" w:color="auto" w:fill="FFFF00"/>
          </w:tcPr>
          <w:p w14:paraId="5A8B94C6" w14:textId="77777777" w:rsidR="00811E60" w:rsidRPr="00FD4C9D" w:rsidRDefault="00811E60" w:rsidP="00727660">
            <w:pPr>
              <w:spacing w:line="276" w:lineRule="auto"/>
              <w:rPr>
                <w:rFonts w:ascii="Times New Roman" w:hAnsi="Times New Roman" w:cs="Times New Roman"/>
                <w:sz w:val="24"/>
                <w:szCs w:val="24"/>
              </w:rPr>
            </w:pPr>
          </w:p>
        </w:tc>
        <w:tc>
          <w:tcPr>
            <w:tcW w:w="540" w:type="pct"/>
            <w:tcBorders>
              <w:bottom w:val="single" w:sz="4" w:space="0" w:color="auto"/>
            </w:tcBorders>
            <w:shd w:val="clear" w:color="auto" w:fill="FFFF00"/>
          </w:tcPr>
          <w:p w14:paraId="37D74BF1"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7C28A8B7" w14:textId="77777777" w:rsidTr="00727660">
        <w:tc>
          <w:tcPr>
            <w:tcW w:w="631" w:type="pct"/>
            <w:tcBorders>
              <w:top w:val="single" w:sz="4" w:space="0" w:color="auto"/>
            </w:tcBorders>
          </w:tcPr>
          <w:p w14:paraId="0048E8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Borders>
              <w:top w:val="single" w:sz="4" w:space="0" w:color="auto"/>
            </w:tcBorders>
          </w:tcPr>
          <w:p w14:paraId="4EA39C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Borders>
              <w:top w:val="single" w:sz="4" w:space="0" w:color="auto"/>
            </w:tcBorders>
          </w:tcPr>
          <w:p w14:paraId="2C4CD3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28" w:type="pct"/>
            <w:tcBorders>
              <w:top w:val="single" w:sz="4" w:space="0" w:color="auto"/>
            </w:tcBorders>
          </w:tcPr>
          <w:p w14:paraId="1A5D01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Borders>
              <w:top w:val="single" w:sz="4" w:space="0" w:color="auto"/>
            </w:tcBorders>
          </w:tcPr>
          <w:p w14:paraId="7D15EC7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r>
      <w:tr w:rsidR="00811E60" w:rsidRPr="00FD4C9D" w14:paraId="418837A3" w14:textId="77777777" w:rsidTr="00727660">
        <w:tc>
          <w:tcPr>
            <w:tcW w:w="631" w:type="pct"/>
          </w:tcPr>
          <w:p w14:paraId="3EDD68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1,189</w:t>
            </w:r>
          </w:p>
        </w:tc>
        <w:tc>
          <w:tcPr>
            <w:tcW w:w="528" w:type="pct"/>
          </w:tcPr>
          <w:p w14:paraId="6FEDF6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811E60" w:rsidRPr="00FD4C9D" w:rsidRDefault="00811E60" w:rsidP="00727660">
            <w:pPr>
              <w:spacing w:line="276" w:lineRule="auto"/>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811E60" w:rsidRPr="00FD4C9D" w14:paraId="499B39BD" w14:textId="77777777" w:rsidTr="00727660">
        <w:tc>
          <w:tcPr>
            <w:tcW w:w="631" w:type="pct"/>
          </w:tcPr>
          <w:p w14:paraId="21CB4D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Pr>
          <w:p w14:paraId="0F7250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Pr>
          <w:p w14:paraId="2F8A46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Pr>
          <w:p w14:paraId="66CB558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Pr>
          <w:p w14:paraId="219C1B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Pr>
          <w:p w14:paraId="7CDF29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Pr>
          <w:p w14:paraId="1842F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28" w:type="pct"/>
          </w:tcPr>
          <w:p w14:paraId="5B8C4A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Pr>
          <w:p w14:paraId="301807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Pr>
          <w:p w14:paraId="24E6E9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98FF371" w14:textId="77777777" w:rsidTr="00727660">
        <w:tc>
          <w:tcPr>
            <w:tcW w:w="631" w:type="pct"/>
            <w:tcBorders>
              <w:bottom w:val="single" w:sz="4" w:space="0" w:color="auto"/>
            </w:tcBorders>
          </w:tcPr>
          <w:p w14:paraId="6302EE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28" w:type="pct"/>
            <w:tcBorders>
              <w:bottom w:val="single" w:sz="4" w:space="0" w:color="auto"/>
            </w:tcBorders>
          </w:tcPr>
          <w:p w14:paraId="69B30F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F9E71BB" w14:textId="77777777" w:rsidTr="00727660">
        <w:tc>
          <w:tcPr>
            <w:tcW w:w="631" w:type="pct"/>
            <w:tcBorders>
              <w:top w:val="single" w:sz="4" w:space="0" w:color="auto"/>
            </w:tcBorders>
          </w:tcPr>
          <w:p w14:paraId="127AFC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Borders>
              <w:top w:val="single" w:sz="4" w:space="0" w:color="auto"/>
            </w:tcBorders>
          </w:tcPr>
          <w:p w14:paraId="49AE27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Borders>
              <w:top w:val="single" w:sz="4" w:space="0" w:color="auto"/>
            </w:tcBorders>
          </w:tcPr>
          <w:p w14:paraId="3937F5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Borders>
              <w:top w:val="single" w:sz="4" w:space="0" w:color="auto"/>
            </w:tcBorders>
          </w:tcPr>
          <w:p w14:paraId="60781B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28" w:type="pct"/>
            <w:tcBorders>
              <w:top w:val="single" w:sz="4" w:space="0" w:color="auto"/>
            </w:tcBorders>
          </w:tcPr>
          <w:p w14:paraId="65C583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Borders>
              <w:top w:val="single" w:sz="4" w:space="0" w:color="auto"/>
            </w:tcBorders>
          </w:tcPr>
          <w:p w14:paraId="28C599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+0.02</w:t>
            </w:r>
          </w:p>
        </w:tc>
      </w:tr>
      <w:tr w:rsidR="00811E60" w:rsidRPr="00FD4C9D" w14:paraId="3C7633B5" w14:textId="77777777" w:rsidTr="00727660">
        <w:tc>
          <w:tcPr>
            <w:tcW w:w="631" w:type="pct"/>
          </w:tcPr>
          <w:p w14:paraId="3C7DEF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Pr>
          <w:p w14:paraId="465B94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Pr>
          <w:p w14:paraId="4268F0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Pr>
          <w:p w14:paraId="4ED722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Pr>
          <w:p w14:paraId="2E65670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Pr>
          <w:p w14:paraId="032D3B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Pr>
          <w:p w14:paraId="795DCD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3,544</w:t>
            </w:r>
          </w:p>
        </w:tc>
        <w:tc>
          <w:tcPr>
            <w:tcW w:w="528" w:type="pct"/>
          </w:tcPr>
          <w:p w14:paraId="1E99B1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Pr>
          <w:p w14:paraId="09470A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Pr>
          <w:p w14:paraId="0569873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21124F39" w14:textId="77777777" w:rsidTr="00727660">
        <w:tc>
          <w:tcPr>
            <w:tcW w:w="631" w:type="pct"/>
          </w:tcPr>
          <w:p w14:paraId="1DAA8C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528" w:type="pct"/>
          </w:tcPr>
          <w:p w14:paraId="6F0266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-0.33</w:t>
            </w:r>
          </w:p>
        </w:tc>
      </w:tr>
      <w:tr w:rsidR="00811E60" w:rsidRPr="00FD4C9D" w14:paraId="30A83824" w14:textId="77777777" w:rsidTr="00727660">
        <w:tc>
          <w:tcPr>
            <w:tcW w:w="631" w:type="pct"/>
          </w:tcPr>
          <w:p w14:paraId="5675F1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Pr>
          <w:p w14:paraId="05BDE9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Pr>
          <w:p w14:paraId="61A9455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Pr>
          <w:p w14:paraId="35D5E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Pr>
          <w:p w14:paraId="6A8B7C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Pr>
          <w:p w14:paraId="0435CD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528" w:type="pct"/>
          </w:tcPr>
          <w:p w14:paraId="21C92A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Pr>
          <w:p w14:paraId="339D32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r>
      <w:tr w:rsidR="00811E60" w:rsidRPr="00FD4C9D" w14:paraId="77690D8B" w14:textId="77777777" w:rsidTr="00727660">
        <w:tc>
          <w:tcPr>
            <w:tcW w:w="631" w:type="pct"/>
            <w:tcBorders>
              <w:bottom w:val="double" w:sz="4" w:space="0" w:color="auto"/>
            </w:tcBorders>
          </w:tcPr>
          <w:p w14:paraId="407E81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28" w:type="pct"/>
            <w:tcBorders>
              <w:bottom w:val="double" w:sz="4" w:space="0" w:color="auto"/>
            </w:tcBorders>
          </w:tcPr>
          <w:p w14:paraId="2A1E86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-1.02*</w:t>
            </w:r>
          </w:p>
        </w:tc>
      </w:tr>
    </w:tbl>
    <w:p w14:paraId="14398755" w14:textId="2C2A55FF" w:rsidR="00811E60" w:rsidRPr="00FD4C9D" w:rsidRDefault="00811E60" w:rsidP="00811E60">
      <w:pPr>
        <w:spacing w:line="276" w:lineRule="auto"/>
        <w:rPr>
          <w:rFonts w:ascii="Times New Roman" w:hAnsi="Times New Roman" w:cs="Times New Roman"/>
          <w:sz w:val="24"/>
          <w:szCs w:val="24"/>
        </w:rPr>
      </w:pPr>
    </w:p>
    <w:p w14:paraId="6F31D081" w14:textId="77777777" w:rsidR="00770046" w:rsidRPr="00FD4C9D" w:rsidRDefault="00770046" w:rsidP="00811E60">
      <w:pPr>
        <w:spacing w:line="276" w:lineRule="auto"/>
        <w:rPr>
          <w:rFonts w:ascii="Times New Roman" w:hAnsi="Times New Roman" w:cs="Times New Roman"/>
          <w:sz w:val="24"/>
          <w:szCs w:val="24"/>
        </w:rPr>
      </w:pPr>
    </w:p>
    <w:p w14:paraId="7E0988D7" w14:textId="2D201804"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727660">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66" w:type="pct"/>
            <w:gridSpan w:val="2"/>
            <w:tcBorders>
              <w:top w:val="double" w:sz="4" w:space="0" w:color="auto"/>
              <w:bottom w:val="double" w:sz="4" w:space="0" w:color="auto"/>
            </w:tcBorders>
          </w:tcPr>
          <w:p w14:paraId="7D37E33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035" w:type="pct"/>
            <w:gridSpan w:val="2"/>
            <w:tcBorders>
              <w:top w:val="double" w:sz="4" w:space="0" w:color="auto"/>
              <w:bottom w:val="double" w:sz="4" w:space="0" w:color="auto"/>
            </w:tcBorders>
          </w:tcPr>
          <w:p w14:paraId="6413A7E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71" w:type="pct"/>
            <w:gridSpan w:val="2"/>
            <w:tcBorders>
              <w:top w:val="double" w:sz="4" w:space="0" w:color="auto"/>
              <w:bottom w:val="double" w:sz="4" w:space="0" w:color="auto"/>
            </w:tcBorders>
          </w:tcPr>
          <w:p w14:paraId="611CAE9E"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41C1B206" w14:textId="77777777" w:rsidTr="00727660">
        <w:tc>
          <w:tcPr>
            <w:tcW w:w="517" w:type="pct"/>
            <w:tcBorders>
              <w:top w:val="single" w:sz="12" w:space="0" w:color="auto"/>
            </w:tcBorders>
          </w:tcPr>
          <w:p w14:paraId="2CA8FE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r>
      <w:tr w:rsidR="00811E60" w:rsidRPr="00FD4C9D" w14:paraId="1F733ECA" w14:textId="77777777" w:rsidTr="00727660">
        <w:tc>
          <w:tcPr>
            <w:tcW w:w="517" w:type="pct"/>
          </w:tcPr>
          <w:p w14:paraId="3ED756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661435A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05A4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12A280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7F1BC6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6795C8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8334A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62AED6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687582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7F2A93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51A92171" w14:textId="77777777" w:rsidTr="00727660">
        <w:tc>
          <w:tcPr>
            <w:tcW w:w="517" w:type="pct"/>
          </w:tcPr>
          <w:p w14:paraId="233C7F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3BD5620" w14:textId="77777777" w:rsidTr="00727660">
        <w:tc>
          <w:tcPr>
            <w:tcW w:w="517" w:type="pct"/>
          </w:tcPr>
          <w:p w14:paraId="6074C4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Pr>
          <w:p w14:paraId="7A967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Pr>
          <w:p w14:paraId="7865BD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Pr>
          <w:p w14:paraId="722004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Pr>
          <w:p w14:paraId="515B00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Pr>
          <w:p w14:paraId="2B2249F7" w14:textId="5CC530C9"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5.45</w:t>
            </w:r>
          </w:p>
        </w:tc>
        <w:tc>
          <w:tcPr>
            <w:tcW w:w="475" w:type="pct"/>
          </w:tcPr>
          <w:p w14:paraId="5D7C422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Pr>
          <w:p w14:paraId="0301A4B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Pr>
          <w:p w14:paraId="7118A0D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Pr>
          <w:p w14:paraId="58DF90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r>
      <w:tr w:rsidR="00811E60" w:rsidRPr="00FD4C9D" w14:paraId="4862AB54" w14:textId="77777777" w:rsidTr="00727660">
        <w:tc>
          <w:tcPr>
            <w:tcW w:w="517" w:type="pct"/>
          </w:tcPr>
          <w:p w14:paraId="619DBBF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7B41420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119003E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5CF38A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060A48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537E0642" w14:textId="6EA7E976"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1.33</w:t>
            </w:r>
          </w:p>
        </w:tc>
        <w:tc>
          <w:tcPr>
            <w:tcW w:w="475" w:type="pct"/>
          </w:tcPr>
          <w:p w14:paraId="24C2FD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79243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7131B0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1A519F8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r>
      <w:tr w:rsidR="00811E60" w:rsidRPr="00FD4C9D" w14:paraId="117AC391" w14:textId="77777777" w:rsidTr="00727660">
        <w:tc>
          <w:tcPr>
            <w:tcW w:w="517" w:type="pct"/>
            <w:tcBorders>
              <w:bottom w:val="single" w:sz="4" w:space="0" w:color="auto"/>
            </w:tcBorders>
          </w:tcPr>
          <w:p w14:paraId="0C539DD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9" w:type="pct"/>
            <w:tcBorders>
              <w:bottom w:val="single" w:sz="4" w:space="0" w:color="auto"/>
            </w:tcBorders>
            <w:shd w:val="clear" w:color="auto" w:fill="FFFF00"/>
          </w:tcPr>
          <w:p w14:paraId="7EDA2EC4"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13411F39" w14:textId="77777777" w:rsidR="00811E60" w:rsidRPr="00FD4C9D" w:rsidRDefault="00811E60" w:rsidP="00727660">
            <w:pPr>
              <w:spacing w:line="276" w:lineRule="auto"/>
              <w:rPr>
                <w:rFonts w:ascii="Times New Roman" w:hAnsi="Times New Roman" w:cs="Times New Roman"/>
                <w:sz w:val="24"/>
                <w:szCs w:val="24"/>
              </w:rPr>
            </w:pPr>
          </w:p>
        </w:tc>
        <w:tc>
          <w:tcPr>
            <w:tcW w:w="573" w:type="pct"/>
            <w:tcBorders>
              <w:bottom w:val="single" w:sz="4" w:space="0" w:color="auto"/>
            </w:tcBorders>
            <w:shd w:val="clear" w:color="auto" w:fill="FFFF00"/>
          </w:tcPr>
          <w:p w14:paraId="445797A9"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6F6212F2" w14:textId="77777777" w:rsidR="00811E60" w:rsidRPr="00FD4C9D" w:rsidRDefault="00811E60" w:rsidP="00727660">
            <w:pPr>
              <w:spacing w:line="276" w:lineRule="auto"/>
              <w:rPr>
                <w:rFonts w:ascii="Times New Roman" w:hAnsi="Times New Roman" w:cs="Times New Roman"/>
                <w:sz w:val="24"/>
                <w:szCs w:val="24"/>
              </w:rPr>
            </w:pPr>
          </w:p>
        </w:tc>
        <w:tc>
          <w:tcPr>
            <w:tcW w:w="647" w:type="pct"/>
            <w:tcBorders>
              <w:bottom w:val="single" w:sz="4" w:space="0" w:color="auto"/>
            </w:tcBorders>
            <w:shd w:val="clear" w:color="auto" w:fill="FFFF00"/>
          </w:tcPr>
          <w:p w14:paraId="207DC4FA" w14:textId="77777777" w:rsidR="00811E60" w:rsidRPr="00FD4C9D" w:rsidRDefault="00811E60" w:rsidP="00727660">
            <w:pPr>
              <w:spacing w:line="276" w:lineRule="auto"/>
              <w:rPr>
                <w:rFonts w:ascii="Times New Roman" w:hAnsi="Times New Roman" w:cs="Times New Roman"/>
                <w:sz w:val="24"/>
                <w:szCs w:val="24"/>
              </w:rPr>
            </w:pPr>
          </w:p>
        </w:tc>
        <w:tc>
          <w:tcPr>
            <w:tcW w:w="475" w:type="pct"/>
            <w:tcBorders>
              <w:bottom w:val="single" w:sz="4" w:space="0" w:color="auto"/>
            </w:tcBorders>
            <w:shd w:val="clear" w:color="auto" w:fill="FFFF00"/>
          </w:tcPr>
          <w:p w14:paraId="13FA766D" w14:textId="77777777" w:rsidR="00811E60" w:rsidRPr="00FD4C9D" w:rsidRDefault="00811E60" w:rsidP="00727660">
            <w:pPr>
              <w:spacing w:line="276" w:lineRule="auto"/>
              <w:rPr>
                <w:rFonts w:ascii="Times New Roman" w:hAnsi="Times New Roman" w:cs="Times New Roman"/>
                <w:sz w:val="24"/>
                <w:szCs w:val="24"/>
              </w:rPr>
            </w:pPr>
          </w:p>
        </w:tc>
        <w:tc>
          <w:tcPr>
            <w:tcW w:w="560" w:type="pct"/>
            <w:tcBorders>
              <w:bottom w:val="single" w:sz="4" w:space="0" w:color="auto"/>
            </w:tcBorders>
            <w:shd w:val="clear" w:color="auto" w:fill="FFFF00"/>
          </w:tcPr>
          <w:p w14:paraId="0A9DF1A4" w14:textId="77777777" w:rsidR="00811E60" w:rsidRPr="00FD4C9D" w:rsidRDefault="00811E60" w:rsidP="00727660">
            <w:pPr>
              <w:spacing w:line="276" w:lineRule="auto"/>
              <w:rPr>
                <w:rFonts w:ascii="Times New Roman" w:hAnsi="Times New Roman" w:cs="Times New Roman"/>
                <w:sz w:val="24"/>
                <w:szCs w:val="24"/>
              </w:rPr>
            </w:pPr>
          </w:p>
        </w:tc>
        <w:tc>
          <w:tcPr>
            <w:tcW w:w="531" w:type="pct"/>
            <w:tcBorders>
              <w:bottom w:val="single" w:sz="4" w:space="0" w:color="auto"/>
            </w:tcBorders>
            <w:shd w:val="clear" w:color="auto" w:fill="FFFF00"/>
          </w:tcPr>
          <w:p w14:paraId="684BE356" w14:textId="77777777" w:rsidR="00811E60" w:rsidRPr="00FD4C9D" w:rsidRDefault="00811E60" w:rsidP="00727660">
            <w:pPr>
              <w:spacing w:line="276" w:lineRule="auto"/>
              <w:rPr>
                <w:rFonts w:ascii="Times New Roman" w:hAnsi="Times New Roman" w:cs="Times New Roman"/>
                <w:sz w:val="24"/>
                <w:szCs w:val="24"/>
              </w:rPr>
            </w:pPr>
          </w:p>
        </w:tc>
        <w:tc>
          <w:tcPr>
            <w:tcW w:w="440" w:type="pct"/>
            <w:tcBorders>
              <w:bottom w:val="single" w:sz="4" w:space="0" w:color="auto"/>
            </w:tcBorders>
            <w:shd w:val="clear" w:color="auto" w:fill="FFFF00"/>
          </w:tcPr>
          <w:p w14:paraId="425D546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3B12504" w14:textId="77777777" w:rsidTr="00727660">
        <w:tc>
          <w:tcPr>
            <w:tcW w:w="517" w:type="pct"/>
            <w:tcBorders>
              <w:top w:val="single" w:sz="4" w:space="0" w:color="auto"/>
            </w:tcBorders>
          </w:tcPr>
          <w:p w14:paraId="2DAD39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6F5AA666" w14:textId="77777777" w:rsidTr="00727660">
        <w:tc>
          <w:tcPr>
            <w:tcW w:w="517" w:type="pct"/>
          </w:tcPr>
          <w:p w14:paraId="5DE5C9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r>
      <w:tr w:rsidR="00811E60" w:rsidRPr="00FD4C9D" w14:paraId="5CB74897" w14:textId="77777777" w:rsidTr="00727660">
        <w:tc>
          <w:tcPr>
            <w:tcW w:w="517" w:type="pct"/>
          </w:tcPr>
          <w:p w14:paraId="03AE7B9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Pr>
          <w:p w14:paraId="57C8E0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Pr>
          <w:p w14:paraId="505A27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Pr>
          <w:p w14:paraId="2DB4F8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12BB8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Pr>
          <w:p w14:paraId="3FC9B3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37F2F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Pr>
          <w:p w14:paraId="7F8133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AA1B3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Pr>
          <w:p w14:paraId="486B701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4E313716" w14:textId="77777777" w:rsidTr="00727660">
        <w:tc>
          <w:tcPr>
            <w:tcW w:w="517" w:type="pct"/>
            <w:tcBorders>
              <w:bottom w:val="single" w:sz="4" w:space="0" w:color="auto"/>
            </w:tcBorders>
          </w:tcPr>
          <w:p w14:paraId="7E68B1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023C8E12" w14:textId="77777777" w:rsidTr="00727660">
        <w:tc>
          <w:tcPr>
            <w:tcW w:w="517" w:type="pct"/>
            <w:tcBorders>
              <w:top w:val="single" w:sz="4" w:space="0" w:color="auto"/>
            </w:tcBorders>
          </w:tcPr>
          <w:p w14:paraId="511B17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7EA0CFBE" w14:textId="77777777" w:rsidTr="00727660">
        <w:tc>
          <w:tcPr>
            <w:tcW w:w="517" w:type="pct"/>
          </w:tcPr>
          <w:p w14:paraId="6822E7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Pr>
          <w:p w14:paraId="1E1FFA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2D71075" w14:textId="77777777" w:rsidTr="00727660">
        <w:tc>
          <w:tcPr>
            <w:tcW w:w="517" w:type="pct"/>
          </w:tcPr>
          <w:p w14:paraId="7A4EAC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374BDD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748051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79C39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0083C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7026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27E46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715C95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7E6D8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3E02F7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5B50C87" w14:textId="77777777" w:rsidTr="00727660">
        <w:tc>
          <w:tcPr>
            <w:tcW w:w="517" w:type="pct"/>
          </w:tcPr>
          <w:p w14:paraId="5F9F22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Pr>
          <w:p w14:paraId="76EE47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2E3CB3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69C24B9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DDAF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48426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CC8A1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47EF66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46400C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22663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5C96C18" w14:textId="77777777" w:rsidTr="00727660">
        <w:tc>
          <w:tcPr>
            <w:tcW w:w="517" w:type="pct"/>
            <w:tcBorders>
              <w:bottom w:val="double" w:sz="4" w:space="0" w:color="auto"/>
            </w:tcBorders>
          </w:tcPr>
          <w:p w14:paraId="7DAE6B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r>
    </w:tbl>
    <w:p w14:paraId="3B448B58" w14:textId="77777777" w:rsidR="00811E60" w:rsidRPr="00FD4C9D" w:rsidRDefault="00811E60" w:rsidP="00811E60">
      <w:pPr>
        <w:spacing w:line="276" w:lineRule="auto"/>
        <w:rPr>
          <w:rFonts w:ascii="Times New Roman" w:hAnsi="Times New Roman" w:cs="Times New Roman"/>
          <w:sz w:val="24"/>
          <w:szCs w:val="24"/>
        </w:rPr>
      </w:pPr>
    </w:p>
    <w:p w14:paraId="4FA27267" w14:textId="77777777" w:rsidR="00811E60" w:rsidRPr="00FD4C9D" w:rsidRDefault="00811E60" w:rsidP="00811E60">
      <w:pPr>
        <w:spacing w:line="276" w:lineRule="auto"/>
        <w:rPr>
          <w:rFonts w:ascii="Times New Roman" w:hAnsi="Times New Roman" w:cs="Times New Roman"/>
          <w:sz w:val="24"/>
          <w:szCs w:val="24"/>
        </w:rPr>
      </w:pPr>
    </w:p>
    <w:p w14:paraId="260BC58B" w14:textId="7553D549"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Distance (km) and angle (</w:t>
      </w:r>
      <w:commentRangeStart w:id="110"/>
      <w:commentRangeStart w:id="111"/>
      <w:r w:rsidRPr="00FD4C9D">
        <w:rPr>
          <w:rFonts w:ascii="Times New Roman" w:hAnsi="Times New Roman" w:cs="Times New Roman"/>
          <w:sz w:val="24"/>
          <w:szCs w:val="24"/>
        </w:rPr>
        <w:t>degree, where 0 is directly east and 90 is directly north</w:t>
      </w:r>
      <w:commentRangeEnd w:id="110"/>
      <w:r w:rsidR="00B55866">
        <w:rPr>
          <w:rStyle w:val="CommentReference"/>
        </w:rPr>
        <w:commentReference w:id="110"/>
      </w:r>
      <w:commentRangeEnd w:id="111"/>
      <w:r w:rsidR="009F2BD8">
        <w:rPr>
          <w:rStyle w:val="CommentReference"/>
        </w:rPr>
        <w:commentReference w:id="111"/>
      </w:r>
      <w:r w:rsidRPr="00FD4C9D">
        <w:rPr>
          <w:rFonts w:ascii="Times New Roman" w:hAnsi="Times New Roman" w:cs="Times New Roman"/>
          <w:sz w:val="24"/>
          <w:szCs w:val="24"/>
        </w:rPr>
        <w:t xml:space="preserve">) of the shift in count-weighted mean-center of the projected distribution from 2000 to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811E60" w:rsidRPr="00FD4C9D" w14:paraId="6DAE4F87" w14:textId="77777777" w:rsidTr="00727660">
        <w:tc>
          <w:tcPr>
            <w:tcW w:w="528" w:type="pct"/>
            <w:tcBorders>
              <w:top w:val="double" w:sz="4" w:space="0" w:color="auto"/>
              <w:bottom w:val="double" w:sz="4" w:space="0" w:color="auto"/>
            </w:tcBorders>
          </w:tcPr>
          <w:p w14:paraId="2CA61D18" w14:textId="77777777" w:rsidR="00811E60" w:rsidRPr="00FD4C9D" w:rsidRDefault="00811E60" w:rsidP="00727660">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118" w:type="pct"/>
            <w:gridSpan w:val="2"/>
            <w:tcBorders>
              <w:top w:val="double" w:sz="4" w:space="0" w:color="auto"/>
              <w:bottom w:val="double" w:sz="4" w:space="0" w:color="auto"/>
            </w:tcBorders>
          </w:tcPr>
          <w:p w14:paraId="3495BD5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118" w:type="pct"/>
            <w:gridSpan w:val="2"/>
            <w:tcBorders>
              <w:top w:val="double" w:sz="4" w:space="0" w:color="auto"/>
              <w:bottom w:val="double" w:sz="4" w:space="0" w:color="auto"/>
            </w:tcBorders>
          </w:tcPr>
          <w:p w14:paraId="6F8E7B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1118" w:type="pct"/>
            <w:gridSpan w:val="2"/>
            <w:tcBorders>
              <w:top w:val="double" w:sz="4" w:space="0" w:color="auto"/>
              <w:bottom w:val="double" w:sz="4" w:space="0" w:color="auto"/>
            </w:tcBorders>
          </w:tcPr>
          <w:p w14:paraId="48292647"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811E60" w:rsidRPr="00FD4C9D" w14:paraId="0DED9DE5" w14:textId="77777777" w:rsidTr="00727660">
        <w:tc>
          <w:tcPr>
            <w:tcW w:w="528" w:type="pct"/>
            <w:tcBorders>
              <w:top w:val="single" w:sz="12" w:space="0" w:color="auto"/>
            </w:tcBorders>
          </w:tcPr>
          <w:p w14:paraId="328465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Borders>
              <w:top w:val="single" w:sz="12" w:space="0" w:color="auto"/>
            </w:tcBorders>
          </w:tcPr>
          <w:p w14:paraId="1C3B4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Borders>
              <w:top w:val="single" w:sz="12" w:space="0" w:color="auto"/>
            </w:tcBorders>
          </w:tcPr>
          <w:p w14:paraId="29A6AE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7A78AB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Borders>
              <w:top w:val="single" w:sz="12" w:space="0" w:color="auto"/>
            </w:tcBorders>
          </w:tcPr>
          <w:p w14:paraId="02486E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2FBB0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Borders>
              <w:top w:val="single" w:sz="12" w:space="0" w:color="auto"/>
            </w:tcBorders>
          </w:tcPr>
          <w:p w14:paraId="356996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c>
          <w:tcPr>
            <w:tcW w:w="572" w:type="pct"/>
            <w:tcBorders>
              <w:top w:val="single" w:sz="12" w:space="0" w:color="auto"/>
            </w:tcBorders>
          </w:tcPr>
          <w:p w14:paraId="2EC552E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Borders>
              <w:top w:val="single" w:sz="12" w:space="0" w:color="auto"/>
            </w:tcBorders>
          </w:tcPr>
          <w:p w14:paraId="6309E6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r>
      <w:tr w:rsidR="00811E60" w:rsidRPr="00FD4C9D" w14:paraId="45B85E04" w14:textId="77777777" w:rsidTr="00727660">
        <w:tc>
          <w:tcPr>
            <w:tcW w:w="528" w:type="pct"/>
          </w:tcPr>
          <w:p w14:paraId="6FCF14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765A5E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03ED68D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c>
          <w:tcPr>
            <w:tcW w:w="572" w:type="pct"/>
          </w:tcPr>
          <w:p w14:paraId="45DC8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38D038D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50</w:t>
            </w:r>
          </w:p>
        </w:tc>
        <w:tc>
          <w:tcPr>
            <w:tcW w:w="572" w:type="pct"/>
          </w:tcPr>
          <w:p w14:paraId="27222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64E82C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3A0667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22C048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w:t>
            </w:r>
          </w:p>
        </w:tc>
      </w:tr>
      <w:tr w:rsidR="00811E60" w:rsidRPr="00FD4C9D" w14:paraId="2A540709" w14:textId="77777777" w:rsidTr="00727660">
        <w:tc>
          <w:tcPr>
            <w:tcW w:w="528" w:type="pct"/>
          </w:tcPr>
          <w:p w14:paraId="4CFB92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2A79A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w:t>
            </w:r>
          </w:p>
        </w:tc>
        <w:tc>
          <w:tcPr>
            <w:tcW w:w="572" w:type="pct"/>
          </w:tcPr>
          <w:p w14:paraId="178A4F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301D13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42</w:t>
            </w:r>
          </w:p>
        </w:tc>
        <w:tc>
          <w:tcPr>
            <w:tcW w:w="572" w:type="pct"/>
          </w:tcPr>
          <w:p w14:paraId="667C2AF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4488A28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w:t>
            </w:r>
          </w:p>
        </w:tc>
        <w:tc>
          <w:tcPr>
            <w:tcW w:w="572" w:type="pct"/>
          </w:tcPr>
          <w:p w14:paraId="48CF6D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58AAC4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5D2633E" w14:textId="77777777" w:rsidTr="00727660">
        <w:tc>
          <w:tcPr>
            <w:tcW w:w="528" w:type="pct"/>
          </w:tcPr>
          <w:p w14:paraId="749EB8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Pr>
          <w:p w14:paraId="08073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Pr>
          <w:p w14:paraId="176EFB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17BE51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Pr>
          <w:p w14:paraId="7B4D0C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5E7A9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Pr>
          <w:p w14:paraId="336663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Pr>
          <w:p w14:paraId="7A16B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Pr>
          <w:p w14:paraId="5440D2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r>
      <w:tr w:rsidR="00811E60" w:rsidRPr="00FD4C9D" w14:paraId="1D320DCB" w14:textId="77777777" w:rsidTr="00727660">
        <w:tc>
          <w:tcPr>
            <w:tcW w:w="528" w:type="pct"/>
          </w:tcPr>
          <w:p w14:paraId="033623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4EF262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3C820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254</w:t>
            </w:r>
          </w:p>
        </w:tc>
        <w:tc>
          <w:tcPr>
            <w:tcW w:w="572" w:type="pct"/>
          </w:tcPr>
          <w:p w14:paraId="6F906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20DDE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238</w:t>
            </w:r>
          </w:p>
        </w:tc>
        <w:tc>
          <w:tcPr>
            <w:tcW w:w="572" w:type="pct"/>
          </w:tcPr>
          <w:p w14:paraId="392403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35B222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w:t>
            </w:r>
          </w:p>
        </w:tc>
        <w:tc>
          <w:tcPr>
            <w:tcW w:w="572" w:type="pct"/>
          </w:tcPr>
          <w:p w14:paraId="0DE8BC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34863F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r>
      <w:tr w:rsidR="00811E60" w:rsidRPr="00FD4C9D" w14:paraId="357CC393" w14:textId="77777777" w:rsidTr="00727660">
        <w:tc>
          <w:tcPr>
            <w:tcW w:w="528" w:type="pct"/>
            <w:tcBorders>
              <w:bottom w:val="single" w:sz="4" w:space="0" w:color="auto"/>
            </w:tcBorders>
          </w:tcPr>
          <w:p w14:paraId="2447EE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572" w:type="pct"/>
            <w:tcBorders>
              <w:bottom w:val="single" w:sz="4" w:space="0" w:color="auto"/>
            </w:tcBorders>
            <w:shd w:val="clear" w:color="auto" w:fill="FFFF00"/>
          </w:tcPr>
          <w:p w14:paraId="76A5CD31"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51BDBB7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6CEEA26"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7AF9AD09"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57702E93"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05B7A46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12BE06E"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3B4DDF5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2F39A09" w14:textId="77777777" w:rsidTr="00727660">
        <w:tc>
          <w:tcPr>
            <w:tcW w:w="528" w:type="pct"/>
            <w:tcBorders>
              <w:top w:val="single" w:sz="4" w:space="0" w:color="auto"/>
            </w:tcBorders>
          </w:tcPr>
          <w:p w14:paraId="0E67AB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KEWA</w:t>
            </w:r>
          </w:p>
        </w:tc>
        <w:tc>
          <w:tcPr>
            <w:tcW w:w="572" w:type="pct"/>
            <w:tcBorders>
              <w:top w:val="single" w:sz="4" w:space="0" w:color="auto"/>
            </w:tcBorders>
          </w:tcPr>
          <w:p w14:paraId="3A1CE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26998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Borders>
              <w:top w:val="single" w:sz="4" w:space="0" w:color="auto"/>
            </w:tcBorders>
          </w:tcPr>
          <w:p w14:paraId="2813715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CEF71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w:t>
            </w:r>
          </w:p>
        </w:tc>
        <w:tc>
          <w:tcPr>
            <w:tcW w:w="572" w:type="pct"/>
            <w:tcBorders>
              <w:top w:val="single" w:sz="4" w:space="0" w:color="auto"/>
            </w:tcBorders>
          </w:tcPr>
          <w:p w14:paraId="58EB6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Borders>
              <w:top w:val="single" w:sz="4" w:space="0" w:color="auto"/>
            </w:tcBorders>
          </w:tcPr>
          <w:p w14:paraId="5A1F839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72" w:type="pct"/>
            <w:tcBorders>
              <w:top w:val="single" w:sz="4" w:space="0" w:color="auto"/>
            </w:tcBorders>
          </w:tcPr>
          <w:p w14:paraId="060733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Borders>
              <w:top w:val="single" w:sz="4" w:space="0" w:color="auto"/>
            </w:tcBorders>
          </w:tcPr>
          <w:p w14:paraId="5D4B0B0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r>
      <w:tr w:rsidR="00811E60" w:rsidRPr="00FD4C9D" w14:paraId="43932DBA" w14:textId="77777777" w:rsidTr="00727660">
        <w:tc>
          <w:tcPr>
            <w:tcW w:w="528" w:type="pct"/>
          </w:tcPr>
          <w:p w14:paraId="76691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7F9D9F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w:t>
            </w:r>
          </w:p>
        </w:tc>
        <w:tc>
          <w:tcPr>
            <w:tcW w:w="572" w:type="pct"/>
          </w:tcPr>
          <w:p w14:paraId="5CF858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3E62684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c>
          <w:tcPr>
            <w:tcW w:w="572" w:type="pct"/>
          </w:tcPr>
          <w:p w14:paraId="604882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58D4A5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72" w:type="pct"/>
          </w:tcPr>
          <w:p w14:paraId="70EA92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71F0F2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r>
      <w:tr w:rsidR="00811E60" w:rsidRPr="00FD4C9D" w14:paraId="3D1DDF89" w14:textId="77777777" w:rsidTr="00727660">
        <w:tc>
          <w:tcPr>
            <w:tcW w:w="528" w:type="pct"/>
          </w:tcPr>
          <w:p w14:paraId="004E1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Pr>
          <w:p w14:paraId="4F168C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Pr>
          <w:p w14:paraId="2F2A45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29</w:t>
            </w:r>
          </w:p>
        </w:tc>
        <w:tc>
          <w:tcPr>
            <w:tcW w:w="572" w:type="pct"/>
          </w:tcPr>
          <w:p w14:paraId="03AAFF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Pr>
          <w:p w14:paraId="520827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72" w:type="pct"/>
          </w:tcPr>
          <w:p w14:paraId="1DE37B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Pr>
          <w:p w14:paraId="3B0058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72" w:type="pct"/>
          </w:tcPr>
          <w:p w14:paraId="174C5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Pr>
          <w:p w14:paraId="675B85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r>
      <w:tr w:rsidR="00811E60" w:rsidRPr="00FD4C9D" w14:paraId="465E3685" w14:textId="77777777" w:rsidTr="00727660">
        <w:tc>
          <w:tcPr>
            <w:tcW w:w="528" w:type="pct"/>
            <w:tcBorders>
              <w:bottom w:val="single" w:sz="4" w:space="0" w:color="auto"/>
            </w:tcBorders>
          </w:tcPr>
          <w:p w14:paraId="3E1568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3F260D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33</w:t>
            </w:r>
          </w:p>
        </w:tc>
        <w:tc>
          <w:tcPr>
            <w:tcW w:w="572" w:type="pct"/>
            <w:tcBorders>
              <w:bottom w:val="single" w:sz="4" w:space="0" w:color="auto"/>
            </w:tcBorders>
          </w:tcPr>
          <w:p w14:paraId="31DEFD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52B3A3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43</w:t>
            </w:r>
          </w:p>
        </w:tc>
        <w:tc>
          <w:tcPr>
            <w:tcW w:w="572" w:type="pct"/>
            <w:tcBorders>
              <w:bottom w:val="single" w:sz="4" w:space="0" w:color="auto"/>
            </w:tcBorders>
          </w:tcPr>
          <w:p w14:paraId="50A6C66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91523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72" w:type="pct"/>
            <w:tcBorders>
              <w:bottom w:val="single" w:sz="4" w:space="0" w:color="auto"/>
            </w:tcBorders>
          </w:tcPr>
          <w:p w14:paraId="2B0C0C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083723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48</w:t>
            </w:r>
          </w:p>
        </w:tc>
      </w:tr>
      <w:tr w:rsidR="00811E60" w:rsidRPr="00FD4C9D" w14:paraId="4F8F7D4F" w14:textId="77777777" w:rsidTr="00727660">
        <w:tc>
          <w:tcPr>
            <w:tcW w:w="528" w:type="pct"/>
            <w:tcBorders>
              <w:top w:val="single" w:sz="4" w:space="0" w:color="auto"/>
            </w:tcBorders>
          </w:tcPr>
          <w:p w14:paraId="275E69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Borders>
              <w:top w:val="single" w:sz="4" w:space="0" w:color="auto"/>
            </w:tcBorders>
          </w:tcPr>
          <w:p w14:paraId="6BF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Borders>
              <w:top w:val="single" w:sz="4" w:space="0" w:color="auto"/>
            </w:tcBorders>
          </w:tcPr>
          <w:p w14:paraId="2B36D5E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208</w:t>
            </w:r>
          </w:p>
        </w:tc>
        <w:tc>
          <w:tcPr>
            <w:tcW w:w="572" w:type="pct"/>
            <w:tcBorders>
              <w:top w:val="single" w:sz="4" w:space="0" w:color="auto"/>
            </w:tcBorders>
          </w:tcPr>
          <w:p w14:paraId="71B902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Borders>
              <w:top w:val="single" w:sz="4" w:space="0" w:color="auto"/>
            </w:tcBorders>
          </w:tcPr>
          <w:p w14:paraId="61A453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216</w:t>
            </w:r>
          </w:p>
        </w:tc>
        <w:tc>
          <w:tcPr>
            <w:tcW w:w="572" w:type="pct"/>
            <w:tcBorders>
              <w:top w:val="single" w:sz="4" w:space="0" w:color="auto"/>
            </w:tcBorders>
          </w:tcPr>
          <w:p w14:paraId="7836C6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Borders>
              <w:top w:val="single" w:sz="4" w:space="0" w:color="auto"/>
            </w:tcBorders>
          </w:tcPr>
          <w:p w14:paraId="685DD88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top w:val="single" w:sz="4" w:space="0" w:color="auto"/>
            </w:tcBorders>
          </w:tcPr>
          <w:p w14:paraId="7348C32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Borders>
              <w:top w:val="single" w:sz="4" w:space="0" w:color="auto"/>
            </w:tcBorders>
          </w:tcPr>
          <w:p w14:paraId="4972AE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220</w:t>
            </w:r>
          </w:p>
        </w:tc>
      </w:tr>
      <w:tr w:rsidR="00811E60" w:rsidRPr="00FD4C9D" w14:paraId="397440E9" w14:textId="77777777" w:rsidTr="00727660">
        <w:tc>
          <w:tcPr>
            <w:tcW w:w="528" w:type="pct"/>
          </w:tcPr>
          <w:p w14:paraId="4EC71E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Pr>
          <w:p w14:paraId="47EC2C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4A6632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72" w:type="pct"/>
          </w:tcPr>
          <w:p w14:paraId="4DBB8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Pr>
          <w:p w14:paraId="2E7F0C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AFF74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Pr>
          <w:p w14:paraId="1524F1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45411D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Pr>
          <w:p w14:paraId="6E18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BD84EF0" w14:textId="77777777" w:rsidTr="00727660">
        <w:tc>
          <w:tcPr>
            <w:tcW w:w="528" w:type="pct"/>
          </w:tcPr>
          <w:p w14:paraId="3BEB0D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6ED6BC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206</w:t>
            </w:r>
          </w:p>
        </w:tc>
        <w:tc>
          <w:tcPr>
            <w:tcW w:w="572" w:type="pct"/>
          </w:tcPr>
          <w:p w14:paraId="3F08AB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4AAADC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17DCD9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0E9A9F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5CE98C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06B7FF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r>
      <w:tr w:rsidR="00811E60" w:rsidRPr="00FD4C9D" w14:paraId="4E97C5CB" w14:textId="77777777" w:rsidTr="00727660">
        <w:tc>
          <w:tcPr>
            <w:tcW w:w="528" w:type="pct"/>
          </w:tcPr>
          <w:p w14:paraId="145924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Pr>
          <w:p w14:paraId="3AE4CD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769CF3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200</w:t>
            </w:r>
          </w:p>
        </w:tc>
        <w:tc>
          <w:tcPr>
            <w:tcW w:w="572" w:type="pct"/>
          </w:tcPr>
          <w:p w14:paraId="7E3C10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Pr>
          <w:p w14:paraId="6157BF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79</w:t>
            </w:r>
          </w:p>
        </w:tc>
        <w:tc>
          <w:tcPr>
            <w:tcW w:w="572" w:type="pct"/>
          </w:tcPr>
          <w:p w14:paraId="7E5A23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Pr>
          <w:p w14:paraId="6301B6F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181</w:t>
            </w:r>
          </w:p>
        </w:tc>
        <w:tc>
          <w:tcPr>
            <w:tcW w:w="572" w:type="pct"/>
          </w:tcPr>
          <w:p w14:paraId="53D450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132A08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r>
      <w:tr w:rsidR="00811E60" w:rsidRPr="00FD4C9D" w14:paraId="7080B0FB" w14:textId="77777777" w:rsidTr="00727660">
        <w:tc>
          <w:tcPr>
            <w:tcW w:w="528" w:type="pct"/>
            <w:tcBorders>
              <w:bottom w:val="double" w:sz="4" w:space="0" w:color="auto"/>
            </w:tcBorders>
          </w:tcPr>
          <w:p w14:paraId="2F8BE7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Borders>
              <w:bottom w:val="double" w:sz="4" w:space="0" w:color="auto"/>
            </w:tcBorders>
          </w:tcPr>
          <w:p w14:paraId="22C0307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bottom w:val="double" w:sz="4" w:space="0" w:color="auto"/>
            </w:tcBorders>
          </w:tcPr>
          <w:p w14:paraId="4210D95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bottom w:val="double" w:sz="4" w:space="0" w:color="auto"/>
            </w:tcBorders>
          </w:tcPr>
          <w:p w14:paraId="1B6EC5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203</w:t>
            </w:r>
          </w:p>
        </w:tc>
        <w:tc>
          <w:tcPr>
            <w:tcW w:w="572" w:type="pct"/>
            <w:tcBorders>
              <w:bottom w:val="double" w:sz="4" w:space="0" w:color="auto"/>
            </w:tcBorders>
          </w:tcPr>
          <w:p w14:paraId="03A3883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Borders>
              <w:bottom w:val="double" w:sz="4" w:space="0" w:color="auto"/>
            </w:tcBorders>
          </w:tcPr>
          <w:p w14:paraId="33ACBF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157</w:t>
            </w:r>
          </w:p>
        </w:tc>
        <w:tc>
          <w:tcPr>
            <w:tcW w:w="572" w:type="pct"/>
            <w:tcBorders>
              <w:bottom w:val="double" w:sz="4" w:space="0" w:color="auto"/>
            </w:tcBorders>
          </w:tcPr>
          <w:p w14:paraId="052959B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Borders>
              <w:bottom w:val="double" w:sz="4" w:space="0" w:color="auto"/>
            </w:tcBorders>
          </w:tcPr>
          <w:p w14:paraId="1E63AA1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r>
    </w:tbl>
    <w:p w14:paraId="141286B8" w14:textId="77777777" w:rsidR="00811E60" w:rsidRPr="00FD4C9D" w:rsidRDefault="00811E60" w:rsidP="00811E60">
      <w:pPr>
        <w:spacing w:line="276" w:lineRule="auto"/>
        <w:rPr>
          <w:rFonts w:ascii="Times New Roman" w:hAnsi="Times New Roman" w:cs="Times New Roman"/>
          <w:sz w:val="24"/>
          <w:szCs w:val="24"/>
        </w:rPr>
      </w:pPr>
    </w:p>
    <w:p w14:paraId="4694BC51" w14:textId="530937BB" w:rsidR="00EA6D62" w:rsidRPr="00FD4C9D" w:rsidRDefault="00EA6D62" w:rsidP="007A1808">
      <w:pPr>
        <w:spacing w:line="276" w:lineRule="auto"/>
        <w:rPr>
          <w:rFonts w:ascii="Times New Roman" w:hAnsi="Times New Roman" w:cs="Times New Roman"/>
          <w:sz w:val="24"/>
          <w:szCs w:val="24"/>
        </w:rPr>
      </w:pPr>
    </w:p>
    <w:p w14:paraId="296A3896" w14:textId="77777777" w:rsidR="00146A3E" w:rsidRDefault="00146A3E">
      <w:pPr>
        <w:rPr>
          <w:ins w:id="112" w:author="Petra Wood" w:date="2021-10-16T16:09:00Z"/>
          <w:rFonts w:ascii="Times New Roman" w:hAnsi="Times New Roman" w:cs="Times New Roman"/>
          <w:b/>
          <w:bCs/>
          <w:caps/>
          <w:sz w:val="24"/>
          <w:szCs w:val="24"/>
        </w:rPr>
      </w:pPr>
      <w:ins w:id="113" w:author="Petra Wood" w:date="2021-10-16T16:09:00Z">
        <w:r>
          <w:rPr>
            <w:rFonts w:ascii="Times New Roman" w:hAnsi="Times New Roman" w:cs="Times New Roman"/>
            <w:b/>
            <w:bCs/>
            <w:caps/>
            <w:sz w:val="24"/>
            <w:szCs w:val="24"/>
          </w:rPr>
          <w:br w:type="page"/>
        </w:r>
      </w:ins>
    </w:p>
    <w:p w14:paraId="23ABE5A4" w14:textId="297FDDBC"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4A7219B"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A038DB" w:rsidRPr="00FD4C9D">
        <w:rPr>
          <w:rFonts w:ascii="Times New Roman" w:hAnsi="Times New Roman" w:cs="Times New Roman"/>
          <w:sz w:val="24"/>
          <w:szCs w:val="24"/>
        </w:rPr>
        <w:t>346</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77777777" w:rsidR="00464AE2" w:rsidRPr="00FD4C9D" w:rsidRDefault="00464AE2" w:rsidP="00464AE2">
      <w:pPr>
        <w:spacing w:line="276" w:lineRule="auto"/>
        <w:rPr>
          <w:rFonts w:ascii="Times New Roman" w:hAnsi="Times New Roman" w:cs="Times New Roman"/>
          <w:sz w:val="24"/>
          <w:szCs w:val="24"/>
        </w:rPr>
      </w:pPr>
    </w:p>
    <w:p w14:paraId="355CD146" w14:textId="77777777" w:rsidR="00464AE2" w:rsidRPr="00FD4C9D" w:rsidRDefault="00464AE2" w:rsidP="00464AE2">
      <w:pPr>
        <w:spacing w:line="276" w:lineRule="auto"/>
        <w:rPr>
          <w:rFonts w:ascii="Times New Roman" w:hAnsi="Times New Roman" w:cs="Times New Roman"/>
          <w:sz w:val="24"/>
          <w:szCs w:val="24"/>
        </w:rPr>
      </w:pPr>
      <w:commentRangeStart w:id="114"/>
      <w:r w:rsidRPr="00FD4C9D">
        <w:rPr>
          <w:rFonts w:ascii="Times New Roman" w:hAnsi="Times New Roman" w:cs="Times New Roman"/>
          <w:noProof/>
          <w:sz w:val="24"/>
          <w:szCs w:val="24"/>
        </w:rPr>
        <w:lastRenderedPageBreak/>
        <w:drawing>
          <wp:inline distT="0" distB="0" distL="0" distR="0" wp14:anchorId="615F241D" wp14:editId="19F95AFB">
            <wp:extent cx="5943600" cy="83180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4154"/>
                    <a:stretch/>
                  </pic:blipFill>
                  <pic:spPr bwMode="auto">
                    <a:xfrm>
                      <a:off x="0" y="0"/>
                      <a:ext cx="5943600" cy="8318078"/>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4"/>
      <w:r w:rsidR="00011D15">
        <w:rPr>
          <w:rStyle w:val="CommentReference"/>
        </w:rPr>
        <w:commentReference w:id="114"/>
      </w:r>
    </w:p>
    <w:p w14:paraId="44D530DD"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0E241EFC" wp14:editId="1AC56E2F">
            <wp:extent cx="5943600" cy="853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r="3456"/>
                    <a:stretch/>
                  </pic:blipFill>
                  <pic:spPr bwMode="auto">
                    <a:xfrm>
                      <a:off x="0" y="0"/>
                      <a:ext cx="5943600" cy="8535207"/>
                    </a:xfrm>
                    <a:prstGeom prst="rect">
                      <a:avLst/>
                    </a:prstGeom>
                    <a:noFill/>
                    <a:ln>
                      <a:noFill/>
                    </a:ln>
                    <a:extLst>
                      <a:ext uri="{53640926-AAD7-44D8-BBD7-CCE9431645EC}">
                        <a14:shadowObscured xmlns:a14="http://schemas.microsoft.com/office/drawing/2010/main"/>
                      </a:ext>
                    </a:extLst>
                  </pic:spPr>
                </pic:pic>
              </a:graphicData>
            </a:graphic>
          </wp:inline>
        </w:drawing>
      </w:r>
    </w:p>
    <w:p w14:paraId="41C05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20C33D" wp14:editId="3AEEBD8C">
            <wp:extent cx="5943600" cy="847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r="4462"/>
                    <a:stretch/>
                  </pic:blipFill>
                  <pic:spPr bwMode="auto">
                    <a:xfrm>
                      <a:off x="0" y="0"/>
                      <a:ext cx="5943600" cy="8473833"/>
                    </a:xfrm>
                    <a:prstGeom prst="rect">
                      <a:avLst/>
                    </a:prstGeom>
                    <a:noFill/>
                    <a:ln>
                      <a:noFill/>
                    </a:ln>
                    <a:extLst>
                      <a:ext uri="{53640926-AAD7-44D8-BBD7-CCE9431645EC}">
                        <a14:shadowObscured xmlns:a14="http://schemas.microsoft.com/office/drawing/2010/main"/>
                      </a:ext>
                    </a:extLst>
                  </pic:spPr>
                </pic:pic>
              </a:graphicData>
            </a:graphic>
          </wp:inline>
        </w:drawing>
      </w:r>
    </w:p>
    <w:p w14:paraId="0BEBF65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3EA7B26" wp14:editId="0583521A">
            <wp:extent cx="5943600" cy="629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r="3631"/>
                    <a:stretch/>
                  </pic:blipFill>
                  <pic:spPr bwMode="auto">
                    <a:xfrm>
                      <a:off x="0" y="0"/>
                      <a:ext cx="5943600" cy="6297414"/>
                    </a:xfrm>
                    <a:prstGeom prst="rect">
                      <a:avLst/>
                    </a:prstGeom>
                    <a:noFill/>
                    <a:ln>
                      <a:noFill/>
                    </a:ln>
                    <a:extLst>
                      <a:ext uri="{53640926-AAD7-44D8-BBD7-CCE9431645EC}">
                        <a14:shadowObscured xmlns:a14="http://schemas.microsoft.com/office/drawing/2010/main"/>
                      </a:ext>
                    </a:extLst>
                  </pic:spPr>
                </pic:pic>
              </a:graphicData>
            </a:graphic>
          </wp:inline>
        </w:drawing>
      </w:r>
    </w:p>
    <w:p w14:paraId="0F4EE977" w14:textId="77777777" w:rsidR="00464AE2" w:rsidRPr="00FD4C9D" w:rsidRDefault="00464AE2" w:rsidP="00464AE2">
      <w:pPr>
        <w:spacing w:line="276" w:lineRule="auto"/>
        <w:rPr>
          <w:rFonts w:ascii="Times New Roman" w:hAnsi="Times New Roman" w:cs="Times New Roman"/>
          <w:sz w:val="24"/>
          <w:szCs w:val="24"/>
        </w:rPr>
      </w:pPr>
      <w:commentRangeStart w:id="115"/>
      <w:r w:rsidRPr="00FD4C9D">
        <w:rPr>
          <w:rFonts w:ascii="Times New Roman" w:hAnsi="Times New Roman" w:cs="Times New Roman"/>
          <w:sz w:val="24"/>
          <w:szCs w:val="24"/>
        </w:rPr>
        <w:t xml:space="preserve">Figure </w:t>
      </w:r>
      <w:commentRangeEnd w:id="115"/>
      <w:r w:rsidR="0006291E">
        <w:rPr>
          <w:rStyle w:val="CommentReference"/>
        </w:rPr>
        <w:commentReference w:id="115"/>
      </w:r>
      <w:r w:rsidRPr="00FD4C9D">
        <w:rPr>
          <w:rFonts w:ascii="Times New Roman" w:hAnsi="Times New Roman" w:cs="Times New Roman"/>
          <w:sz w:val="24"/>
          <w:szCs w:val="24"/>
        </w:rPr>
        <w:t xml:space="preserve">2. Whisker plots for each species, displaying the beta coefficients of the predictor variables (L = latitude [one or two parameters], E = elevation [one or four parameters], </w:t>
      </w:r>
      <w:proofErr w:type="spellStart"/>
      <w:r w:rsidRPr="00FD4C9D">
        <w:rPr>
          <w:rFonts w:ascii="Times New Roman" w:hAnsi="Times New Roman" w:cs="Times New Roman"/>
          <w:sz w:val="24"/>
          <w:szCs w:val="24"/>
        </w:rPr>
        <w:t>LxE</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Points with closed circles indicate statistical significance (i.e., credible intervals do not overlap zero).</w:t>
      </w:r>
    </w:p>
    <w:p w14:paraId="1D16F489" w14:textId="77777777" w:rsidR="00464AE2" w:rsidRPr="00FD4C9D" w:rsidRDefault="00464AE2" w:rsidP="00464AE2">
      <w:pPr>
        <w:spacing w:line="276" w:lineRule="auto"/>
        <w:rPr>
          <w:rFonts w:ascii="Times New Roman" w:hAnsi="Times New Roman" w:cs="Times New Roman"/>
          <w:sz w:val="24"/>
          <w:szCs w:val="24"/>
        </w:rPr>
      </w:pPr>
      <w:commentRangeStart w:id="116"/>
      <w:commentRangeStart w:id="117"/>
      <w:r w:rsidRPr="00FD4C9D">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commentRangeEnd w:id="116"/>
      <w:r w:rsidR="00011D15">
        <w:rPr>
          <w:rStyle w:val="CommentReference"/>
        </w:rPr>
        <w:commentReference w:id="116"/>
      </w:r>
      <w:commentRangeEnd w:id="117"/>
      <w:r w:rsidR="0006291E">
        <w:rPr>
          <w:rStyle w:val="CommentReference"/>
        </w:rPr>
        <w:commentReference w:id="117"/>
      </w:r>
    </w:p>
    <w:p w14:paraId="14AFE6D1"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species, with 95% credible intervals (black lines). The </w:t>
      </w:r>
      <w:r w:rsidRPr="00FD4C9D">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118" w:name="_Hlk82990471"/>
    </w:p>
    <w:p w14:paraId="4521D0BB" w14:textId="77777777" w:rsidR="007D4B19" w:rsidRPr="00FD4C9D" w:rsidRDefault="007D4B19" w:rsidP="007D4B19">
      <w:pPr>
        <w:spacing w:line="276" w:lineRule="auto"/>
        <w:rPr>
          <w:rFonts w:ascii="Times New Roman" w:hAnsi="Times New Roman" w:cs="Times New Roman"/>
          <w:sz w:val="24"/>
          <w:szCs w:val="24"/>
        </w:rPr>
      </w:pPr>
      <w:commentRangeStart w:id="119"/>
      <w:r w:rsidRPr="00FD4C9D">
        <w:rPr>
          <w:rFonts w:ascii="Times New Roman" w:hAnsi="Times New Roman" w:cs="Times New Roman"/>
          <w:noProof/>
          <w:sz w:val="24"/>
          <w:szCs w:val="24"/>
        </w:rPr>
        <w:lastRenderedPageBreak/>
        <w:drawing>
          <wp:inline distT="0" distB="0" distL="0" distR="0" wp14:anchorId="20DDE382" wp14:editId="7B6DC518">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commentRangeEnd w:id="119"/>
      <w:r w:rsidR="00011D15">
        <w:rPr>
          <w:rStyle w:val="CommentReference"/>
        </w:rPr>
        <w:commentReference w:id="119"/>
      </w: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77777777" w:rsidR="007D4B19" w:rsidRPr="00FD4C9D" w:rsidRDefault="007D4B19" w:rsidP="007D4B19">
      <w:pPr>
        <w:spacing w:line="276" w:lineRule="auto"/>
        <w:rPr>
          <w:rFonts w:ascii="Times New Roman" w:hAnsi="Times New Roman" w:cs="Times New Roman"/>
          <w:sz w:val="24"/>
          <w:szCs w:val="24"/>
        </w:rPr>
      </w:pPr>
    </w:p>
    <w:p w14:paraId="315A2F54"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D2F25E0" wp14:editId="54CCDB77">
            <wp:extent cx="5943600" cy="746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460908"/>
                    </a:xfrm>
                    <a:prstGeom prst="rect">
                      <a:avLst/>
                    </a:prstGeom>
                    <a:noFill/>
                  </pic:spPr>
                </pic:pic>
              </a:graphicData>
            </a:graphic>
          </wp:inline>
        </w:drawing>
      </w:r>
    </w:p>
    <w:p w14:paraId="6BD66F92"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20C3CF2" wp14:editId="3A8AEC27">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bookmarkEnd w:id="118"/>
    <w:p w14:paraId="1C832DE0"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E925EA5" wp14:editId="5045CEE9">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950EE97" w14:textId="6BC45AFB"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346 North American Breeding Bird Survey routes. The color of each hexagonal grid cell reflects the expected count from the model </w:t>
      </w:r>
      <w:r w:rsidRPr="00FD4C9D">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77777777" w:rsidR="00CA4AA5" w:rsidRPr="00FD4C9D" w:rsidRDefault="00CA4AA5" w:rsidP="00CA4AA5">
      <w:pPr>
        <w:spacing w:line="276" w:lineRule="auto"/>
        <w:rPr>
          <w:rFonts w:ascii="Times New Roman" w:hAnsi="Times New Roman" w:cs="Times New Roman"/>
          <w:sz w:val="24"/>
          <w:szCs w:val="24"/>
        </w:rPr>
      </w:pPr>
      <w:commentRangeStart w:id="120"/>
      <w:commentRangeStart w:id="121"/>
      <w:r w:rsidRPr="00FD4C9D">
        <w:rPr>
          <w:rFonts w:ascii="Times New Roman" w:hAnsi="Times New Roman" w:cs="Times New Roman"/>
          <w:noProof/>
          <w:sz w:val="24"/>
          <w:szCs w:val="24"/>
        </w:rPr>
        <w:lastRenderedPageBreak/>
        <w:drawing>
          <wp:inline distT="0" distB="0" distL="0" distR="0" wp14:anchorId="4ED352D1" wp14:editId="1C1CF94A">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commentRangeEnd w:id="120"/>
      <w:r w:rsidR="008155BA">
        <w:rPr>
          <w:rStyle w:val="CommentReference"/>
        </w:rPr>
        <w:commentReference w:id="120"/>
      </w:r>
      <w:commentRangeEnd w:id="121"/>
      <w:r w:rsidR="0006291E">
        <w:rPr>
          <w:rStyle w:val="CommentReference"/>
        </w:rPr>
        <w:commentReference w:id="121"/>
      </w: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drawing>
          <wp:inline distT="0" distB="0" distL="0" distR="0" wp14:anchorId="1E944BCD" wp14:editId="3A2CA8A0">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22310EE3" w14:textId="77777777" w:rsidR="00CA4AA5" w:rsidRPr="00FD4C9D" w:rsidRDefault="00CA4AA5" w:rsidP="00CA4AA5">
      <w:pPr>
        <w:spacing w:line="276" w:lineRule="auto"/>
        <w:rPr>
          <w:rFonts w:ascii="Times New Roman" w:hAnsi="Times New Roman" w:cs="Times New Roman"/>
          <w:sz w:val="24"/>
          <w:szCs w:val="24"/>
        </w:rPr>
      </w:pPr>
    </w:p>
    <w:p w14:paraId="4F14E6D1"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E4DE1F5" wp14:editId="6CE25A0E">
            <wp:extent cx="5943600" cy="7387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181" r="1862"/>
                    <a:stretch/>
                  </pic:blipFill>
                  <pic:spPr bwMode="auto">
                    <a:xfrm>
                      <a:off x="0" y="0"/>
                      <a:ext cx="5943600" cy="7387914"/>
                    </a:xfrm>
                    <a:prstGeom prst="rect">
                      <a:avLst/>
                    </a:prstGeom>
                    <a:noFill/>
                    <a:ln>
                      <a:noFill/>
                    </a:ln>
                    <a:extLst>
                      <a:ext uri="{53640926-AAD7-44D8-BBD7-CCE9431645EC}">
                        <a14:shadowObscured xmlns:a14="http://schemas.microsoft.com/office/drawing/2010/main"/>
                      </a:ext>
                    </a:extLst>
                  </pic:spPr>
                </pic:pic>
              </a:graphicData>
            </a:graphic>
          </wp:inline>
        </w:drawing>
      </w:r>
    </w:p>
    <w:p w14:paraId="6FE7BD49"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A5B410" wp14:editId="69F98FB8">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28557FCC"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60B71BE" wp14:editId="20174F15">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73148CB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9418FED" wp14:editId="233B52E3">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766695D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5E7957F" wp14:editId="105F0A79">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88EC7F2"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9217590" wp14:editId="03A7D23C">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78997856" w14:textId="77777777" w:rsidR="00CA4AA5" w:rsidRPr="00FD4C9D" w:rsidRDefault="00CA4AA5" w:rsidP="00CA4AA5">
      <w:pPr>
        <w:spacing w:line="276" w:lineRule="auto"/>
        <w:rPr>
          <w:rFonts w:ascii="Times New Roman" w:hAnsi="Times New Roman" w:cs="Times New Roman"/>
          <w:sz w:val="24"/>
          <w:szCs w:val="24"/>
        </w:rPr>
      </w:pP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174AF551" w14:textId="77777777" w:rsidR="00CA4AA5" w:rsidRPr="00FD4C9D" w:rsidRDefault="00CA4AA5" w:rsidP="00846141">
      <w:pPr>
        <w:spacing w:after="0" w:line="276" w:lineRule="auto"/>
        <w:rPr>
          <w:rFonts w:ascii="Times New Roman" w:hAnsi="Times New Roman" w:cs="Times New Roman"/>
          <w:b/>
          <w:bCs/>
          <w:sz w:val="24"/>
          <w:szCs w:val="24"/>
        </w:rPr>
      </w:pPr>
    </w:p>
    <w:sectPr w:rsidR="00CA4AA5" w:rsidRPr="00FD4C9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topher Rota" w:date="2021-10-14T10:31:00Z" w:initials="CR">
    <w:p w14:paraId="117B5BAF" w14:textId="615647C2" w:rsidR="00BB22BA" w:rsidRPr="00D74AB7" w:rsidRDefault="00BB22BA">
      <w:pPr>
        <w:pStyle w:val="CommentText"/>
      </w:pPr>
      <w:r>
        <w:rPr>
          <w:rStyle w:val="CommentReference"/>
        </w:rPr>
        <w:annotationRef/>
      </w:r>
      <w:r>
        <w:t xml:space="preserve">Ok, this is good.  Everything above is excellent, but I like to provide balanced reviews.  I’m glad that you indicate that there might be losers </w:t>
      </w:r>
      <w:r>
        <w:rPr>
          <w:i/>
          <w:iCs/>
        </w:rPr>
        <w:t>and</w:t>
      </w:r>
      <w:r>
        <w:t xml:space="preserve"> winners.  Indeed, those winners are likely to be generalist species that have the flexibility to adapt to current and future changes.</w:t>
      </w:r>
    </w:p>
  </w:comment>
  <w:comment w:id="1" w:author="Christopher Rota" w:date="2021-10-14T10:33:00Z" w:initials="CR">
    <w:p w14:paraId="460BBCEF" w14:textId="2506E003" w:rsidR="00BB22BA" w:rsidRDefault="00BB22BA">
      <w:pPr>
        <w:pStyle w:val="CommentText"/>
      </w:pPr>
      <w:r>
        <w:rPr>
          <w:rStyle w:val="CommentReference"/>
        </w:rPr>
        <w:annotationRef/>
      </w:r>
      <w:r>
        <w:t>Again … good balanced approach.</w:t>
      </w:r>
    </w:p>
  </w:comment>
  <w:comment w:id="2" w:author="Christopher Rota" w:date="2021-10-15T09:18:00Z" w:initials="CR">
    <w:p w14:paraId="68841955" w14:textId="077ADB9C" w:rsidR="00BB22BA" w:rsidRDefault="00BB22BA">
      <w:pPr>
        <w:pStyle w:val="CommentText"/>
      </w:pPr>
      <w:r>
        <w:rPr>
          <w:rStyle w:val="CommentReference"/>
        </w:rPr>
        <w:annotationRef/>
      </w:r>
      <w:r>
        <w:t>Is this correct?  This seems huge!  That would be 8 deg. C over a century.  My understanding is that a 2 deg C increase above pre-industrial levels would be catastrophic.  Can you check, or give caveats here?</w:t>
      </w:r>
    </w:p>
  </w:comment>
  <w:comment w:id="3" w:author="Christopher Rota" w:date="2021-10-15T09:21:00Z" w:initials="CR">
    <w:p w14:paraId="7354F4B1" w14:textId="77777777" w:rsidR="00BB22BA" w:rsidRDefault="00BB22BA">
      <w:pPr>
        <w:pStyle w:val="CommentText"/>
      </w:pPr>
      <w:r>
        <w:rPr>
          <w:rStyle w:val="CommentReference"/>
        </w:rPr>
        <w:annotationRef/>
      </w:r>
      <w:r>
        <w:t>This makes me think you meant to write 0.08 above?  Because 0.25 is smaller than 0.80. this number seems more reasonable over the shorter term, but still puts us at 1.25 deg C over 50 years.</w:t>
      </w:r>
    </w:p>
    <w:p w14:paraId="2631FFE4" w14:textId="77777777" w:rsidR="00BB22BA" w:rsidRDefault="00BB22BA">
      <w:pPr>
        <w:pStyle w:val="CommentText"/>
      </w:pPr>
    </w:p>
    <w:p w14:paraId="0F479716" w14:textId="2623DF5E" w:rsidR="00BB22BA" w:rsidRDefault="00BB22BA">
      <w:pPr>
        <w:pStyle w:val="CommentText"/>
      </w:pPr>
      <w:r>
        <w:t>You gave error bars for the 0.8 estimate above … can you do the same here?  Or remove error bars above?  Just to be consistent.</w:t>
      </w:r>
    </w:p>
  </w:comment>
  <w:comment w:id="4" w:author="hlclipp@mix.wvu.edu" w:date="2022-08-04T10:23:00Z" w:initials="h">
    <w:p w14:paraId="2CCB8893" w14:textId="77777777" w:rsidR="004513A1" w:rsidRDefault="004513A1" w:rsidP="006F18A4">
      <w:pPr>
        <w:pStyle w:val="CommentText"/>
      </w:pPr>
      <w:r>
        <w:rPr>
          <w:rStyle w:val="CommentReference"/>
        </w:rPr>
        <w:annotationRef/>
      </w:r>
      <w:r>
        <w:t>Petra: not sure I believe this based on my 29 yrs living in WV</w:t>
      </w:r>
    </w:p>
  </w:comment>
  <w:comment w:id="10" w:author="Christopher Rota" w:date="2021-10-15T09:26:00Z" w:initials="CR">
    <w:p w14:paraId="029EEB5D" w14:textId="1E1FCB8F" w:rsidR="00BB22BA" w:rsidRDefault="00BB22BA">
      <w:pPr>
        <w:pStyle w:val="CommentText"/>
      </w:pPr>
      <w:r>
        <w:rPr>
          <w:rStyle w:val="CommentReference"/>
        </w:rPr>
        <w:annotationRef/>
      </w:r>
      <w:r>
        <w:t>This is probably a fair assessment since the 1960s / 1970s. if you go back a century, there was lots more farmland in the northeast and mid-atlantic, and hence a lot less forest.  As those farmlands were abandoned, forest largely grew in. in some places, the forests are again going away.</w:t>
      </w:r>
    </w:p>
    <w:p w14:paraId="1DCBA692" w14:textId="77777777" w:rsidR="00BB22BA" w:rsidRDefault="00BB22BA">
      <w:pPr>
        <w:pStyle w:val="CommentText"/>
      </w:pPr>
    </w:p>
    <w:p w14:paraId="484011DD" w14:textId="77777777" w:rsidR="00BB22BA" w:rsidRDefault="00BB22BA">
      <w:pPr>
        <w:pStyle w:val="CommentText"/>
      </w:pPr>
      <w:r>
        <w:t>I don’t know much about land use history in the south.</w:t>
      </w:r>
    </w:p>
    <w:p w14:paraId="01DCA068" w14:textId="77777777" w:rsidR="00BB22BA" w:rsidRDefault="00BB22BA">
      <w:pPr>
        <w:pStyle w:val="CommentText"/>
      </w:pPr>
    </w:p>
    <w:p w14:paraId="12AD7A82" w14:textId="77777777" w:rsidR="00BB22BA" w:rsidRDefault="00BB22BA">
      <w:pPr>
        <w:pStyle w:val="CommentText"/>
      </w:pPr>
      <w:r>
        <w:t>I guess you don’t need to go back all that far, since you’re not accounting for those historic changes in your bird distributions.</w:t>
      </w:r>
    </w:p>
    <w:p w14:paraId="034904A8" w14:textId="77777777" w:rsidR="00BB22BA" w:rsidRDefault="00BB22BA">
      <w:pPr>
        <w:pStyle w:val="CommentText"/>
      </w:pPr>
    </w:p>
    <w:p w14:paraId="620313CE" w14:textId="6D09ADA9" w:rsidR="00BB22BA" w:rsidRDefault="00BB22BA">
      <w:pPr>
        <w:pStyle w:val="CommentText"/>
      </w:pPr>
      <w:r>
        <w:t>Despite the dominant agents of land use change, at least in WV, forest age continues to increase.  i.e., the area of young forest continues to decline and the area of ‘old’ forest continues to increase.</w:t>
      </w:r>
    </w:p>
  </w:comment>
  <w:comment w:id="11" w:author="Christopher Rota" w:date="2021-10-15T09:32:00Z" w:initials="CR">
    <w:p w14:paraId="613D12F9" w14:textId="77777777" w:rsidR="00BB22BA" w:rsidRDefault="00BB22BA">
      <w:pPr>
        <w:pStyle w:val="CommentText"/>
      </w:pPr>
      <w:r>
        <w:rPr>
          <w:rStyle w:val="CommentReference"/>
        </w:rPr>
        <w:annotationRef/>
      </w:r>
      <w:r>
        <w:t>I do think these numbers need context.  Can you reference global targets for temperature increase that we are trying to avoid, and describe how such apparently large temperature changes fit into that global trend?</w:t>
      </w:r>
    </w:p>
    <w:p w14:paraId="4CB64EAD" w14:textId="77777777" w:rsidR="00BB22BA" w:rsidRDefault="00BB22BA">
      <w:pPr>
        <w:pStyle w:val="CommentText"/>
      </w:pPr>
    </w:p>
    <w:p w14:paraId="275819F1" w14:textId="5EB017F4" w:rsidR="00BB22BA" w:rsidRDefault="00BB22BA">
      <w:pPr>
        <w:pStyle w:val="CommentText"/>
      </w:pPr>
      <w:r>
        <w:t>Below, you also reference seasonal precipitation.  But you don’t reference seasonal temperature changes here, do you?  These aren’t uniform temperature increases, are they?  Will most of this occur in one season, perhaps winter?</w:t>
      </w:r>
    </w:p>
  </w:comment>
  <w:comment w:id="12" w:author="Petra Wood" w:date="2021-10-16T14:06:00Z" w:initials="PW">
    <w:p w14:paraId="26F1CF06" w14:textId="52535B96" w:rsidR="00BB22BA" w:rsidRDefault="00BB22BA">
      <w:pPr>
        <w:pStyle w:val="CommentText"/>
      </w:pPr>
      <w:r>
        <w:rPr>
          <w:rStyle w:val="CommentReference"/>
        </w:rPr>
        <w:annotationRef/>
      </w:r>
      <w:r>
        <w:t>perhaps summarize more?  What about the central apps?</w:t>
      </w:r>
    </w:p>
  </w:comment>
  <w:comment w:id="13" w:author="Christopher Rota" w:date="2021-10-15T09:38:00Z" w:initials="CR">
    <w:p w14:paraId="441CF6EF" w14:textId="77777777" w:rsidR="00BB22BA" w:rsidRDefault="00BB22BA">
      <w:pPr>
        <w:pStyle w:val="CommentText"/>
      </w:pPr>
      <w:r>
        <w:rPr>
          <w:rStyle w:val="CommentReference"/>
        </w:rPr>
        <w:annotationRef/>
      </w:r>
      <w:r>
        <w:t>And no change in the rest?</w:t>
      </w:r>
    </w:p>
    <w:p w14:paraId="1CC1440B" w14:textId="77777777" w:rsidR="00BB22BA" w:rsidRDefault="00BB22BA">
      <w:pPr>
        <w:pStyle w:val="CommentText"/>
      </w:pPr>
    </w:p>
    <w:p w14:paraId="4D85D255" w14:textId="45DB3A7F" w:rsidR="00BB22BA" w:rsidRDefault="00BB22BA">
      <w:pPr>
        <w:pStyle w:val="CommentText"/>
      </w:pPr>
      <w:r>
        <w:t>Did they give more nuanced predictions?  E.g., were birds from some categories more or less likely to increase or decrease than others?</w:t>
      </w:r>
    </w:p>
  </w:comment>
  <w:comment w:id="14" w:author="Petra Wood" w:date="2021-10-16T14:09:00Z" w:initials="PW">
    <w:p w14:paraId="357233E7" w14:textId="7C88E036" w:rsidR="00BB22BA" w:rsidRDefault="00BB22BA">
      <w:pPr>
        <w:pStyle w:val="CommentText"/>
      </w:pPr>
      <w:r>
        <w:rPr>
          <w:rStyle w:val="CommentReference"/>
        </w:rPr>
        <w:annotationRef/>
      </w:r>
      <w:r>
        <w:t>value laden term;  replace with “decline”</w:t>
      </w:r>
      <w:r>
        <w:br/>
      </w:r>
    </w:p>
  </w:comment>
  <w:comment w:id="15" w:author="Christopher Rota" w:date="2021-10-15T09:44:00Z" w:initials="CR">
    <w:p w14:paraId="74EBF418" w14:textId="0E152AC5" w:rsidR="00BB22BA" w:rsidRDefault="00BB22BA">
      <w:pPr>
        <w:pStyle w:val="CommentText"/>
      </w:pPr>
      <w:r>
        <w:rPr>
          <w:rStyle w:val="CommentReference"/>
        </w:rPr>
        <w:annotationRef/>
      </w:r>
      <w:r>
        <w:t>Petra is certainly more familiar with this literature than I am.</w:t>
      </w:r>
    </w:p>
  </w:comment>
  <w:comment w:id="16" w:author="Petra Wood" w:date="2021-10-16T14:13:00Z" w:initials="PW">
    <w:p w14:paraId="6A7E7D51" w14:textId="77777777" w:rsidR="00BB22BA" w:rsidRDefault="00BB22BA" w:rsidP="004D6D19">
      <w:pPr>
        <w:autoSpaceDE w:val="0"/>
        <w:autoSpaceDN w:val="0"/>
        <w:adjustRightInd w:val="0"/>
        <w:spacing w:after="0" w:line="240" w:lineRule="auto"/>
        <w:rPr>
          <w:rFonts w:ascii="AdvPTimesB" w:hAnsi="AdvPTimesB" w:cs="AdvPTimesB"/>
          <w:sz w:val="32"/>
          <w:szCs w:val="32"/>
        </w:rPr>
      </w:pPr>
      <w:r>
        <w:rPr>
          <w:rStyle w:val="CommentReference"/>
        </w:rPr>
        <w:annotationRef/>
      </w:r>
      <w:r>
        <w:t xml:space="preserve">other than a thesis, I’m not aware of any for the entire apps.  There are some that might be relevant that include part of the central and northern Apps.  see Loman et al 2017 </w:t>
      </w:r>
      <w:r>
        <w:rPr>
          <w:rFonts w:ascii="AdvPTimesB" w:hAnsi="AdvPTimesB" w:cs="AdvPTimesB"/>
          <w:sz w:val="32"/>
          <w:szCs w:val="32"/>
        </w:rPr>
        <w:t>Landscape capability models as a tool to predict fine-scale</w:t>
      </w:r>
    </w:p>
    <w:p w14:paraId="06A4B5CC" w14:textId="119A8849" w:rsidR="00BB22BA" w:rsidRDefault="00BB22BA" w:rsidP="004D6D19">
      <w:pPr>
        <w:pStyle w:val="CommentText"/>
      </w:pPr>
      <w:r>
        <w:rPr>
          <w:rFonts w:ascii="AdvPTimesB" w:hAnsi="AdvPTimesB" w:cs="AdvPTimesB"/>
          <w:sz w:val="32"/>
          <w:szCs w:val="32"/>
        </w:rPr>
        <w:t>forest bird occupancy and abundance</w:t>
      </w:r>
    </w:p>
  </w:comment>
  <w:comment w:id="17" w:author="Petra Wood" w:date="2021-10-16T14:18:00Z" w:initials="PW">
    <w:p w14:paraId="706B15A9" w14:textId="5D3AD274" w:rsidR="00BB22BA" w:rsidRDefault="00BB22BA">
      <w:pPr>
        <w:pStyle w:val="CommentText"/>
      </w:pPr>
      <w:r>
        <w:rPr>
          <w:rStyle w:val="CommentReference"/>
        </w:rPr>
        <w:annotationRef/>
      </w:r>
      <w:r>
        <w:t>a lot of studies have looked at demography in various land cover classes, so I would modify sentence</w:t>
      </w:r>
    </w:p>
  </w:comment>
  <w:comment w:id="23" w:author="Christopher Rota" w:date="2021-10-15T09:45:00Z" w:initials="CR">
    <w:p w14:paraId="684D2BD9" w14:textId="15FAAEAE" w:rsidR="00BB22BA" w:rsidRDefault="00BB22BA">
      <w:pPr>
        <w:pStyle w:val="CommentText"/>
      </w:pPr>
      <w:r>
        <w:rPr>
          <w:rStyle w:val="CommentReference"/>
        </w:rPr>
        <w:annotationRef/>
      </w:r>
      <w:r>
        <w:t>I always like to remind readers of the purpose here.  E.g., ‘as a case study, I evaluated effects of climate and land use on current distributions … ‘</w:t>
      </w:r>
    </w:p>
  </w:comment>
  <w:comment w:id="24" w:author="Christopher Rota" w:date="2021-10-15T09:47:00Z" w:initials="CR">
    <w:p w14:paraId="4D0C0C45" w14:textId="7473E50F" w:rsidR="00BB22BA" w:rsidRDefault="00BB22BA">
      <w:pPr>
        <w:pStyle w:val="CommentText"/>
      </w:pPr>
      <w:r>
        <w:rPr>
          <w:rStyle w:val="CommentReference"/>
        </w:rPr>
        <w:annotationRef/>
      </w:r>
      <w:r>
        <w:t>Cite?</w:t>
      </w:r>
    </w:p>
  </w:comment>
  <w:comment w:id="25" w:author="Christopher Rota" w:date="2021-10-15T09:48:00Z" w:initials="CR">
    <w:p w14:paraId="1D275980" w14:textId="68718FC5" w:rsidR="00BB22BA" w:rsidRDefault="00BB22BA">
      <w:pPr>
        <w:pStyle w:val="CommentText"/>
      </w:pPr>
      <w:r>
        <w:rPr>
          <w:rStyle w:val="CommentReference"/>
        </w:rPr>
        <w:annotationRef/>
      </w:r>
      <w:r>
        <w:t>I’m not super familiar with northern Georgia / alabama.  But are there not pine forests in the lowlands of these regions as well?  Or maybe those lowland pine forests occur farther south.  Just checking to make sure you’re getting all appropriate forest types.</w:t>
      </w:r>
    </w:p>
  </w:comment>
  <w:comment w:id="26" w:author="Petra Wood" w:date="2021-10-16T15:46:00Z" w:initials="PW">
    <w:p w14:paraId="72EDB44B" w14:textId="4CC9C252" w:rsidR="00BB22BA" w:rsidRDefault="00BB22BA">
      <w:pPr>
        <w:pStyle w:val="CommentText"/>
      </w:pPr>
      <w:r>
        <w:rPr>
          <w:rStyle w:val="CommentReference"/>
        </w:rPr>
        <w:annotationRef/>
      </w:r>
      <w:r>
        <w:t xml:space="preserve">the southern pine forests would be mostly outside of the Apps </w:t>
      </w:r>
    </w:p>
  </w:comment>
  <w:comment w:id="27" w:author="Christopher Rota" w:date="2021-10-15T09:50:00Z" w:initials="CR">
    <w:p w14:paraId="720BAFE8" w14:textId="0B2FF141" w:rsidR="00BB22BA" w:rsidRDefault="00BB22BA">
      <w:pPr>
        <w:pStyle w:val="CommentText"/>
      </w:pPr>
      <w:r>
        <w:rPr>
          <w:rStyle w:val="CommentReference"/>
        </w:rPr>
        <w:annotationRef/>
      </w:r>
      <w:r>
        <w:t>I think you can more clearly delineate different bird groups here.  First, identify those factors that you try to hold constant across all birds: mature forest, passerine, detectable along roadside surveys, etc.  then describe the specific groups.  In particular, I think you specifically selected southern / low elevation birds, generalists, and northern / high elevation birds, yes?  Right now that gradient seems a bit lost in the description.</w:t>
      </w:r>
    </w:p>
  </w:comment>
  <w:comment w:id="29" w:author="Christopher Rota" w:date="2021-10-15T10:21:00Z" w:initials="CR">
    <w:p w14:paraId="604808F1" w14:textId="57D1648F" w:rsidR="00BB22BA" w:rsidRDefault="00BB22BA">
      <w:pPr>
        <w:pStyle w:val="CommentText"/>
      </w:pPr>
      <w:r>
        <w:rPr>
          <w:rStyle w:val="CommentReference"/>
        </w:rPr>
        <w:annotationRef/>
      </w:r>
      <w:r>
        <w:t>Seems to contradict your justification for starting in 1997?</w:t>
      </w:r>
    </w:p>
  </w:comment>
  <w:comment w:id="30" w:author="Petra Wood" w:date="2021-10-16T16:11:00Z" w:initials="PW">
    <w:p w14:paraId="614A442C" w14:textId="6A451A31" w:rsidR="00BB22BA" w:rsidRDefault="00BB22BA">
      <w:pPr>
        <w:pStyle w:val="CommentText"/>
      </w:pPr>
      <w:r>
        <w:rPr>
          <w:rStyle w:val="CommentReference"/>
        </w:rPr>
        <w:annotationRef/>
      </w:r>
      <w:r>
        <w:t>I agree.  Since analyses are at route level, I wouldn’t even mention stop-level.  And you will need a different justification for starting in 1997.  Also should give a justification for ending with 2017 data.</w:t>
      </w:r>
    </w:p>
  </w:comment>
  <w:comment w:id="31" w:author="Christopher Rota" w:date="2021-10-15T10:22:00Z" w:initials="CR">
    <w:p w14:paraId="68A937D0" w14:textId="41BB533E" w:rsidR="00BB22BA" w:rsidRDefault="00BB22BA">
      <w:pPr>
        <w:pStyle w:val="CommentText"/>
      </w:pPr>
      <w:r>
        <w:rPr>
          <w:rStyle w:val="CommentReference"/>
        </w:rPr>
        <w:annotationRef/>
      </w:r>
      <w:r>
        <w:t>Can you describe those criteria here, reference an appendix, or reference those BBS criteria in a pub?</w:t>
      </w:r>
    </w:p>
  </w:comment>
  <w:comment w:id="32" w:author="Petra Wood" w:date="2021-10-16T16:13:00Z" w:initials="PW">
    <w:p w14:paraId="24A65FDC" w14:textId="78734B5D" w:rsidR="00BB22BA" w:rsidRDefault="00BB22BA">
      <w:pPr>
        <w:pStyle w:val="CommentText"/>
      </w:pPr>
      <w:r>
        <w:rPr>
          <w:rStyle w:val="CommentReference"/>
        </w:rPr>
        <w:annotationRef/>
      </w:r>
      <w:r>
        <w:t>or just delete since you specified in previous paragr the conditions for the routes used?</w:t>
      </w:r>
    </w:p>
  </w:comment>
  <w:comment w:id="33" w:author="hlclipp@mix.wvu.edu" w:date="2021-10-20T15:10:00Z" w:initials="h">
    <w:p w14:paraId="554D1ADC" w14:textId="77777777" w:rsidR="00BB22BA" w:rsidRDefault="00BB22BA">
      <w:pPr>
        <w:pStyle w:val="CommentText"/>
      </w:pPr>
      <w:r>
        <w:rPr>
          <w:rStyle w:val="CommentReference"/>
        </w:rPr>
        <w:annotationRef/>
      </w:r>
      <w:r>
        <w:t xml:space="preserve">Methodological changes to BBS survey in 1997? </w:t>
      </w:r>
    </w:p>
    <w:p w14:paraId="14E951FF" w14:textId="77777777" w:rsidR="00BB22BA" w:rsidRDefault="00BB22BA">
      <w:pPr>
        <w:pStyle w:val="CommentText"/>
      </w:pPr>
    </w:p>
    <w:p w14:paraId="26D97EBE" w14:textId="77777777" w:rsidR="00BB22BA" w:rsidRDefault="00BB22BA">
      <w:pPr>
        <w:pStyle w:val="CommentText"/>
      </w:pPr>
    </w:p>
    <w:p w14:paraId="33A7E5DC" w14:textId="64E468D2" w:rsidR="00BB22BA" w:rsidRDefault="00BB22BA">
      <w:pPr>
        <w:pStyle w:val="CommentText"/>
      </w:pPr>
      <w:r>
        <w:t>Just state “method changes in how data recorded”</w:t>
      </w:r>
    </w:p>
  </w:comment>
  <w:comment w:id="34" w:author="Christopher Rota" w:date="2021-10-15T10:27:00Z" w:initials="CR">
    <w:p w14:paraId="0CDBA03F" w14:textId="66659ECF" w:rsidR="00BB22BA" w:rsidRDefault="00BB22BA">
      <w:pPr>
        <w:pStyle w:val="CommentText"/>
      </w:pPr>
      <w:r>
        <w:rPr>
          <w:rStyle w:val="CommentReference"/>
        </w:rPr>
        <w:annotationRef/>
      </w:r>
      <w:r>
        <w:t>This might cause a little confusion.  I’d omit this, unless reviewers ask for justification for choice of temp difference covariate.</w:t>
      </w:r>
    </w:p>
  </w:comment>
  <w:comment w:id="35" w:author="Christopher Rota" w:date="2021-10-15T10:25:00Z" w:initials="CR">
    <w:p w14:paraId="170BA588" w14:textId="6450DA82" w:rsidR="00BB22BA" w:rsidRDefault="00BB22BA">
      <w:pPr>
        <w:pStyle w:val="CommentText"/>
      </w:pPr>
      <w:r>
        <w:rPr>
          <w:rStyle w:val="CommentReference"/>
        </w:rPr>
        <w:annotationRef/>
      </w:r>
      <w:r>
        <w:t>You can cite a paper from Doorman indicating that this level of correlation is low enough to proceed with analysis.  A threshold of 0.70 (I think) is most typically cited.</w:t>
      </w:r>
    </w:p>
  </w:comment>
  <w:comment w:id="36" w:author="Christopher Rota" w:date="2021-10-15T10:28:00Z" w:initials="CR">
    <w:p w14:paraId="638A4842" w14:textId="7557D6F3" w:rsidR="00BB22BA" w:rsidRDefault="00BB22BA">
      <w:pPr>
        <w:pStyle w:val="CommentText"/>
      </w:pPr>
      <w:r>
        <w:rPr>
          <w:rStyle w:val="CommentReference"/>
        </w:rPr>
        <w:annotationRef/>
      </w:r>
      <w:r>
        <w:t>I think this can be describe a bit more clearly.  Be sure to cite NLCD. Then say deciduous forest = these NLCD categories; conifer forests = those NLCD categories, etc.  that information is here, but it’s a bit hard to pull out.</w:t>
      </w:r>
    </w:p>
  </w:comment>
  <w:comment w:id="37" w:author="Christopher Rota" w:date="2021-10-15T10:31:00Z" w:initials="CR">
    <w:p w14:paraId="62909634" w14:textId="77777777" w:rsidR="00BB22BA" w:rsidRDefault="00BB22BA">
      <w:pPr>
        <w:pStyle w:val="CommentText"/>
      </w:pPr>
      <w:r>
        <w:rPr>
          <w:rStyle w:val="CommentReference"/>
        </w:rPr>
        <w:annotationRef/>
      </w:r>
      <w:r>
        <w:t>I think I’d actually lead with this, and give this information its own paragraph.  E.g., ‘we summarized all environmental data in hexagons ..’. justify why.</w:t>
      </w:r>
    </w:p>
    <w:p w14:paraId="105519D0" w14:textId="77777777" w:rsidR="00BB22BA" w:rsidRDefault="00BB22BA">
      <w:pPr>
        <w:pStyle w:val="CommentText"/>
      </w:pPr>
    </w:p>
    <w:p w14:paraId="45DE1FB7" w14:textId="3C83CADE" w:rsidR="00BB22BA" w:rsidRDefault="00BB22BA">
      <w:pPr>
        <w:pStyle w:val="CommentText"/>
      </w:pPr>
      <w:r>
        <w:t xml:space="preserve">I think this is actually a great methodological strength of your study.  You’re not making weird methodological choices and analyzing data at inappropriate scales.  You’re analyzing data at exactly the resolution it’s collected at. Describe those choices here.  </w:t>
      </w:r>
    </w:p>
  </w:comment>
  <w:comment w:id="38" w:author="Christopher Rota" w:date="2021-10-15T10:34:00Z" w:initials="CR">
    <w:p w14:paraId="270A861C" w14:textId="3B72034D" w:rsidR="00BB22BA" w:rsidRDefault="00BB22BA">
      <w:pPr>
        <w:pStyle w:val="CommentText"/>
      </w:pPr>
      <w:r>
        <w:rPr>
          <w:rStyle w:val="CommentReference"/>
        </w:rPr>
        <w:annotationRef/>
      </w:r>
      <w:r>
        <w:t>You made it this big so that all routes were completely contained within hexagons, yes?</w:t>
      </w:r>
    </w:p>
  </w:comment>
  <w:comment w:id="39" w:author="Christopher Rota" w:date="2021-10-15T10:35:00Z" w:initials="CR">
    <w:p w14:paraId="1FF586F4" w14:textId="10E34829" w:rsidR="00BB22BA" w:rsidRDefault="00BB22BA">
      <w:pPr>
        <w:pStyle w:val="CommentText"/>
      </w:pPr>
      <w:r>
        <w:rPr>
          <w:rStyle w:val="CommentReference"/>
        </w:rPr>
        <w:annotationRef/>
      </w:r>
      <w:r>
        <w:t>Make sure you give full citations for all data sources.  It should be easy for readers to find the exact data you used.</w:t>
      </w:r>
    </w:p>
  </w:comment>
  <w:comment w:id="40" w:author="Christopher Rota" w:date="2021-10-15T10:37:00Z" w:initials="CR">
    <w:p w14:paraId="7579483E" w14:textId="3DF4E8C1" w:rsidR="00BB22BA" w:rsidRDefault="00BB22BA">
      <w:pPr>
        <w:pStyle w:val="CommentText"/>
      </w:pPr>
      <w:r>
        <w:rPr>
          <w:rStyle w:val="CommentReference"/>
        </w:rPr>
        <w:annotationRef/>
      </w:r>
      <w:r>
        <w:t>Or something like this.</w:t>
      </w:r>
    </w:p>
  </w:comment>
  <w:comment w:id="41" w:author="Christopher Rota" w:date="2021-10-15T10:37:00Z" w:initials="CR">
    <w:p w14:paraId="77920CE6" w14:textId="2D57A24A" w:rsidR="00BB22BA" w:rsidRDefault="00BB22BA">
      <w:pPr>
        <w:pStyle w:val="CommentText"/>
      </w:pPr>
      <w:r>
        <w:rPr>
          <w:rStyle w:val="CommentReference"/>
        </w:rPr>
        <w:annotationRef/>
      </w:r>
      <w:r>
        <w:t>Pull this above, when you first describe hexagonal grids.</w:t>
      </w:r>
    </w:p>
  </w:comment>
  <w:comment w:id="42" w:author="Christopher Rota" w:date="2021-10-15T10:39:00Z" w:initials="CR">
    <w:p w14:paraId="15F9B0F3" w14:textId="0506A5F0" w:rsidR="00BB22BA" w:rsidRPr="00BB22BA" w:rsidRDefault="00BB22BA">
      <w:pPr>
        <w:pStyle w:val="CommentText"/>
        <w:rPr>
          <w:lang w:val="es-ES"/>
        </w:rPr>
      </w:pPr>
      <w:r>
        <w:rPr>
          <w:rStyle w:val="CommentReference"/>
        </w:rPr>
        <w:annotationRef/>
      </w:r>
      <w:r>
        <w:t xml:space="preserve">Somewhere in here, can you describe all the scenarios?  </w:t>
      </w:r>
      <w:r w:rsidRPr="00BB22BA">
        <w:rPr>
          <w:lang w:val="es-ES"/>
        </w:rPr>
        <w:t>E.g., A1b x 4.5 RCP, A1b x 8.5 RCP, etc?</w:t>
      </w:r>
    </w:p>
  </w:comment>
  <w:comment w:id="43" w:author="Christopher Rota" w:date="2021-10-15T10:55:00Z" w:initials="CR">
    <w:p w14:paraId="5961A4EB" w14:textId="77777777" w:rsidR="00BB22BA" w:rsidRDefault="00BB22BA">
      <w:pPr>
        <w:pStyle w:val="CommentText"/>
      </w:pPr>
      <w:r>
        <w:rPr>
          <w:rStyle w:val="CommentReference"/>
        </w:rPr>
        <w:annotationRef/>
      </w:r>
      <w:r>
        <w:t>I’d lead by more broadly stating that you treated route-level counts as a negative binomial random variable. Also include other commonalities. E.g., all models included a random site effect for expected count.  You do this to account for repeated observations at each route over time.</w:t>
      </w:r>
    </w:p>
    <w:p w14:paraId="3FB4BB70" w14:textId="77777777" w:rsidR="00BB22BA" w:rsidRDefault="00BB22BA">
      <w:pPr>
        <w:pStyle w:val="CommentText"/>
      </w:pPr>
    </w:p>
    <w:p w14:paraId="10AF0AC4" w14:textId="1200B1E1" w:rsidR="00BB22BA" w:rsidRDefault="00BB22BA">
      <w:pPr>
        <w:pStyle w:val="CommentText"/>
      </w:pPr>
      <w:r>
        <w:t>Then say you built two groups of models – those with and those without spatial dependence.</w:t>
      </w:r>
    </w:p>
  </w:comment>
  <w:comment w:id="44" w:author="Christopher Rota" w:date="2021-10-15T10:41:00Z" w:initials="CR">
    <w:p w14:paraId="0B190DF0" w14:textId="097353A0" w:rsidR="00BB22BA" w:rsidRDefault="00BB22BA">
      <w:pPr>
        <w:pStyle w:val="CommentText"/>
      </w:pPr>
      <w:r>
        <w:rPr>
          <w:rStyle w:val="CommentReference"/>
        </w:rPr>
        <w:annotationRef/>
      </w:r>
      <w:r>
        <w:t>Reference to jags should go at the end. Also, be sure to cite the jagsUI and R packages</w:t>
      </w:r>
    </w:p>
  </w:comment>
  <w:comment w:id="45" w:author="Christopher Rota" w:date="2021-10-15T11:00:00Z" w:initials="CR">
    <w:p w14:paraId="07C38623" w14:textId="77777777" w:rsidR="00BB22BA" w:rsidRDefault="00BB22BA">
      <w:pPr>
        <w:pStyle w:val="CommentText"/>
      </w:pPr>
      <w:r>
        <w:rPr>
          <w:rStyle w:val="CommentReference"/>
        </w:rPr>
        <w:annotationRef/>
      </w:r>
      <w:r>
        <w:t>Justify this group a bit more.  These are the species that largely had what I’ll call ‘spatial structure’.  i.e., were only found in the south, north, center, etc., correct? You might even say something about how spatial models were necessary to ensure predictions followed regional clustering patterns?</w:t>
      </w:r>
    </w:p>
    <w:p w14:paraId="0A05264D" w14:textId="77777777" w:rsidR="00BB22BA" w:rsidRDefault="00BB22BA">
      <w:pPr>
        <w:pStyle w:val="CommentText"/>
      </w:pPr>
    </w:p>
    <w:p w14:paraId="4798DCF5" w14:textId="5034492F" w:rsidR="00BB22BA" w:rsidRDefault="00BB22BA">
      <w:pPr>
        <w:pStyle w:val="CommentText"/>
      </w:pPr>
      <w:r>
        <w:t>Details needed on spatial model.  E.g., you assumed an exponential covariance structure.  Could probably cite bannerjee, hierarchical modeling and analysis for spatial data.</w:t>
      </w:r>
    </w:p>
  </w:comment>
  <w:comment w:id="46" w:author="Christopher Rota" w:date="2021-10-15T11:02:00Z" w:initials="CR">
    <w:p w14:paraId="5A3F87D9" w14:textId="56D571FA" w:rsidR="00BB22BA" w:rsidRDefault="00BB22BA">
      <w:pPr>
        <w:pStyle w:val="CommentText"/>
      </w:pPr>
      <w:r>
        <w:rPr>
          <w:rStyle w:val="CommentReference"/>
        </w:rPr>
        <w:annotationRef/>
      </w:r>
      <w:r>
        <w:t>And these were the species that tended to be more widespread (which you state here).  Good job indicating spatial models were a poor fit.  It think you could also say that even-though these species were wide-spread, they exhibited substantial regional variation counts.  As a consequence, you also needed to assume a random site-level effect for the negative binomial dispersion parameter, to account for substantial regional variation in counts.</w:t>
      </w:r>
    </w:p>
  </w:comment>
  <w:comment w:id="47" w:author="Christopher Rota" w:date="2021-10-15T11:04:00Z" w:initials="CR">
    <w:p w14:paraId="6C0D2C69" w14:textId="42AE166A" w:rsidR="00BB22BA" w:rsidRDefault="00BB22BA">
      <w:pPr>
        <w:pStyle w:val="CommentText"/>
      </w:pPr>
      <w:r>
        <w:rPr>
          <w:rStyle w:val="CommentReference"/>
        </w:rPr>
        <w:annotationRef/>
      </w:r>
      <w:r>
        <w:t>Good, lead with this.</w:t>
      </w:r>
    </w:p>
  </w:comment>
  <w:comment w:id="48" w:author="Christopher Rota" w:date="2021-10-15T11:17:00Z" w:initials="CR">
    <w:p w14:paraId="55827543" w14:textId="41B36B69" w:rsidR="00BB22BA" w:rsidRDefault="00BB22BA">
      <w:pPr>
        <w:pStyle w:val="CommentText"/>
      </w:pPr>
      <w:r>
        <w:rPr>
          <w:rStyle w:val="CommentReference"/>
        </w:rPr>
        <w:annotationRef/>
      </w:r>
      <w:r>
        <w:t>This is confusing and might go.  I haven’t looked at tables yet … if you haven’t already done this, you might create a table describing the model for expected count you create for each species.</w:t>
      </w:r>
    </w:p>
  </w:comment>
  <w:comment w:id="51" w:author="Christopher Rota" w:date="2021-10-15T11:18:00Z" w:initials="CR">
    <w:p w14:paraId="3927F9B2" w14:textId="37D8F8AE" w:rsidR="00BB22BA" w:rsidRDefault="00BB22BA">
      <w:pPr>
        <w:pStyle w:val="CommentText"/>
      </w:pPr>
      <w:r>
        <w:rPr>
          <w:rStyle w:val="CommentReference"/>
        </w:rPr>
        <w:annotationRef/>
      </w:r>
      <w:r>
        <w:t>Details needed here. You used posterior predictive checks.</w:t>
      </w:r>
    </w:p>
  </w:comment>
  <w:comment w:id="49" w:author="Christopher Rota" w:date="2021-10-15T11:14:00Z" w:initials="CR">
    <w:p w14:paraId="00E8613A" w14:textId="7E7CC822" w:rsidR="00BB22BA" w:rsidRDefault="00BB22BA">
      <w:pPr>
        <w:pStyle w:val="CommentText"/>
      </w:pPr>
      <w:r>
        <w:rPr>
          <w:rStyle w:val="CommentReference"/>
        </w:rPr>
        <w:annotationRef/>
      </w:r>
      <w:r>
        <w:t>Details needed on prior distributions.  This might be easier if you provide equations above in your model description.  You could also reference a table.  But details on prior distributions is critical.</w:t>
      </w:r>
    </w:p>
  </w:comment>
  <w:comment w:id="50" w:author="hlclipp@mix.wvu.edu" w:date="2021-10-20T15:15:00Z" w:initials="h">
    <w:p w14:paraId="74572B4C" w14:textId="18AB32BE" w:rsidR="009F2BD8" w:rsidRDefault="009F2BD8">
      <w:pPr>
        <w:pStyle w:val="CommentText"/>
      </w:pPr>
      <w:r>
        <w:rPr>
          <w:rStyle w:val="CommentReference"/>
        </w:rPr>
        <w:annotationRef/>
      </w:r>
      <w:r>
        <w:t>Chris will send Reina’s paper to emulate</w:t>
      </w:r>
    </w:p>
  </w:comment>
  <w:comment w:id="52" w:author="Christopher Rota" w:date="2021-10-15T11:18:00Z" w:initials="CR">
    <w:p w14:paraId="1514C7C3" w14:textId="2E48C7DB" w:rsidR="00BB22BA" w:rsidRDefault="00BB22BA">
      <w:pPr>
        <w:pStyle w:val="CommentText"/>
      </w:pPr>
      <w:r>
        <w:rPr>
          <w:rStyle w:val="CommentReference"/>
        </w:rPr>
        <w:annotationRef/>
      </w:r>
      <w:r>
        <w:t>Can cite gelman et al., Bayesian data analysis 3.</w:t>
      </w:r>
    </w:p>
  </w:comment>
  <w:comment w:id="53" w:author="Christopher Rota" w:date="2021-10-15T11:20:00Z" w:initials="CR">
    <w:p w14:paraId="34DA2E46" w14:textId="68398B82" w:rsidR="00BB22BA" w:rsidRDefault="00BB22BA">
      <w:pPr>
        <w:pStyle w:val="CommentText"/>
      </w:pPr>
      <w:r>
        <w:rPr>
          <w:rStyle w:val="CommentReference"/>
        </w:rPr>
        <w:annotationRef/>
      </w:r>
      <w:r>
        <w:t xml:space="preserve">You’ve already done a lot, but one could, say, describe the proportional change in expected count associated with a 1-standard deviation increase in the predictor variable.  But this might be messy for the non-linear variables.  So one could look at the proportional change along the extremes, etc.  plotting like you do is also good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comment>
  <w:comment w:id="54" w:author="Christopher Rota" w:date="2021-10-15T11:22:00Z" w:initials="CR">
    <w:p w14:paraId="612581EF" w14:textId="26D9FAAD" w:rsidR="00BB22BA" w:rsidRDefault="00BB22BA">
      <w:pPr>
        <w:pStyle w:val="CommentText"/>
      </w:pPr>
      <w:r>
        <w:rPr>
          <w:rStyle w:val="CommentReference"/>
        </w:rPr>
        <w:annotationRef/>
      </w:r>
      <w:r>
        <w:t>Indicate here that you recognize this is an index of change</w:t>
      </w:r>
    </w:p>
  </w:comment>
  <w:comment w:id="55" w:author="Christopher Rota" w:date="2021-10-15T11:23:00Z" w:initials="CR">
    <w:p w14:paraId="13729505" w14:textId="0E8DE74B" w:rsidR="00BB22BA" w:rsidRDefault="00BB22BA">
      <w:pPr>
        <w:pStyle w:val="CommentText"/>
      </w:pPr>
      <w:r>
        <w:rPr>
          <w:rStyle w:val="CommentReference"/>
        </w:rPr>
        <w:annotationRef/>
      </w:r>
      <w:r>
        <w:t>You’ll want to indicate how you quantify this.</w:t>
      </w:r>
    </w:p>
  </w:comment>
  <w:comment w:id="56" w:author="Christopher Rota" w:date="2021-10-15T11:23:00Z" w:initials="CR">
    <w:p w14:paraId="0588F2B4" w14:textId="1FDA98BD" w:rsidR="00BB22BA" w:rsidRDefault="00BB22BA">
      <w:pPr>
        <w:pStyle w:val="CommentText"/>
      </w:pPr>
      <w:r>
        <w:rPr>
          <w:rStyle w:val="CommentReference"/>
        </w:rPr>
        <w:annotationRef/>
      </w:r>
      <w:r>
        <w:t>Good.</w:t>
      </w:r>
    </w:p>
  </w:comment>
  <w:comment w:id="57" w:author="Christopher Rota" w:date="2021-10-15T11:24:00Z" w:initials="CR">
    <w:p w14:paraId="1A576BD8" w14:textId="06F3751D" w:rsidR="00BB22BA" w:rsidRDefault="00BB22BA">
      <w:pPr>
        <w:pStyle w:val="CommentText"/>
      </w:pPr>
      <w:r>
        <w:rPr>
          <w:rStyle w:val="CommentReference"/>
        </w:rPr>
        <w:annotationRef/>
      </w:r>
      <w:r>
        <w:t>Perfect. Don’t leave the reader guessing … remind them that this indicates good model fit for all species.</w:t>
      </w:r>
    </w:p>
  </w:comment>
  <w:comment w:id="58" w:author="Christopher Rota" w:date="2021-10-15T11:24:00Z" w:initials="CR">
    <w:p w14:paraId="035BFD5C" w14:textId="2FB3A897" w:rsidR="00BB22BA" w:rsidRDefault="00BB22BA">
      <w:pPr>
        <w:pStyle w:val="CommentText"/>
      </w:pPr>
      <w:r>
        <w:rPr>
          <w:rStyle w:val="CommentReference"/>
        </w:rPr>
        <w:annotationRef/>
      </w:r>
      <w:r>
        <w:t>In methods, you’ll want to describe burn-in, number of posterior draws, and how you assessed convergence.  It’s ok to describe use of autojags, etc.</w:t>
      </w:r>
    </w:p>
  </w:comment>
  <w:comment w:id="59" w:author="Christopher Rota" w:date="2021-10-15T11:25:00Z" w:initials="CR">
    <w:p w14:paraId="44E09E2B" w14:textId="4D059AED" w:rsidR="00BB22BA" w:rsidRDefault="00BB22BA">
      <w:pPr>
        <w:pStyle w:val="CommentText"/>
      </w:pPr>
      <w:r>
        <w:rPr>
          <w:rStyle w:val="CommentReference"/>
        </w:rPr>
        <w:annotationRef/>
      </w:r>
      <w:r>
        <w:t>I think the number of significant variables is of minor importance.  I would instead direct them to a table with the predicted relationships.</w:t>
      </w:r>
    </w:p>
  </w:comment>
  <w:comment w:id="60" w:author="Christopher Rota" w:date="2021-10-15T11:27:00Z" w:initials="CR">
    <w:p w14:paraId="6B155208" w14:textId="431896A3" w:rsidR="00BB22BA" w:rsidRDefault="00BB22BA">
      <w:pPr>
        <w:pStyle w:val="CommentText"/>
      </w:pPr>
      <w:r>
        <w:rPr>
          <w:rStyle w:val="CommentReference"/>
        </w:rPr>
        <w:annotationRef/>
      </w:r>
      <w:r>
        <w:t>Good.  careful using the term ‘significant’. I would instead use something like ‘strong predictor’, and define that term to mean credible intervals not overlapping 0.  Significant just comes with lots of baggage.</w:t>
      </w:r>
    </w:p>
  </w:comment>
  <w:comment w:id="61" w:author="hlclipp@mix.wvu.edu" w:date="2021-10-20T15:15:00Z" w:initials="h">
    <w:p w14:paraId="784A2A0A" w14:textId="490ED611" w:rsidR="009F2BD8" w:rsidRDefault="009F2BD8">
      <w:pPr>
        <w:pStyle w:val="CommentText"/>
      </w:pPr>
      <w:r>
        <w:rPr>
          <w:rStyle w:val="CommentReference"/>
        </w:rPr>
        <w:annotationRef/>
      </w:r>
      <w:r>
        <w:t>I can use the word significant IF I define it properly --- just make explicit in methods</w:t>
      </w:r>
    </w:p>
  </w:comment>
  <w:comment w:id="62" w:author="Christopher Rota" w:date="2021-10-15T11:29:00Z" w:initials="CR">
    <w:p w14:paraId="2157B2EC" w14:textId="49261EA9" w:rsidR="00BB22BA" w:rsidRDefault="00BB22BA">
      <w:pPr>
        <w:pStyle w:val="CommentText"/>
      </w:pPr>
      <w:r>
        <w:rPr>
          <w:rStyle w:val="CommentReference"/>
        </w:rPr>
        <w:annotationRef/>
      </w:r>
      <w:r>
        <w:t>Interesting stuff.  By ‘unimportant variable’, you mean a variable that was never ‘significant’ (though see my comment about use of this term above)?  I guess I’d be more clear when using the term ‘unimportant variable’</w:t>
      </w:r>
    </w:p>
  </w:comment>
  <w:comment w:id="64" w:author="Christopher Rota" w:date="2021-10-15T11:33:00Z" w:initials="CR">
    <w:p w14:paraId="29E3347F" w14:textId="77777777" w:rsidR="00BB22BA" w:rsidRDefault="00BB22BA">
      <w:pPr>
        <w:pStyle w:val="CommentText"/>
      </w:pPr>
      <w:r>
        <w:rPr>
          <w:rStyle w:val="CommentReference"/>
        </w:rPr>
        <w:annotationRef/>
      </w:r>
      <w:r>
        <w:t xml:space="preserve">If there was little difference, there was still </w:t>
      </w:r>
      <w:r>
        <w:rPr>
          <w:i/>
          <w:iCs/>
        </w:rPr>
        <w:t>some</w:t>
      </w:r>
      <w:r>
        <w:t>. What was the difference in total number of significant climate vs. land use variables?</w:t>
      </w:r>
    </w:p>
    <w:p w14:paraId="189F76ED" w14:textId="77777777" w:rsidR="00BB22BA" w:rsidRDefault="00BB22BA">
      <w:pPr>
        <w:pStyle w:val="CommentText"/>
      </w:pPr>
    </w:p>
    <w:p w14:paraId="5CE6E0E6" w14:textId="508C14B1" w:rsidR="00BB22BA" w:rsidRPr="00D84D04" w:rsidRDefault="00BB22BA">
      <w:pPr>
        <w:pStyle w:val="CommentText"/>
      </w:pPr>
      <w:r>
        <w:t>It’s also important to consider the number of climate vs. land use variables.  If you have more climate variables in your model, you have more opportunities for them to be ‘significant’. Out of all climate variables included, what proportion ended up being significant?</w:t>
      </w:r>
    </w:p>
  </w:comment>
  <w:comment w:id="63" w:author="Christopher Rota" w:date="2021-10-15T11:32:00Z" w:initials="CR">
    <w:p w14:paraId="56731D33" w14:textId="7472384D" w:rsidR="00BB22BA" w:rsidRDefault="00BB22BA">
      <w:pPr>
        <w:pStyle w:val="CommentText"/>
      </w:pPr>
      <w:r>
        <w:rPr>
          <w:rStyle w:val="CommentReference"/>
        </w:rPr>
        <w:annotationRef/>
      </w:r>
      <w:r>
        <w:t>This would lead me to suggest that land cover was slightly more important than climate.</w:t>
      </w:r>
    </w:p>
  </w:comment>
  <w:comment w:id="65" w:author="Christopher Rota" w:date="2021-10-15T11:38:00Z" w:initials="CR">
    <w:p w14:paraId="577B569B" w14:textId="74D5E46D" w:rsidR="00BB22BA" w:rsidRDefault="00BB22BA">
      <w:pPr>
        <w:pStyle w:val="CommentText"/>
      </w:pPr>
      <w:r>
        <w:rPr>
          <w:rStyle w:val="CommentReference"/>
        </w:rPr>
        <w:annotationRef/>
      </w:r>
      <w:r>
        <w:t>Alright, I like what you did here.</w:t>
      </w:r>
    </w:p>
  </w:comment>
  <w:comment w:id="66" w:author="Christopher Rota" w:date="2021-10-15T11:38:00Z" w:initials="CR">
    <w:p w14:paraId="4CA91CC3" w14:textId="1471E2E5" w:rsidR="00BB22BA" w:rsidRDefault="00BB22BA">
      <w:pPr>
        <w:pStyle w:val="CommentText"/>
      </w:pPr>
      <w:r>
        <w:rPr>
          <w:rStyle w:val="CommentReference"/>
        </w:rPr>
        <w:annotationRef/>
      </w:r>
      <w:r>
        <w:t>Can you report in a table?  Proportional change might also be good to report, to account for some species being much more abundant than others.</w:t>
      </w:r>
    </w:p>
  </w:comment>
  <w:comment w:id="71" w:author="Christopher Rota" w:date="2021-10-15T11:39:00Z" w:initials="CR">
    <w:p w14:paraId="701A269B" w14:textId="6D96EFC7" w:rsidR="00BB22BA" w:rsidRDefault="00BB22BA">
      <w:pPr>
        <w:pStyle w:val="CommentText"/>
      </w:pPr>
      <w:r>
        <w:rPr>
          <w:rStyle w:val="CommentReference"/>
        </w:rPr>
        <w:annotationRef/>
      </w:r>
      <w:r>
        <w:t>This is where a table would be helpful.  If you have one below, it would be good to reference here.</w:t>
      </w:r>
    </w:p>
  </w:comment>
  <w:comment w:id="72" w:author="Christopher Rota" w:date="2021-10-15T11:47:00Z" w:initials="CR">
    <w:p w14:paraId="17EE3816" w14:textId="01F68F92" w:rsidR="00BB22BA" w:rsidRDefault="00BB22BA">
      <w:pPr>
        <w:pStyle w:val="CommentText"/>
      </w:pPr>
      <w:r>
        <w:rPr>
          <w:rStyle w:val="CommentReference"/>
        </w:rPr>
        <w:annotationRef/>
      </w:r>
      <w:r>
        <w:t>Instead of ‘struggled to produce accurate results’, I would say it uniformly predicted low counts. Remind readers, however, that it still exhibited good fit.</w:t>
      </w:r>
    </w:p>
  </w:comment>
  <w:comment w:id="73" w:author="Christopher Rota" w:date="2021-10-15T11:49:00Z" w:initials="CR">
    <w:p w14:paraId="4214BDD4" w14:textId="2A77B10B" w:rsidR="00BB22BA" w:rsidRDefault="00BB22BA">
      <w:pPr>
        <w:pStyle w:val="CommentText"/>
      </w:pPr>
      <w:r>
        <w:rPr>
          <w:rStyle w:val="CommentReference"/>
        </w:rPr>
        <w:annotationRef/>
      </w:r>
      <w:r>
        <w:t>Is projected distributions the best sub-heading? This is more ‘projected differences in climate scenarios’, yes?</w:t>
      </w:r>
    </w:p>
  </w:comment>
  <w:comment w:id="74" w:author="Christopher Rota" w:date="2021-10-15T11:48:00Z" w:initials="CR">
    <w:p w14:paraId="6AEE7F45" w14:textId="111A895F" w:rsidR="00BB22BA" w:rsidRDefault="00BB22BA">
      <w:pPr>
        <w:pStyle w:val="CommentText"/>
      </w:pPr>
      <w:r>
        <w:rPr>
          <w:rStyle w:val="CommentReference"/>
        </w:rPr>
        <w:annotationRef/>
      </w:r>
      <w:r>
        <w:t>Hmmm… only seeing 4 projections in the figures below?</w:t>
      </w:r>
    </w:p>
  </w:comment>
  <w:comment w:id="77" w:author="Christopher Rota" w:date="2021-10-15T11:51:00Z" w:initials="CR">
    <w:p w14:paraId="595CB1A6" w14:textId="4221D35F" w:rsidR="00BB22BA" w:rsidRDefault="00BB22BA">
      <w:pPr>
        <w:pStyle w:val="CommentText"/>
      </w:pPr>
      <w:r>
        <w:rPr>
          <w:rStyle w:val="CommentReference"/>
        </w:rPr>
        <w:annotationRef/>
      </w:r>
      <w:r>
        <w:t>Average change in count?</w:t>
      </w:r>
    </w:p>
  </w:comment>
  <w:comment w:id="78" w:author="Christopher Rota" w:date="2021-10-15T11:56:00Z" w:initials="CR">
    <w:p w14:paraId="4D2604E0" w14:textId="08D2D23B" w:rsidR="00BB22BA" w:rsidRDefault="00BB22BA">
      <w:pPr>
        <w:pStyle w:val="CommentText"/>
      </w:pPr>
      <w:r>
        <w:rPr>
          <w:rStyle w:val="CommentReference"/>
        </w:rPr>
        <w:annotationRef/>
      </w:r>
      <w:r>
        <w:t>Can you say what changes led to these shifts?  E.g., were suta declining because of projected land use changes?  Temperatures?</w:t>
      </w:r>
    </w:p>
  </w:comment>
  <w:comment w:id="80" w:author="Christopher Rota" w:date="2021-10-15T11:58:00Z" w:initials="CR">
    <w:p w14:paraId="4491F159" w14:textId="23D10154" w:rsidR="00BB22BA" w:rsidRDefault="00BB22BA">
      <w:pPr>
        <w:pStyle w:val="CommentText"/>
      </w:pPr>
      <w:r>
        <w:rPr>
          <w:rStyle w:val="CommentReference"/>
        </w:rPr>
        <w:annotationRef/>
      </w:r>
      <w:r>
        <w:t>I hope you’re not too disappointed not to have ‘dramatic’ effects.  I think the direction of your effects are all reasonable .. i.e., most species exhibit declines, most shifts to the east, north, or northeast …, cold associated species had the greatest shifts, etc.  But your analysis is probably a more honest assessment of uncertainty than most other similar modeling attempts.  And you do a really good job matching the scale of the analysis with the scale of the data.  There’s a good story to tell here, even if it’s not as flashy or alarmist as some of the papers that get a lot of attention.</w:t>
      </w:r>
    </w:p>
  </w:comment>
  <w:comment w:id="79" w:author="Christopher Rota" w:date="2021-10-15T11:57:00Z" w:initials="CR">
    <w:p w14:paraId="701AD560" w14:textId="02ECED58" w:rsidR="00BB22BA" w:rsidRDefault="00BB22BA">
      <w:pPr>
        <w:pStyle w:val="CommentText"/>
      </w:pPr>
      <w:r>
        <w:rPr>
          <w:rStyle w:val="CommentReference"/>
        </w:rPr>
        <w:annotationRef/>
      </w:r>
      <w:r>
        <w:t>Would it be possible to map? Perhaps an arrow with the base at the start, and the pointer at the new projected center?</w:t>
      </w:r>
    </w:p>
  </w:comment>
  <w:comment w:id="81" w:author="Christopher Rota" w:date="2021-10-15T12:09:00Z" w:initials="CR">
    <w:p w14:paraId="2B76652E" w14:textId="78E104E2" w:rsidR="00BB22BA" w:rsidRDefault="00BB22BA">
      <w:pPr>
        <w:pStyle w:val="CommentText"/>
      </w:pPr>
      <w:r>
        <w:rPr>
          <w:rStyle w:val="CommentReference"/>
        </w:rPr>
        <w:annotationRef/>
      </w:r>
      <w:r>
        <w:t>This definitely needs work.</w:t>
      </w:r>
    </w:p>
  </w:comment>
  <w:comment w:id="82" w:author="Petra Wood" w:date="2021-10-16T16:46:00Z" w:initials="PW">
    <w:p w14:paraId="2FEF0B0D" w14:textId="09344E9E" w:rsidR="00BB22BA" w:rsidRDefault="00BB22BA">
      <w:pPr>
        <w:pStyle w:val="CommentText"/>
      </w:pPr>
      <w:r>
        <w:rPr>
          <w:rStyle w:val="CommentReference"/>
        </w:rPr>
        <w:annotationRef/>
      </w:r>
      <w:r>
        <w:t>Although you covered some of the main papers in your lit review section, I feel like it was not necessarily a comprehensive review so I wouldn’t focus on that here.</w:t>
      </w:r>
    </w:p>
  </w:comment>
  <w:comment w:id="83" w:author="Petra Wood" w:date="2021-10-16T16:56:00Z" w:initials="PW">
    <w:p w14:paraId="03CE1D0B" w14:textId="28935B05" w:rsidR="00BB22BA" w:rsidRDefault="00BB22BA">
      <w:pPr>
        <w:pStyle w:val="CommentText"/>
      </w:pPr>
      <w:r>
        <w:rPr>
          <w:rStyle w:val="CommentReference"/>
        </w:rPr>
        <w:annotationRef/>
      </w:r>
      <w:r>
        <w:t>not really needed to reiterate here.  I suggest focus this first paragr on your major, take-home findings</w:t>
      </w:r>
    </w:p>
  </w:comment>
  <w:comment w:id="84" w:author="Petra Wood" w:date="2021-10-16T16:49:00Z" w:initials="PW">
    <w:p w14:paraId="36B8C855" w14:textId="3F297AE2" w:rsidR="00BB22BA" w:rsidRDefault="00BB22BA">
      <w:pPr>
        <w:pStyle w:val="CommentText"/>
      </w:pPr>
      <w:r>
        <w:rPr>
          <w:rStyle w:val="CommentReference"/>
        </w:rPr>
        <w:annotationRef/>
      </w:r>
      <w:r>
        <w:t>not a focus in your study either, so omit</w:t>
      </w:r>
    </w:p>
  </w:comment>
  <w:comment w:id="85" w:author="Christopher Rota" w:date="2021-10-15T14:11:00Z" w:initials="CR">
    <w:p w14:paraId="524F1055" w14:textId="4D2147DE" w:rsidR="00BB22BA" w:rsidRDefault="00BB22BA">
      <w:pPr>
        <w:pStyle w:val="CommentText"/>
      </w:pPr>
      <w:r>
        <w:rPr>
          <w:rStyle w:val="CommentReference"/>
        </w:rPr>
        <w:annotationRef/>
      </w:r>
      <w:r>
        <w:t>Are you suggesting this in terms of the relative importance of climate and land use? Because you certainly found trends in other variables, yes?</w:t>
      </w:r>
    </w:p>
  </w:comment>
  <w:comment w:id="86" w:author="Christopher Rota" w:date="2021-10-15T14:13:00Z" w:initials="CR">
    <w:p w14:paraId="78EE7567" w14:textId="77777777" w:rsidR="00BB22BA" w:rsidRDefault="00BB22BA">
      <w:pPr>
        <w:pStyle w:val="CommentText"/>
      </w:pPr>
      <w:r>
        <w:rPr>
          <w:rStyle w:val="CommentReference"/>
        </w:rPr>
        <w:annotationRef/>
      </w:r>
      <w:r>
        <w:t>I think you can go into more detail on almost every aspect of your results.  E.g., on average, your species were projected to move north / northeast.  Even if they were ‘non-significant’, this is still consistent with other projections and intuitive given how we expect the species to change.  The non-significance probably reflects an honest assessment of uncertainty, but the sheer number of species with the same trend suggests this is a real thing.</w:t>
      </w:r>
    </w:p>
    <w:p w14:paraId="786B2B79" w14:textId="77777777" w:rsidR="00BB22BA" w:rsidRDefault="00BB22BA">
      <w:pPr>
        <w:pStyle w:val="CommentText"/>
      </w:pPr>
    </w:p>
    <w:p w14:paraId="10CEF781" w14:textId="52F13805" w:rsidR="00BB22BA" w:rsidRDefault="00BB22BA">
      <w:pPr>
        <w:pStyle w:val="CommentText"/>
      </w:pPr>
      <w:r>
        <w:t>A bigger story you might have here is that absence threshold effects (which you briefly touch on below), we expect consistent but subtle changes at large scales.  Given historical changes, this isn’t such a big surprise, is it?  E.g., landcover change over the last 100 – 150 years is probably much more dramatic that what will happen over the next 100 years.  But we haven’t seen wholesale shifts in the distribution of many of these species, have we?</w:t>
      </w:r>
    </w:p>
  </w:comment>
  <w:comment w:id="87" w:author="hlclipp@mix.wvu.edu" w:date="2021-10-20T15:25:00Z" w:initials="h">
    <w:p w14:paraId="033F7834" w14:textId="60E2A38C" w:rsidR="003F2DDD" w:rsidRDefault="003F2DDD">
      <w:pPr>
        <w:pStyle w:val="CommentText"/>
      </w:pPr>
      <w:r>
        <w:rPr>
          <w:rStyle w:val="CommentReference"/>
        </w:rPr>
        <w:annotationRef/>
      </w:r>
      <w:r>
        <w:t>Put non-sig results in context with other studies (if consistent trend that aligns with prior predictions)</w:t>
      </w:r>
    </w:p>
    <w:p w14:paraId="43B2FC8C" w14:textId="448F6CE9" w:rsidR="003F2DDD" w:rsidRDefault="003F2DDD">
      <w:pPr>
        <w:pStyle w:val="CommentText"/>
      </w:pPr>
    </w:p>
    <w:p w14:paraId="4D520F9E" w14:textId="0D5B1B52" w:rsidR="003F2DDD" w:rsidRDefault="003F2DDD">
      <w:pPr>
        <w:pStyle w:val="CommentText"/>
      </w:pPr>
      <w:r>
        <w:t>Non sig is due to lots of uncertainty in predictions</w:t>
      </w:r>
    </w:p>
    <w:p w14:paraId="6F1AC9E3" w14:textId="77777777" w:rsidR="003F2DDD" w:rsidRDefault="003F2DDD">
      <w:pPr>
        <w:pStyle w:val="CommentText"/>
      </w:pPr>
    </w:p>
    <w:p w14:paraId="201E248B" w14:textId="7651AB41" w:rsidR="003F2DDD" w:rsidRDefault="003F2DDD">
      <w:pPr>
        <w:pStyle w:val="CommentText"/>
      </w:pPr>
      <w:r>
        <w:t>Add ecological context; comment on threshold effects</w:t>
      </w:r>
    </w:p>
  </w:comment>
  <w:comment w:id="88" w:author="Christopher Rota" w:date="2021-10-15T14:21:00Z" w:initials="CR">
    <w:p w14:paraId="0AFF09A3" w14:textId="730D0E30" w:rsidR="00BB22BA" w:rsidRDefault="00BB22BA">
      <w:pPr>
        <w:pStyle w:val="CommentText"/>
      </w:pPr>
      <w:r>
        <w:rPr>
          <w:rStyle w:val="CommentReference"/>
        </w:rPr>
        <w:annotationRef/>
      </w:r>
      <w:r>
        <w:t>And you have results that relate to this.  Elaborate. E.g., cold associated species had the greatest projected shifts.</w:t>
      </w:r>
    </w:p>
  </w:comment>
  <w:comment w:id="89" w:author="hlclipp@mix.wvu.edu" w:date="2021-10-20T15:30:00Z" w:initials="h">
    <w:p w14:paraId="4603A23F" w14:textId="77777777" w:rsidR="003F2DDD" w:rsidRDefault="003F2DDD">
      <w:pPr>
        <w:pStyle w:val="CommentText"/>
      </w:pPr>
      <w:r>
        <w:rPr>
          <w:rStyle w:val="CommentReference"/>
        </w:rPr>
        <w:annotationRef/>
      </w:r>
      <w:r>
        <w:t>Don’t make such a central focus of discussion</w:t>
      </w:r>
    </w:p>
    <w:p w14:paraId="45F9CD85" w14:textId="77777777" w:rsidR="0097572C" w:rsidRDefault="0097572C">
      <w:pPr>
        <w:pStyle w:val="CommentText"/>
      </w:pPr>
    </w:p>
    <w:p w14:paraId="14306F85" w14:textId="427140FB" w:rsidR="0097572C" w:rsidRDefault="0097572C">
      <w:pPr>
        <w:pStyle w:val="CommentText"/>
      </w:pPr>
      <w:r>
        <w:t>Chris says to delete most of this</w:t>
      </w:r>
    </w:p>
  </w:comment>
  <w:comment w:id="91" w:author="Christopher Rota" w:date="2021-10-15T12:06:00Z" w:initials="CR">
    <w:p w14:paraId="416BBD0C" w14:textId="53917DEE" w:rsidR="00BB22BA" w:rsidRDefault="00BB22BA">
      <w:pPr>
        <w:pStyle w:val="CommentText"/>
      </w:pPr>
      <w:r>
        <w:rPr>
          <w:rStyle w:val="CommentReference"/>
        </w:rPr>
        <w:annotationRef/>
      </w:r>
      <w:r>
        <w:t>Yes … but does anybody have anything better at the spatial scale your evaluating?</w:t>
      </w:r>
    </w:p>
  </w:comment>
  <w:comment w:id="92" w:author="hlclipp@mix.wvu.edu" w:date="2021-10-20T15:31:00Z" w:initials="h">
    <w:p w14:paraId="372C8C4B" w14:textId="6925DD2E" w:rsidR="0097572C" w:rsidRDefault="0097572C">
      <w:pPr>
        <w:pStyle w:val="CommentText"/>
      </w:pPr>
      <w:r>
        <w:rPr>
          <w:rStyle w:val="CommentReference"/>
        </w:rPr>
        <w:annotationRef/>
      </w:r>
      <w:r>
        <w:t>Unknown thresholds could have drastic effects on results</w:t>
      </w:r>
    </w:p>
  </w:comment>
  <w:comment w:id="93" w:author="Christopher Rota" w:date="2021-10-15T12:06:00Z" w:initials="CR">
    <w:p w14:paraId="0F98F76B" w14:textId="659E8EC2" w:rsidR="00BB22BA" w:rsidRDefault="00BB22BA">
      <w:pPr>
        <w:pStyle w:val="CommentText"/>
      </w:pPr>
      <w:r>
        <w:rPr>
          <w:rStyle w:val="CommentReference"/>
        </w:rPr>
        <w:annotationRef/>
      </w:r>
      <w:r>
        <w:t>This is a good point. Indeed, we may surpass temperature thresholds where the response changes dramatically.  Important to note, but not important to dwell on.  Again, we don’t have data to do more than speculate.</w:t>
      </w:r>
    </w:p>
  </w:comment>
  <w:comment w:id="94" w:author="Christopher Rota" w:date="2021-10-15T12:07:00Z" w:initials="CR">
    <w:p w14:paraId="0ED78F5B" w14:textId="71740711" w:rsidR="00BB22BA" w:rsidRDefault="00BB22BA">
      <w:pPr>
        <w:pStyle w:val="CommentText"/>
      </w:pPr>
      <w:r>
        <w:rPr>
          <w:rStyle w:val="CommentReference"/>
        </w:rPr>
        <w:annotationRef/>
      </w:r>
      <w:r>
        <w:t>These are all true, but also all hold for any other modeling exercise.</w:t>
      </w:r>
    </w:p>
  </w:comment>
  <w:comment w:id="95" w:author="Christopher Rota" w:date="2021-10-15T12:08:00Z" w:initials="CR">
    <w:p w14:paraId="0B401DE7" w14:textId="411DB35A" w:rsidR="00BB22BA" w:rsidRDefault="00BB22BA">
      <w:pPr>
        <w:pStyle w:val="CommentText"/>
      </w:pPr>
      <w:r>
        <w:rPr>
          <w:rStyle w:val="CommentReference"/>
        </w:rPr>
        <w:annotationRef/>
      </w:r>
      <w:r>
        <w:t>Again yes … but these are the best available data.</w:t>
      </w:r>
    </w:p>
  </w:comment>
  <w:comment w:id="96" w:author="Christopher Rota" w:date="2021-10-15T12:09:00Z" w:initials="CR">
    <w:p w14:paraId="3E0AF8BC" w14:textId="0AB72B42" w:rsidR="00BB22BA" w:rsidRDefault="00BB22BA">
      <w:pPr>
        <w:pStyle w:val="CommentText"/>
      </w:pPr>
      <w:r>
        <w:rPr>
          <w:rStyle w:val="CommentReference"/>
        </w:rPr>
        <w:annotationRef/>
      </w:r>
      <w:r>
        <w:t>Yes, and this will be important to expand upon.  Fine-scale changes may be just as important in determining spatial distributions, but we were unable to capture those.</w:t>
      </w:r>
    </w:p>
  </w:comment>
  <w:comment w:id="90" w:author="Christopher Rota" w:date="2021-10-15T12:05:00Z" w:initials="CR">
    <w:p w14:paraId="5B5A101F" w14:textId="77777777" w:rsidR="00BB22BA" w:rsidRDefault="00BB22BA">
      <w:pPr>
        <w:pStyle w:val="CommentText"/>
      </w:pPr>
      <w:r>
        <w:rPr>
          <w:rStyle w:val="CommentReference"/>
        </w:rPr>
        <w:annotationRef/>
      </w:r>
      <w:r>
        <w:t>Don’t beat yourself up too much here.</w:t>
      </w:r>
    </w:p>
    <w:p w14:paraId="301D1202" w14:textId="77777777" w:rsidR="00BB22BA" w:rsidRDefault="00BB22BA">
      <w:pPr>
        <w:pStyle w:val="CommentText"/>
      </w:pPr>
    </w:p>
    <w:p w14:paraId="74F72F51" w14:textId="2B2C423E" w:rsidR="00BB22BA" w:rsidRDefault="00BB22BA">
      <w:pPr>
        <w:pStyle w:val="CommentText"/>
      </w:pPr>
      <w:r>
        <w:t>If you wanted to discuss another drawback, you could discuss the range of your study relative to the range of the species in question.  E.g., you capture only a small portion of CAWA habitat proportional to their entire range.  A broader scale evaluation of these species may have revealed greater shifts in abundance or distribution.  It would have also revealed a greater temperature gradient.</w:t>
      </w:r>
    </w:p>
  </w:comment>
  <w:comment w:id="97" w:author="Christopher Rota" w:date="2021-10-15T14:27:00Z" w:initials="CR">
    <w:p w14:paraId="373F6FF2" w14:textId="72CE2E56" w:rsidR="00BB22BA" w:rsidRDefault="00BB22BA">
      <w:pPr>
        <w:pStyle w:val="CommentText"/>
      </w:pPr>
      <w:r>
        <w:rPr>
          <w:rStyle w:val="CommentReference"/>
        </w:rPr>
        <w:annotationRef/>
      </w:r>
      <w:r>
        <w:t>Yes … you’ll attempt to get at this with another of your chapters. But you’re seeing the challenges of obtaining such datasets over large spatial scales!</w:t>
      </w:r>
    </w:p>
  </w:comment>
  <w:comment w:id="99" w:author="hlclipp@mix.wvu.edu" w:date="2021-10-20T15:34:00Z" w:initials="h">
    <w:p w14:paraId="0DD6BCF2" w14:textId="310A63B0" w:rsidR="0097572C" w:rsidRDefault="0097572C">
      <w:pPr>
        <w:pStyle w:val="CommentText"/>
      </w:pPr>
      <w:r>
        <w:rPr>
          <w:rStyle w:val="CommentReference"/>
        </w:rPr>
        <w:annotationRef/>
      </w:r>
      <w:r>
        <w:t>Look at finer scale temporal or spatial interactions</w:t>
      </w:r>
    </w:p>
  </w:comment>
  <w:comment w:id="98" w:author="Christopher Rota" w:date="2021-10-15T14:25:00Z" w:initials="CR">
    <w:p w14:paraId="3BB2A3CA" w14:textId="5FF83E28" w:rsidR="00BB22BA" w:rsidRDefault="00BB22BA">
      <w:pPr>
        <w:pStyle w:val="CommentText"/>
      </w:pPr>
      <w:r>
        <w:rPr>
          <w:rStyle w:val="CommentReference"/>
        </w:rPr>
        <w:annotationRef/>
      </w:r>
      <w:r>
        <w:t>Good luck with this … you had a hard enough time fitting these models with the data at hand!</w:t>
      </w:r>
    </w:p>
  </w:comment>
  <w:comment w:id="100" w:author="Christopher Rota" w:date="2021-10-15T15:00:00Z" w:initials="CR">
    <w:p w14:paraId="4EC35F7E" w14:textId="38338CB7" w:rsidR="00BB22BA" w:rsidRDefault="00BB22BA">
      <w:pPr>
        <w:pStyle w:val="CommentText"/>
      </w:pPr>
      <w:r>
        <w:rPr>
          <w:rStyle w:val="CommentReference"/>
        </w:rPr>
        <w:annotationRef/>
      </w:r>
      <w:r>
        <w:t>I think it’s worth evaluating the range of temperatures experienced by birds in your study relative to the temperature increases projected by your climate models.  E.g., what is the summer temperature differential in NY vs. GA?  How that that differential compare with the projected temperature increase?  The point here is that the temperature differential experienced by some species with big north / south gradients may not be much different from climate projections. The species may be able to deal with the temperature changes just fine … it’s the host of other changes that may have a stronger influence.</w:t>
      </w:r>
    </w:p>
  </w:comment>
  <w:comment w:id="101" w:author="Petra Wood" w:date="2021-10-16T16:57:00Z" w:initials="PW">
    <w:p w14:paraId="38178703" w14:textId="0CA2AF97" w:rsidR="00BB22BA" w:rsidRDefault="00BB22BA">
      <w:pPr>
        <w:pStyle w:val="CommentText"/>
      </w:pPr>
      <w:r>
        <w:rPr>
          <w:rStyle w:val="CommentReference"/>
        </w:rPr>
        <w:annotationRef/>
      </w:r>
      <w:r>
        <w:t>picky comment…  For your dissertation, I would single space table and figure captions to make it easier to fit whole table/figure on a page whenever possible.  Easier to read/digest that way.</w:t>
      </w:r>
    </w:p>
  </w:comment>
  <w:comment w:id="103" w:author="Petra Wood" w:date="2021-10-16T16:19:00Z" w:initials="PW">
    <w:p w14:paraId="0C48871A" w14:textId="6A5180AC" w:rsidR="00BB22BA" w:rsidRDefault="00BB22BA">
      <w:pPr>
        <w:pStyle w:val="CommentText"/>
      </w:pPr>
      <w:r>
        <w:rPr>
          <w:rStyle w:val="CommentReference"/>
        </w:rPr>
        <w:annotationRef/>
      </w:r>
      <w:r>
        <w:t>you could just delete this column and add a header for each of the 3 categories;  then table could fit on one page</w:t>
      </w:r>
    </w:p>
  </w:comment>
  <w:comment w:id="104" w:author="Christopher Rota" w:date="2021-10-15T15:07:00Z" w:initials="CR">
    <w:p w14:paraId="2CAA2B2A" w14:textId="36A52FD4" w:rsidR="00BB22BA" w:rsidRDefault="00BB22BA">
      <w:pPr>
        <w:pStyle w:val="CommentText"/>
      </w:pPr>
      <w:r>
        <w:rPr>
          <w:rStyle w:val="CommentReference"/>
        </w:rPr>
        <w:annotationRef/>
      </w:r>
      <w:r>
        <w:t>Some weird formatting stuff … 1 table per page, please.  If a table wraps, you should put column names at the top of the wrapped portion of the table.</w:t>
      </w:r>
    </w:p>
  </w:comment>
  <w:comment w:id="105" w:author="Petra Wood" w:date="2021-10-16T16:21:00Z" w:initials="PW">
    <w:p w14:paraId="7F29A606" w14:textId="5384F139" w:rsidR="00BB22BA" w:rsidRDefault="00BB22BA">
      <w:pPr>
        <w:pStyle w:val="CommentText"/>
      </w:pPr>
      <w:r>
        <w:rPr>
          <w:rStyle w:val="CommentReference"/>
        </w:rPr>
        <w:annotationRef/>
      </w:r>
      <w:r>
        <w:t>I would delete this column and add a header for the 2</w:t>
      </w:r>
      <w:r w:rsidRPr="00170F09">
        <w:rPr>
          <w:vertAlign w:val="superscript"/>
        </w:rPr>
        <w:t>nd</w:t>
      </w:r>
      <w:r>
        <w:t xml:space="preserve"> 2 sections instead</w:t>
      </w:r>
    </w:p>
  </w:comment>
  <w:comment w:id="107" w:author="Christopher Rota" w:date="2021-10-15T15:11:00Z" w:initials="CR">
    <w:p w14:paraId="00090E85" w14:textId="3F2B3281" w:rsidR="00BB22BA" w:rsidRDefault="00BB22BA">
      <w:pPr>
        <w:pStyle w:val="CommentText"/>
      </w:pPr>
      <w:r>
        <w:rPr>
          <w:rStyle w:val="CommentReference"/>
        </w:rPr>
        <w:annotationRef/>
      </w:r>
      <w:r>
        <w:t>The next 3 tables should probably be combined into 1, placing species in the rows.  You can make this a landscape table to ensure everything fits.</w:t>
      </w:r>
    </w:p>
  </w:comment>
  <w:comment w:id="108" w:author="Petra Wood" w:date="2021-10-16T16:23:00Z" w:initials="PW">
    <w:p w14:paraId="2E270375" w14:textId="47FDC3D5" w:rsidR="00BB22BA" w:rsidRDefault="00BB22BA">
      <w:pPr>
        <w:pStyle w:val="CommentText"/>
      </w:pPr>
      <w:r>
        <w:rPr>
          <w:rStyle w:val="CommentReference"/>
        </w:rPr>
        <w:annotationRef/>
      </w:r>
      <w:r>
        <w:t>agree</w:t>
      </w:r>
    </w:p>
  </w:comment>
  <w:comment w:id="109" w:author="hlclipp@mix.wvu.edu" w:date="2021-10-20T15:38:00Z" w:initials="h">
    <w:p w14:paraId="769F1786" w14:textId="6FB427D9" w:rsidR="0097572C" w:rsidRDefault="0097572C">
      <w:pPr>
        <w:pStyle w:val="CommentText"/>
      </w:pPr>
      <w:r>
        <w:rPr>
          <w:rStyle w:val="CommentReference"/>
        </w:rPr>
        <w:annotationRef/>
      </w:r>
      <w:r>
        <w:t>Insert section break to make a horizontal table</w:t>
      </w:r>
    </w:p>
  </w:comment>
  <w:comment w:id="110" w:author="Christopher Rota" w:date="2021-10-15T15:13:00Z" w:initials="CR">
    <w:p w14:paraId="3D32974C" w14:textId="77777777" w:rsidR="00BB22BA" w:rsidRDefault="00BB22BA">
      <w:pPr>
        <w:pStyle w:val="CommentText"/>
      </w:pPr>
      <w:r>
        <w:rPr>
          <w:rStyle w:val="CommentReference"/>
        </w:rPr>
        <w:annotationRef/>
      </w:r>
      <w:r>
        <w:t>Can you orient such that 0 is due north?  I think this would be more intuitive for readers.</w:t>
      </w:r>
    </w:p>
    <w:p w14:paraId="1CAEF41F" w14:textId="77777777" w:rsidR="00BB22BA" w:rsidRDefault="00BB22BA">
      <w:pPr>
        <w:pStyle w:val="CommentText"/>
      </w:pPr>
    </w:p>
    <w:p w14:paraId="773D679C" w14:textId="2AED65C0" w:rsidR="00BB22BA" w:rsidRDefault="00BB22BA">
      <w:pPr>
        <w:pStyle w:val="CommentText"/>
      </w:pPr>
      <w:r>
        <w:t>Please reference all these tables in the text.  A global search for ‘table 9’ didn’t return any results.</w:t>
      </w:r>
    </w:p>
  </w:comment>
  <w:comment w:id="111" w:author="hlclipp@mix.wvu.edu" w:date="2021-10-20T15:20:00Z" w:initials="h">
    <w:p w14:paraId="593728CF" w14:textId="7433111A" w:rsidR="009F2BD8" w:rsidRDefault="009F2BD8">
      <w:pPr>
        <w:pStyle w:val="CommentText"/>
      </w:pPr>
      <w:r>
        <w:rPr>
          <w:rStyle w:val="CommentReference"/>
        </w:rPr>
        <w:annotationRef/>
      </w:r>
      <w:r>
        <w:t>Add cardinal direction after angle</w:t>
      </w:r>
    </w:p>
  </w:comment>
  <w:comment w:id="114" w:author="Christopher Rota" w:date="2021-10-15T15:16:00Z" w:initials="CR">
    <w:p w14:paraId="27460016" w14:textId="77777777" w:rsidR="00BB22BA" w:rsidRDefault="00BB22BA">
      <w:pPr>
        <w:pStyle w:val="CommentText"/>
      </w:pPr>
      <w:r>
        <w:rPr>
          <w:rStyle w:val="CommentReference"/>
        </w:rPr>
        <w:annotationRef/>
      </w:r>
      <w:r>
        <w:t>This figure needs some work. E.g., a lot of the axes are missing.</w:t>
      </w:r>
    </w:p>
    <w:p w14:paraId="657D0749" w14:textId="483B5651" w:rsidR="00BB22BA" w:rsidRDefault="00BB22BA">
      <w:pPr>
        <w:pStyle w:val="CommentText"/>
      </w:pPr>
      <w:r>
        <w:t>I think you could probably use a facet grid or facet wrap to make this in ggplot 2.  This would allow you to have a common axis for all figures, and to easily rorate axis lables so none are omitted.</w:t>
      </w:r>
    </w:p>
  </w:comment>
  <w:comment w:id="115" w:author="hlclipp@mix.wvu.edu" w:date="2021-10-20T15:41:00Z" w:initials="h">
    <w:p w14:paraId="4DA188E1" w14:textId="77777777" w:rsidR="0006291E" w:rsidRDefault="0006291E">
      <w:pPr>
        <w:pStyle w:val="CommentText"/>
      </w:pPr>
      <w:r>
        <w:rPr>
          <w:rStyle w:val="CommentReference"/>
        </w:rPr>
        <w:annotationRef/>
      </w:r>
      <w:r>
        <w:t>Give each tick a label</w:t>
      </w:r>
    </w:p>
    <w:p w14:paraId="1042C64A" w14:textId="77777777" w:rsidR="0006291E" w:rsidRDefault="0006291E">
      <w:pPr>
        <w:pStyle w:val="CommentText"/>
      </w:pPr>
    </w:p>
    <w:p w14:paraId="44427F82" w14:textId="77777777" w:rsidR="0006291E" w:rsidRDefault="0006291E">
      <w:pPr>
        <w:pStyle w:val="CommentText"/>
      </w:pPr>
    </w:p>
    <w:p w14:paraId="0DC442A9" w14:textId="4AF44E54" w:rsidR="0006291E" w:rsidRDefault="0006291E">
      <w:pPr>
        <w:pStyle w:val="CommentText"/>
      </w:pPr>
      <w:r>
        <w:t>Use facet wrap function in R</w:t>
      </w:r>
    </w:p>
  </w:comment>
  <w:comment w:id="116" w:author="Christopher Rota" w:date="2021-10-15T15:18:00Z" w:initials="CR">
    <w:p w14:paraId="276B38B8" w14:textId="5B9ECB62" w:rsidR="00BB22BA" w:rsidRDefault="00BB22BA">
      <w:pPr>
        <w:pStyle w:val="CommentText"/>
      </w:pPr>
      <w:r>
        <w:rPr>
          <w:rStyle w:val="CommentReference"/>
        </w:rPr>
        <w:annotationRef/>
      </w:r>
      <w:r>
        <w:t>This pretty much duplicates the figure above.  I think you can use one or the other but probably not both.  I do like the figure above … it makes it easy to see strength and direction and would take up much less space overall.</w:t>
      </w:r>
    </w:p>
  </w:comment>
  <w:comment w:id="117" w:author="hlclipp@mix.wvu.edu" w:date="2021-10-20T15:47:00Z" w:initials="h">
    <w:p w14:paraId="196DB859" w14:textId="20D56664" w:rsidR="0006291E" w:rsidRDefault="0006291E">
      <w:pPr>
        <w:pStyle w:val="CommentText"/>
      </w:pPr>
      <w:r>
        <w:rPr>
          <w:rStyle w:val="CommentReference"/>
        </w:rPr>
        <w:annotationRef/>
      </w:r>
      <w:r>
        <w:t>It’s okay to keep this</w:t>
      </w:r>
    </w:p>
  </w:comment>
  <w:comment w:id="119" w:author="Christopher Rota" w:date="2021-10-15T15:19:00Z" w:initials="CR">
    <w:p w14:paraId="75ED5CD1" w14:textId="06B500CB" w:rsidR="00BB22BA" w:rsidRDefault="00BB22BA">
      <w:pPr>
        <w:pStyle w:val="CommentText"/>
      </w:pPr>
      <w:r>
        <w:rPr>
          <w:rStyle w:val="CommentReference"/>
        </w:rPr>
        <w:annotationRef/>
      </w:r>
      <w:r>
        <w:t>And I love these figures.</w:t>
      </w:r>
    </w:p>
  </w:comment>
  <w:comment w:id="120" w:author="Christopher Rota" w:date="2021-10-15T11:45:00Z" w:initials="CR">
    <w:p w14:paraId="1483F8B6" w14:textId="4C4897A3" w:rsidR="00BB22BA" w:rsidRPr="008155BA" w:rsidRDefault="00BB22BA">
      <w:pPr>
        <w:pStyle w:val="CommentText"/>
      </w:pPr>
      <w:r>
        <w:rPr>
          <w:rStyle w:val="CommentReference"/>
        </w:rPr>
        <w:annotationRef/>
      </w:r>
      <w:r>
        <w:t xml:space="preserve">These maps are awesome!  Could you explore what future maps would look like if they exhibited </w:t>
      </w:r>
      <w:r>
        <w:rPr>
          <w:i/>
          <w:iCs/>
        </w:rPr>
        <w:t>differences</w:t>
      </w:r>
      <w:r>
        <w:t xml:space="preserve"> between 2000 and 2100?  Right now, it’s kinda hard to clearly see how that maps are different.</w:t>
      </w:r>
    </w:p>
  </w:comment>
  <w:comment w:id="121" w:author="hlclipp@mix.wvu.edu" w:date="2021-10-20T15:50:00Z" w:initials="h">
    <w:p w14:paraId="596F7BC8" w14:textId="77777777" w:rsidR="0006291E" w:rsidRDefault="0006291E">
      <w:pPr>
        <w:pStyle w:val="CommentText"/>
      </w:pPr>
      <w:r>
        <w:rPr>
          <w:rStyle w:val="CommentReference"/>
        </w:rPr>
        <w:annotationRef/>
      </w:r>
      <w:r>
        <w:t>Warm color if positive, cool color if negative</w:t>
      </w:r>
    </w:p>
    <w:p w14:paraId="1F957DCB" w14:textId="77777777" w:rsidR="0006291E" w:rsidRDefault="0006291E">
      <w:pPr>
        <w:pStyle w:val="CommentText"/>
      </w:pPr>
    </w:p>
    <w:p w14:paraId="35C5D09D" w14:textId="0708FA3A" w:rsidR="0006291E" w:rsidRDefault="0006291E">
      <w:pPr>
        <w:pStyle w:val="CommentText"/>
      </w:pPr>
      <w:r>
        <w:t>Work up an example to show to the lab and make decision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7B5BAF" w15:done="0"/>
  <w15:commentEx w15:paraId="460BBCEF" w15:done="0"/>
  <w15:commentEx w15:paraId="68841955" w15:done="0"/>
  <w15:commentEx w15:paraId="0F479716" w15:done="0"/>
  <w15:commentEx w15:paraId="2CCB8893" w15:done="0"/>
  <w15:commentEx w15:paraId="620313CE" w15:done="0"/>
  <w15:commentEx w15:paraId="275819F1" w15:done="0"/>
  <w15:commentEx w15:paraId="26F1CF06" w15:done="0"/>
  <w15:commentEx w15:paraId="4D85D255" w15:done="0"/>
  <w15:commentEx w15:paraId="357233E7" w15:done="0"/>
  <w15:commentEx w15:paraId="74EBF418" w15:done="0"/>
  <w15:commentEx w15:paraId="06A4B5CC" w15:paraIdParent="74EBF418" w15:done="0"/>
  <w15:commentEx w15:paraId="706B15A9" w15:done="0"/>
  <w15:commentEx w15:paraId="684D2BD9" w15:done="1"/>
  <w15:commentEx w15:paraId="4D0C0C45" w15:done="1"/>
  <w15:commentEx w15:paraId="1D275980" w15:done="1"/>
  <w15:commentEx w15:paraId="72EDB44B" w15:paraIdParent="1D275980" w15:done="1"/>
  <w15:commentEx w15:paraId="720BAFE8" w15:done="1"/>
  <w15:commentEx w15:paraId="604808F1" w15:done="1"/>
  <w15:commentEx w15:paraId="614A442C" w15:paraIdParent="604808F1" w15:done="1"/>
  <w15:commentEx w15:paraId="68A937D0" w15:done="1"/>
  <w15:commentEx w15:paraId="24A65FDC" w15:paraIdParent="68A937D0" w15:done="1"/>
  <w15:commentEx w15:paraId="33A7E5DC" w15:done="1"/>
  <w15:commentEx w15:paraId="0CDBA03F" w15:done="1"/>
  <w15:commentEx w15:paraId="170BA588" w15:done="1"/>
  <w15:commentEx w15:paraId="638A4842" w15:done="1"/>
  <w15:commentEx w15:paraId="45DE1FB7" w15:done="1"/>
  <w15:commentEx w15:paraId="270A861C" w15:done="1"/>
  <w15:commentEx w15:paraId="1FF586F4" w15:done="1"/>
  <w15:commentEx w15:paraId="7579483E" w15:done="1"/>
  <w15:commentEx w15:paraId="77920CE6" w15:done="1"/>
  <w15:commentEx w15:paraId="15F9B0F3" w15:done="1"/>
  <w15:commentEx w15:paraId="10AF0AC4" w15:done="1"/>
  <w15:commentEx w15:paraId="0B190DF0" w15:done="1"/>
  <w15:commentEx w15:paraId="4798DCF5" w15:done="1"/>
  <w15:commentEx w15:paraId="5A3F87D9" w15:done="1"/>
  <w15:commentEx w15:paraId="6C0D2C69" w15:done="1"/>
  <w15:commentEx w15:paraId="55827543" w15:done="1"/>
  <w15:commentEx w15:paraId="3927F9B2" w15:done="1"/>
  <w15:commentEx w15:paraId="00E8613A" w15:done="1"/>
  <w15:commentEx w15:paraId="74572B4C" w15:paraIdParent="00E8613A" w15:done="1"/>
  <w15:commentEx w15:paraId="1514C7C3" w15:done="1"/>
  <w15:commentEx w15:paraId="34DA2E46" w15:done="1"/>
  <w15:commentEx w15:paraId="612581EF" w15:done="1"/>
  <w15:commentEx w15:paraId="13729505" w15:done="1"/>
  <w15:commentEx w15:paraId="0588F2B4" w15:done="1"/>
  <w15:commentEx w15:paraId="1A576BD8" w15:done="0"/>
  <w15:commentEx w15:paraId="035BFD5C" w15:done="0"/>
  <w15:commentEx w15:paraId="44E09E2B" w15:done="0"/>
  <w15:commentEx w15:paraId="6B155208" w15:done="0"/>
  <w15:commentEx w15:paraId="784A2A0A" w15:paraIdParent="6B155208" w15:done="0"/>
  <w15:commentEx w15:paraId="2157B2EC" w15:done="0"/>
  <w15:commentEx w15:paraId="5CE6E0E6" w15:done="0"/>
  <w15:commentEx w15:paraId="56731D33" w15:done="0"/>
  <w15:commentEx w15:paraId="577B569B" w15:done="0"/>
  <w15:commentEx w15:paraId="4CA91CC3" w15:done="0"/>
  <w15:commentEx w15:paraId="701A269B" w15:done="0"/>
  <w15:commentEx w15:paraId="17EE3816" w15:done="0"/>
  <w15:commentEx w15:paraId="4214BDD4" w15:done="0"/>
  <w15:commentEx w15:paraId="6AEE7F45" w15:done="0"/>
  <w15:commentEx w15:paraId="595CB1A6" w15:done="0"/>
  <w15:commentEx w15:paraId="4D2604E0" w15:done="0"/>
  <w15:commentEx w15:paraId="4491F159" w15:done="0"/>
  <w15:commentEx w15:paraId="701AD560" w15:done="0"/>
  <w15:commentEx w15:paraId="2B76652E" w15:done="0"/>
  <w15:commentEx w15:paraId="2FEF0B0D" w15:done="0"/>
  <w15:commentEx w15:paraId="03CE1D0B" w15:done="0"/>
  <w15:commentEx w15:paraId="36B8C855" w15:done="0"/>
  <w15:commentEx w15:paraId="524F1055" w15:done="0"/>
  <w15:commentEx w15:paraId="10CEF781" w15:done="0"/>
  <w15:commentEx w15:paraId="201E248B" w15:paraIdParent="10CEF781" w15:done="0"/>
  <w15:commentEx w15:paraId="0AFF09A3" w15:done="0"/>
  <w15:commentEx w15:paraId="14306F85" w15:done="0"/>
  <w15:commentEx w15:paraId="416BBD0C" w15:done="0"/>
  <w15:commentEx w15:paraId="372C8C4B" w15:done="0"/>
  <w15:commentEx w15:paraId="0F98F76B" w15:done="0"/>
  <w15:commentEx w15:paraId="0ED78F5B" w15:done="0"/>
  <w15:commentEx w15:paraId="0B401DE7" w15:done="0"/>
  <w15:commentEx w15:paraId="3E0AF8BC" w15:done="0"/>
  <w15:commentEx w15:paraId="74F72F51" w15:done="0"/>
  <w15:commentEx w15:paraId="373F6FF2" w15:done="0"/>
  <w15:commentEx w15:paraId="0DD6BCF2" w15:done="0"/>
  <w15:commentEx w15:paraId="3BB2A3CA" w15:done="0"/>
  <w15:commentEx w15:paraId="4EC35F7E" w15:done="0"/>
  <w15:commentEx w15:paraId="38178703" w15:done="0"/>
  <w15:commentEx w15:paraId="0C48871A" w15:done="0"/>
  <w15:commentEx w15:paraId="2CAA2B2A" w15:done="0"/>
  <w15:commentEx w15:paraId="7F29A606" w15:done="0"/>
  <w15:commentEx w15:paraId="00090E85" w15:done="0"/>
  <w15:commentEx w15:paraId="2E270375" w15:paraIdParent="00090E85" w15:done="0"/>
  <w15:commentEx w15:paraId="769F1786" w15:paraIdParent="00090E85" w15:done="0"/>
  <w15:commentEx w15:paraId="773D679C" w15:done="0"/>
  <w15:commentEx w15:paraId="593728CF" w15:paraIdParent="773D679C" w15:done="0"/>
  <w15:commentEx w15:paraId="657D0749" w15:done="1"/>
  <w15:commentEx w15:paraId="0DC442A9" w15:done="1"/>
  <w15:commentEx w15:paraId="276B38B8" w15:done="1"/>
  <w15:commentEx w15:paraId="196DB859" w15:paraIdParent="276B38B8" w15:done="1"/>
  <w15:commentEx w15:paraId="75ED5CD1" w15:done="1"/>
  <w15:commentEx w15:paraId="1483F8B6" w15:done="0"/>
  <w15:commentEx w15:paraId="35C5D09D" w15:paraIdParent="1483F8B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1CB7" w16cex:dateUtc="2022-08-04T14:23:00Z"/>
  <w16cex:commentExtensible w16cex:durableId="251AAFD0" w16cex:dateUtc="2021-10-20T19:10:00Z"/>
  <w16cex:commentExtensible w16cex:durableId="251AB10F" w16cex:dateUtc="2021-10-20T19:15:00Z"/>
  <w16cex:commentExtensible w16cex:durableId="251AB0FB" w16cex:dateUtc="2021-10-20T19:15:00Z"/>
  <w16cex:commentExtensible w16cex:durableId="251AB35E" w16cex:dateUtc="2021-10-20T19:25:00Z"/>
  <w16cex:commentExtensible w16cex:durableId="251AB4A7" w16cex:dateUtc="2021-10-20T19:30:00Z"/>
  <w16cex:commentExtensible w16cex:durableId="251AB4E2" w16cex:dateUtc="2021-10-20T19:31:00Z"/>
  <w16cex:commentExtensible w16cex:durableId="251AB57C" w16cex:dateUtc="2021-10-20T19:34:00Z"/>
  <w16cex:commentExtensible w16cex:durableId="251AB67A" w16cex:dateUtc="2021-10-20T19:38:00Z"/>
  <w16cex:commentExtensible w16cex:durableId="251AB259" w16cex:dateUtc="2021-10-20T19:20:00Z"/>
  <w16cex:commentExtensible w16cex:durableId="251AB733" w16cex:dateUtc="2021-10-20T19:41:00Z"/>
  <w16cex:commentExtensible w16cex:durableId="251AB89E" w16cex:dateUtc="2021-10-20T19:47:00Z"/>
  <w16cex:commentExtensible w16cex:durableId="251AB92F" w16cex:dateUtc="2021-10-20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7B5BAF" w16cid:durableId="25128568"/>
  <w16cid:commentId w16cid:paraId="460BBCEF" w16cid:durableId="25128604"/>
  <w16cid:commentId w16cid:paraId="68841955" w16cid:durableId="2513C5D7"/>
  <w16cid:commentId w16cid:paraId="0F479716" w16cid:durableId="2513C685"/>
  <w16cid:commentId w16cid:paraId="2CCB8893" w16cid:durableId="26961CB7"/>
  <w16cid:commentId w16cid:paraId="620313CE" w16cid:durableId="2513C7D6"/>
  <w16cid:commentId w16cid:paraId="275819F1" w16cid:durableId="2513C930"/>
  <w16cid:commentId w16cid:paraId="26F1CF06" w16cid:durableId="25155AF7"/>
  <w16cid:commentId w16cid:paraId="4D85D255" w16cid:durableId="2513CA96"/>
  <w16cid:commentId w16cid:paraId="357233E7" w16cid:durableId="25155BB0"/>
  <w16cid:commentId w16cid:paraId="74EBF418" w16cid:durableId="2513CBEE"/>
  <w16cid:commentId w16cid:paraId="06A4B5CC" w16cid:durableId="25155C75"/>
  <w16cid:commentId w16cid:paraId="706B15A9" w16cid:durableId="25155DD2"/>
  <w16cid:commentId w16cid:paraId="684D2BD9" w16cid:durableId="2513CC54"/>
  <w16cid:commentId w16cid:paraId="4D0C0C45" w16cid:durableId="2513CCA5"/>
  <w16cid:commentId w16cid:paraId="1D275980" w16cid:durableId="2513CCF1"/>
  <w16cid:commentId w16cid:paraId="72EDB44B" w16cid:durableId="25157245"/>
  <w16cid:commentId w16cid:paraId="720BAFE8" w16cid:durableId="2513CD65"/>
  <w16cid:commentId w16cid:paraId="604808F1" w16cid:durableId="2513D4A0"/>
  <w16cid:commentId w16cid:paraId="614A442C" w16cid:durableId="25157831"/>
  <w16cid:commentId w16cid:paraId="68A937D0" w16cid:durableId="2513D4D3"/>
  <w16cid:commentId w16cid:paraId="24A65FDC" w16cid:durableId="251578BA"/>
  <w16cid:commentId w16cid:paraId="33A7E5DC" w16cid:durableId="251AAFD0"/>
  <w16cid:commentId w16cid:paraId="0CDBA03F" w16cid:durableId="2513D60E"/>
  <w16cid:commentId w16cid:paraId="170BA588" w16cid:durableId="2513D5B1"/>
  <w16cid:commentId w16cid:paraId="638A4842" w16cid:durableId="2513D652"/>
  <w16cid:commentId w16cid:paraId="45DE1FB7" w16cid:durableId="2513D6EB"/>
  <w16cid:commentId w16cid:paraId="270A861C" w16cid:durableId="2513D7D0"/>
  <w16cid:commentId w16cid:paraId="1FF586F4" w16cid:durableId="2513D804"/>
  <w16cid:commentId w16cid:paraId="7579483E" w16cid:durableId="2513D84C"/>
  <w16cid:commentId w16cid:paraId="77920CE6" w16cid:durableId="2513D863"/>
  <w16cid:commentId w16cid:paraId="15F9B0F3" w16cid:durableId="2513D8FE"/>
  <w16cid:commentId w16cid:paraId="10AF0AC4" w16cid:durableId="2513DCA4"/>
  <w16cid:commentId w16cid:paraId="0B190DF0" w16cid:durableId="2513D962"/>
  <w16cid:commentId w16cid:paraId="4798DCF5" w16cid:durableId="2513DDD0"/>
  <w16cid:commentId w16cid:paraId="5A3F87D9" w16cid:durableId="2513DE4B"/>
  <w16cid:commentId w16cid:paraId="6C0D2C69" w16cid:durableId="2513DED5"/>
  <w16cid:commentId w16cid:paraId="55827543" w16cid:durableId="2513E1C5"/>
  <w16cid:commentId w16cid:paraId="3927F9B2" w16cid:durableId="2513E21B"/>
  <w16cid:commentId w16cid:paraId="00E8613A" w16cid:durableId="2513E12E"/>
  <w16cid:commentId w16cid:paraId="74572B4C" w16cid:durableId="251AB10F"/>
  <w16cid:commentId w16cid:paraId="1514C7C3" w16cid:durableId="2513E20A"/>
  <w16cid:commentId w16cid:paraId="34DA2E46" w16cid:durableId="2513E276"/>
  <w16cid:commentId w16cid:paraId="612581EF" w16cid:durableId="2513E2E9"/>
  <w16cid:commentId w16cid:paraId="13729505" w16cid:durableId="2513E316"/>
  <w16cid:commentId w16cid:paraId="0588F2B4" w16cid:durableId="2513E34B"/>
  <w16cid:commentId w16cid:paraId="1A576BD8" w16cid:durableId="2513E389"/>
  <w16cid:commentId w16cid:paraId="035BFD5C" w16cid:durableId="2513E361"/>
  <w16cid:commentId w16cid:paraId="44E09E2B" w16cid:durableId="2513E3BF"/>
  <w16cid:commentId w16cid:paraId="6B155208" w16cid:durableId="2513E43F"/>
  <w16cid:commentId w16cid:paraId="784A2A0A" w16cid:durableId="251AB0FB"/>
  <w16cid:commentId w16cid:paraId="2157B2EC" w16cid:durableId="2513E4A9"/>
  <w16cid:commentId w16cid:paraId="5CE6E0E6" w16cid:durableId="2513E58F"/>
  <w16cid:commentId w16cid:paraId="56731D33" w16cid:durableId="2513E567"/>
  <w16cid:commentId w16cid:paraId="577B569B" w16cid:durableId="2513E698"/>
  <w16cid:commentId w16cid:paraId="4CA91CC3" w16cid:durableId="2513E6B8"/>
  <w16cid:commentId w16cid:paraId="701A269B" w16cid:durableId="2513E6FE"/>
  <w16cid:commentId w16cid:paraId="17EE3816" w16cid:durableId="2513E8B6"/>
  <w16cid:commentId w16cid:paraId="4214BDD4" w16cid:durableId="2513E93D"/>
  <w16cid:commentId w16cid:paraId="6AEE7F45" w16cid:durableId="2513E8FE"/>
  <w16cid:commentId w16cid:paraId="595CB1A6" w16cid:durableId="2513E9C4"/>
  <w16cid:commentId w16cid:paraId="4D2604E0" w16cid:durableId="2513EAD0"/>
  <w16cid:commentId w16cid:paraId="4491F159" w16cid:durableId="2513EB83"/>
  <w16cid:commentId w16cid:paraId="701AD560" w16cid:durableId="2513EB14"/>
  <w16cid:commentId w16cid:paraId="2B76652E" w16cid:durableId="2513EDDF"/>
  <w16cid:commentId w16cid:paraId="2FEF0B0D" w16cid:durableId="2515806F"/>
  <w16cid:commentId w16cid:paraId="03CE1D0B" w16cid:durableId="251582A5"/>
  <w16cid:commentId w16cid:paraId="36B8C855" w16cid:durableId="25158107"/>
  <w16cid:commentId w16cid:paraId="524F1055" w16cid:durableId="25140AA7"/>
  <w16cid:commentId w16cid:paraId="10CEF781" w16cid:durableId="25140B1D"/>
  <w16cid:commentId w16cid:paraId="201E248B" w16cid:durableId="251AB35E"/>
  <w16cid:commentId w16cid:paraId="0AFF09A3" w16cid:durableId="25140CCC"/>
  <w16cid:commentId w16cid:paraId="14306F85" w16cid:durableId="251AB4A7"/>
  <w16cid:commentId w16cid:paraId="416BBD0C" w16cid:durableId="2513ED2E"/>
  <w16cid:commentId w16cid:paraId="372C8C4B" w16cid:durableId="251AB4E2"/>
  <w16cid:commentId w16cid:paraId="0F98F76B" w16cid:durableId="2513ED47"/>
  <w16cid:commentId w16cid:paraId="0ED78F5B" w16cid:durableId="2513ED98"/>
  <w16cid:commentId w16cid:paraId="0B401DE7" w16cid:durableId="2513EDB7"/>
  <w16cid:commentId w16cid:paraId="3E0AF8BC" w16cid:durableId="2513EE10"/>
  <w16cid:commentId w16cid:paraId="74F72F51" w16cid:durableId="2513ED0C"/>
  <w16cid:commentId w16cid:paraId="373F6FF2" w16cid:durableId="25140E58"/>
  <w16cid:commentId w16cid:paraId="0DD6BCF2" w16cid:durableId="251AB57C"/>
  <w16cid:commentId w16cid:paraId="3BB2A3CA" w16cid:durableId="25140DF1"/>
  <w16cid:commentId w16cid:paraId="4EC35F7E" w16cid:durableId="2514161E"/>
  <w16cid:commentId w16cid:paraId="38178703" w16cid:durableId="25158307"/>
  <w16cid:commentId w16cid:paraId="0C48871A" w16cid:durableId="251579FC"/>
  <w16cid:commentId w16cid:paraId="2CAA2B2A" w16cid:durableId="251417B3"/>
  <w16cid:commentId w16cid:paraId="7F29A606" w16cid:durableId="25157A9F"/>
  <w16cid:commentId w16cid:paraId="00090E85" w16cid:durableId="25141898"/>
  <w16cid:commentId w16cid:paraId="2E270375" w16cid:durableId="25157B06"/>
  <w16cid:commentId w16cid:paraId="769F1786" w16cid:durableId="251AB67A"/>
  <w16cid:commentId w16cid:paraId="773D679C" w16cid:durableId="25141928"/>
  <w16cid:commentId w16cid:paraId="593728CF" w16cid:durableId="251AB259"/>
  <w16cid:commentId w16cid:paraId="657D0749" w16cid:durableId="251419DF"/>
  <w16cid:commentId w16cid:paraId="0DC442A9" w16cid:durableId="251AB733"/>
  <w16cid:commentId w16cid:paraId="276B38B8" w16cid:durableId="25141A36"/>
  <w16cid:commentId w16cid:paraId="196DB859" w16cid:durableId="251AB89E"/>
  <w16cid:commentId w16cid:paraId="75ED5CD1" w16cid:durableId="25141A8B"/>
  <w16cid:commentId w16cid:paraId="1483F8B6" w16cid:durableId="2513E85B"/>
  <w16cid:commentId w16cid:paraId="35C5D09D" w16cid:durableId="251AB92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PTimesB">
    <w:altName w:val="Cambria"/>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opher Rota">
    <w15:presenceInfo w15:providerId="AD" w15:userId="S::ctr0001@mail.wvu.edu::be0d33d6-1664-4c1e-9c1e-53b371b0dbdf"/>
  </w15:person>
  <w15:person w15:author="hlclipp@mix.wvu.edu">
    <w15:presenceInfo w15:providerId="Windows Live" w15:userId="2b58eef36466fa9b"/>
  </w15:person>
  <w15:person w15:author="Petra Wood">
    <w15:presenceInfo w15:providerId="AD" w15:userId="S::pbwood@mail.wvu.edu::699c39e0-8194-468d-be36-fec6235c0b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05569"/>
    <w:rsid w:val="000062F8"/>
    <w:rsid w:val="00011723"/>
    <w:rsid w:val="00011D15"/>
    <w:rsid w:val="000170FD"/>
    <w:rsid w:val="000222D2"/>
    <w:rsid w:val="00023495"/>
    <w:rsid w:val="00025B1D"/>
    <w:rsid w:val="000262C5"/>
    <w:rsid w:val="00027C73"/>
    <w:rsid w:val="00027DC2"/>
    <w:rsid w:val="00032757"/>
    <w:rsid w:val="00034B90"/>
    <w:rsid w:val="00034F4D"/>
    <w:rsid w:val="000368BC"/>
    <w:rsid w:val="00043A36"/>
    <w:rsid w:val="00044EBD"/>
    <w:rsid w:val="0005016C"/>
    <w:rsid w:val="00054182"/>
    <w:rsid w:val="00060331"/>
    <w:rsid w:val="0006121B"/>
    <w:rsid w:val="0006291E"/>
    <w:rsid w:val="00066E85"/>
    <w:rsid w:val="00070AE1"/>
    <w:rsid w:val="00073866"/>
    <w:rsid w:val="00080F5E"/>
    <w:rsid w:val="00081212"/>
    <w:rsid w:val="000819D5"/>
    <w:rsid w:val="000828CD"/>
    <w:rsid w:val="0008353F"/>
    <w:rsid w:val="0008395A"/>
    <w:rsid w:val="00083D74"/>
    <w:rsid w:val="00092F2C"/>
    <w:rsid w:val="0009337B"/>
    <w:rsid w:val="00095160"/>
    <w:rsid w:val="00097F57"/>
    <w:rsid w:val="000A1FA9"/>
    <w:rsid w:val="000A25B4"/>
    <w:rsid w:val="000B1E94"/>
    <w:rsid w:val="000B5B0D"/>
    <w:rsid w:val="000B66EA"/>
    <w:rsid w:val="000B7507"/>
    <w:rsid w:val="000C02AA"/>
    <w:rsid w:val="000C5BA5"/>
    <w:rsid w:val="000D1A78"/>
    <w:rsid w:val="000D6CCC"/>
    <w:rsid w:val="000D6E30"/>
    <w:rsid w:val="000E1155"/>
    <w:rsid w:val="000E2156"/>
    <w:rsid w:val="000E32D6"/>
    <w:rsid w:val="000E6801"/>
    <w:rsid w:val="000E746A"/>
    <w:rsid w:val="000F21D8"/>
    <w:rsid w:val="000F31C8"/>
    <w:rsid w:val="00100E7B"/>
    <w:rsid w:val="00101338"/>
    <w:rsid w:val="00102AED"/>
    <w:rsid w:val="00104015"/>
    <w:rsid w:val="001060FC"/>
    <w:rsid w:val="0010628B"/>
    <w:rsid w:val="001079EC"/>
    <w:rsid w:val="00112332"/>
    <w:rsid w:val="001134B0"/>
    <w:rsid w:val="001144E4"/>
    <w:rsid w:val="001217B5"/>
    <w:rsid w:val="00122D37"/>
    <w:rsid w:val="00124164"/>
    <w:rsid w:val="00127E75"/>
    <w:rsid w:val="00131625"/>
    <w:rsid w:val="00136F97"/>
    <w:rsid w:val="00137448"/>
    <w:rsid w:val="001449B3"/>
    <w:rsid w:val="00146A3E"/>
    <w:rsid w:val="00150529"/>
    <w:rsid w:val="00150BA0"/>
    <w:rsid w:val="00152DC4"/>
    <w:rsid w:val="00154867"/>
    <w:rsid w:val="00157FB0"/>
    <w:rsid w:val="001659F3"/>
    <w:rsid w:val="00170F09"/>
    <w:rsid w:val="001718F3"/>
    <w:rsid w:val="001729A0"/>
    <w:rsid w:val="00172CB6"/>
    <w:rsid w:val="00172F7A"/>
    <w:rsid w:val="00173391"/>
    <w:rsid w:val="001733BF"/>
    <w:rsid w:val="00174958"/>
    <w:rsid w:val="001775F1"/>
    <w:rsid w:val="00177B7C"/>
    <w:rsid w:val="001811C8"/>
    <w:rsid w:val="00183410"/>
    <w:rsid w:val="00184724"/>
    <w:rsid w:val="00190149"/>
    <w:rsid w:val="0019298D"/>
    <w:rsid w:val="0019474E"/>
    <w:rsid w:val="001960AB"/>
    <w:rsid w:val="00197978"/>
    <w:rsid w:val="001A24BC"/>
    <w:rsid w:val="001A2DDD"/>
    <w:rsid w:val="001A3F28"/>
    <w:rsid w:val="001A5DDB"/>
    <w:rsid w:val="001B725A"/>
    <w:rsid w:val="001B77E0"/>
    <w:rsid w:val="001C3284"/>
    <w:rsid w:val="001C567D"/>
    <w:rsid w:val="001D036A"/>
    <w:rsid w:val="001D1279"/>
    <w:rsid w:val="001D4431"/>
    <w:rsid w:val="001D4C1D"/>
    <w:rsid w:val="001D5D71"/>
    <w:rsid w:val="001D6980"/>
    <w:rsid w:val="001D7298"/>
    <w:rsid w:val="001D79CD"/>
    <w:rsid w:val="001E09B5"/>
    <w:rsid w:val="001E20F6"/>
    <w:rsid w:val="001F74EC"/>
    <w:rsid w:val="001F7AC1"/>
    <w:rsid w:val="00203925"/>
    <w:rsid w:val="00210DCB"/>
    <w:rsid w:val="00212512"/>
    <w:rsid w:val="00212D39"/>
    <w:rsid w:val="00213237"/>
    <w:rsid w:val="00214392"/>
    <w:rsid w:val="002145F8"/>
    <w:rsid w:val="00222040"/>
    <w:rsid w:val="00222382"/>
    <w:rsid w:val="002227E3"/>
    <w:rsid w:val="002351C0"/>
    <w:rsid w:val="002361A4"/>
    <w:rsid w:val="0024003D"/>
    <w:rsid w:val="0024043B"/>
    <w:rsid w:val="00241B63"/>
    <w:rsid w:val="00243F71"/>
    <w:rsid w:val="00245CB6"/>
    <w:rsid w:val="00245F8B"/>
    <w:rsid w:val="00246018"/>
    <w:rsid w:val="0025129B"/>
    <w:rsid w:val="002516C7"/>
    <w:rsid w:val="0025607E"/>
    <w:rsid w:val="00270DB9"/>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B4938"/>
    <w:rsid w:val="002C05E3"/>
    <w:rsid w:val="002C2E60"/>
    <w:rsid w:val="002C325F"/>
    <w:rsid w:val="002C4826"/>
    <w:rsid w:val="002C4F6D"/>
    <w:rsid w:val="002D08CD"/>
    <w:rsid w:val="002D245D"/>
    <w:rsid w:val="002D76B3"/>
    <w:rsid w:val="002E2CE5"/>
    <w:rsid w:val="002E59B4"/>
    <w:rsid w:val="002F0C1F"/>
    <w:rsid w:val="002F13A5"/>
    <w:rsid w:val="002F6B6A"/>
    <w:rsid w:val="00300A6E"/>
    <w:rsid w:val="00300BA1"/>
    <w:rsid w:val="00304149"/>
    <w:rsid w:val="003119B4"/>
    <w:rsid w:val="00311ABC"/>
    <w:rsid w:val="003126A0"/>
    <w:rsid w:val="00314504"/>
    <w:rsid w:val="0031516F"/>
    <w:rsid w:val="00315A53"/>
    <w:rsid w:val="0031648E"/>
    <w:rsid w:val="003173A3"/>
    <w:rsid w:val="00320CCB"/>
    <w:rsid w:val="00323F27"/>
    <w:rsid w:val="003267F7"/>
    <w:rsid w:val="00326CB4"/>
    <w:rsid w:val="0033173D"/>
    <w:rsid w:val="00346D6F"/>
    <w:rsid w:val="003476F7"/>
    <w:rsid w:val="003510B5"/>
    <w:rsid w:val="003575F3"/>
    <w:rsid w:val="00357DC6"/>
    <w:rsid w:val="0036150F"/>
    <w:rsid w:val="00362B1A"/>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651B"/>
    <w:rsid w:val="003B67D2"/>
    <w:rsid w:val="003C0968"/>
    <w:rsid w:val="003C1177"/>
    <w:rsid w:val="003C2C26"/>
    <w:rsid w:val="003C2D34"/>
    <w:rsid w:val="003C33BA"/>
    <w:rsid w:val="003D0E36"/>
    <w:rsid w:val="003D2C56"/>
    <w:rsid w:val="003D36F2"/>
    <w:rsid w:val="003D46EE"/>
    <w:rsid w:val="003E06B1"/>
    <w:rsid w:val="003E49CE"/>
    <w:rsid w:val="003F0F04"/>
    <w:rsid w:val="003F2DDD"/>
    <w:rsid w:val="003F3988"/>
    <w:rsid w:val="004006CC"/>
    <w:rsid w:val="00403FCF"/>
    <w:rsid w:val="00404268"/>
    <w:rsid w:val="004222D3"/>
    <w:rsid w:val="0042301F"/>
    <w:rsid w:val="00424A57"/>
    <w:rsid w:val="00424D62"/>
    <w:rsid w:val="004310A9"/>
    <w:rsid w:val="004320BE"/>
    <w:rsid w:val="004329F9"/>
    <w:rsid w:val="0044045F"/>
    <w:rsid w:val="00440898"/>
    <w:rsid w:val="00443C88"/>
    <w:rsid w:val="004513A1"/>
    <w:rsid w:val="00451DA4"/>
    <w:rsid w:val="00452EBC"/>
    <w:rsid w:val="004534B6"/>
    <w:rsid w:val="00455175"/>
    <w:rsid w:val="00455568"/>
    <w:rsid w:val="00456B58"/>
    <w:rsid w:val="004609A6"/>
    <w:rsid w:val="004636DF"/>
    <w:rsid w:val="00464AE2"/>
    <w:rsid w:val="00464B64"/>
    <w:rsid w:val="00466018"/>
    <w:rsid w:val="00470EDE"/>
    <w:rsid w:val="004733F6"/>
    <w:rsid w:val="00473E43"/>
    <w:rsid w:val="0047677B"/>
    <w:rsid w:val="0048260C"/>
    <w:rsid w:val="00484AD3"/>
    <w:rsid w:val="004866C9"/>
    <w:rsid w:val="00486725"/>
    <w:rsid w:val="00486E09"/>
    <w:rsid w:val="00492C98"/>
    <w:rsid w:val="0049356B"/>
    <w:rsid w:val="004A0E70"/>
    <w:rsid w:val="004A2F26"/>
    <w:rsid w:val="004B3C6A"/>
    <w:rsid w:val="004C441B"/>
    <w:rsid w:val="004D1762"/>
    <w:rsid w:val="004D1D96"/>
    <w:rsid w:val="004D5171"/>
    <w:rsid w:val="004D5FB4"/>
    <w:rsid w:val="004D6613"/>
    <w:rsid w:val="004D6D19"/>
    <w:rsid w:val="004E1486"/>
    <w:rsid w:val="004E6BA6"/>
    <w:rsid w:val="004F26CE"/>
    <w:rsid w:val="004F4CEE"/>
    <w:rsid w:val="005215C4"/>
    <w:rsid w:val="0052482A"/>
    <w:rsid w:val="00524934"/>
    <w:rsid w:val="00524C65"/>
    <w:rsid w:val="00527B28"/>
    <w:rsid w:val="00531DA0"/>
    <w:rsid w:val="005365BD"/>
    <w:rsid w:val="00541922"/>
    <w:rsid w:val="00545042"/>
    <w:rsid w:val="00545DB5"/>
    <w:rsid w:val="00546B44"/>
    <w:rsid w:val="00552FDC"/>
    <w:rsid w:val="005538FB"/>
    <w:rsid w:val="0055444C"/>
    <w:rsid w:val="005547AC"/>
    <w:rsid w:val="00561B1A"/>
    <w:rsid w:val="0056343D"/>
    <w:rsid w:val="00564BDA"/>
    <w:rsid w:val="00572F29"/>
    <w:rsid w:val="00574A7F"/>
    <w:rsid w:val="00575D97"/>
    <w:rsid w:val="00585D4B"/>
    <w:rsid w:val="00587B3A"/>
    <w:rsid w:val="005934B1"/>
    <w:rsid w:val="0059417D"/>
    <w:rsid w:val="005967D3"/>
    <w:rsid w:val="005A3677"/>
    <w:rsid w:val="005B1594"/>
    <w:rsid w:val="005B4884"/>
    <w:rsid w:val="005B56AD"/>
    <w:rsid w:val="005B5B2F"/>
    <w:rsid w:val="005B6DE8"/>
    <w:rsid w:val="005B7628"/>
    <w:rsid w:val="005C7B6B"/>
    <w:rsid w:val="005E018A"/>
    <w:rsid w:val="005E3644"/>
    <w:rsid w:val="005E5A51"/>
    <w:rsid w:val="005E5C5B"/>
    <w:rsid w:val="005F125F"/>
    <w:rsid w:val="005F4E11"/>
    <w:rsid w:val="005F7067"/>
    <w:rsid w:val="00604371"/>
    <w:rsid w:val="00605E33"/>
    <w:rsid w:val="00606E8F"/>
    <w:rsid w:val="00607116"/>
    <w:rsid w:val="00611F26"/>
    <w:rsid w:val="00617737"/>
    <w:rsid w:val="006248BD"/>
    <w:rsid w:val="0062783F"/>
    <w:rsid w:val="0063145E"/>
    <w:rsid w:val="0063266A"/>
    <w:rsid w:val="0063646B"/>
    <w:rsid w:val="006372AC"/>
    <w:rsid w:val="0063780B"/>
    <w:rsid w:val="006457E9"/>
    <w:rsid w:val="00646CC3"/>
    <w:rsid w:val="0064705E"/>
    <w:rsid w:val="00647FB6"/>
    <w:rsid w:val="0065153E"/>
    <w:rsid w:val="00657B58"/>
    <w:rsid w:val="00660C77"/>
    <w:rsid w:val="00662CB2"/>
    <w:rsid w:val="00663B48"/>
    <w:rsid w:val="00665FFB"/>
    <w:rsid w:val="0067110D"/>
    <w:rsid w:val="00671FC6"/>
    <w:rsid w:val="0067290E"/>
    <w:rsid w:val="00675E01"/>
    <w:rsid w:val="00680EF6"/>
    <w:rsid w:val="006821FC"/>
    <w:rsid w:val="00684ED5"/>
    <w:rsid w:val="00687E1F"/>
    <w:rsid w:val="006932AB"/>
    <w:rsid w:val="006A5AA7"/>
    <w:rsid w:val="006A77E6"/>
    <w:rsid w:val="006A7F2D"/>
    <w:rsid w:val="006B1C22"/>
    <w:rsid w:val="006C0A4C"/>
    <w:rsid w:val="006C0E9C"/>
    <w:rsid w:val="006C324B"/>
    <w:rsid w:val="006C4453"/>
    <w:rsid w:val="006C48A9"/>
    <w:rsid w:val="006C7AE5"/>
    <w:rsid w:val="006C7AEF"/>
    <w:rsid w:val="006D0638"/>
    <w:rsid w:val="006D4D91"/>
    <w:rsid w:val="006D5D5E"/>
    <w:rsid w:val="006D7476"/>
    <w:rsid w:val="006D7CDA"/>
    <w:rsid w:val="006E2119"/>
    <w:rsid w:val="006E75F6"/>
    <w:rsid w:val="006F3224"/>
    <w:rsid w:val="006F4A64"/>
    <w:rsid w:val="006F5EED"/>
    <w:rsid w:val="0070395B"/>
    <w:rsid w:val="00703C72"/>
    <w:rsid w:val="00705E04"/>
    <w:rsid w:val="007108D2"/>
    <w:rsid w:val="00713E08"/>
    <w:rsid w:val="0071571C"/>
    <w:rsid w:val="00717BB6"/>
    <w:rsid w:val="00727660"/>
    <w:rsid w:val="00727D54"/>
    <w:rsid w:val="0074180E"/>
    <w:rsid w:val="007431EF"/>
    <w:rsid w:val="00745102"/>
    <w:rsid w:val="00745992"/>
    <w:rsid w:val="00756356"/>
    <w:rsid w:val="00757A06"/>
    <w:rsid w:val="007639B3"/>
    <w:rsid w:val="00770046"/>
    <w:rsid w:val="007711B7"/>
    <w:rsid w:val="007747B5"/>
    <w:rsid w:val="00775E29"/>
    <w:rsid w:val="00776E0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A6619"/>
    <w:rsid w:val="007B7230"/>
    <w:rsid w:val="007C0E0E"/>
    <w:rsid w:val="007C3EF2"/>
    <w:rsid w:val="007C457C"/>
    <w:rsid w:val="007C4CF8"/>
    <w:rsid w:val="007C5D93"/>
    <w:rsid w:val="007C5EF9"/>
    <w:rsid w:val="007D4B19"/>
    <w:rsid w:val="007D7F5B"/>
    <w:rsid w:val="007E40F0"/>
    <w:rsid w:val="007E4295"/>
    <w:rsid w:val="007E7814"/>
    <w:rsid w:val="007F6971"/>
    <w:rsid w:val="007F7969"/>
    <w:rsid w:val="00800663"/>
    <w:rsid w:val="00800ADE"/>
    <w:rsid w:val="00801AA0"/>
    <w:rsid w:val="008027BF"/>
    <w:rsid w:val="00806965"/>
    <w:rsid w:val="008075B1"/>
    <w:rsid w:val="008119B1"/>
    <w:rsid w:val="00811E60"/>
    <w:rsid w:val="00812E6A"/>
    <w:rsid w:val="008155BA"/>
    <w:rsid w:val="0081711C"/>
    <w:rsid w:val="00817447"/>
    <w:rsid w:val="00820A91"/>
    <w:rsid w:val="00827776"/>
    <w:rsid w:val="00831F4B"/>
    <w:rsid w:val="00840EAC"/>
    <w:rsid w:val="00846141"/>
    <w:rsid w:val="00846169"/>
    <w:rsid w:val="00847433"/>
    <w:rsid w:val="008504BC"/>
    <w:rsid w:val="00852B59"/>
    <w:rsid w:val="00853067"/>
    <w:rsid w:val="008572BB"/>
    <w:rsid w:val="0086308A"/>
    <w:rsid w:val="00863621"/>
    <w:rsid w:val="00863925"/>
    <w:rsid w:val="00863A8B"/>
    <w:rsid w:val="00865575"/>
    <w:rsid w:val="00865908"/>
    <w:rsid w:val="00865D21"/>
    <w:rsid w:val="00866574"/>
    <w:rsid w:val="008670CB"/>
    <w:rsid w:val="00867AC5"/>
    <w:rsid w:val="00870D56"/>
    <w:rsid w:val="0087274F"/>
    <w:rsid w:val="0087522B"/>
    <w:rsid w:val="00877505"/>
    <w:rsid w:val="008914C6"/>
    <w:rsid w:val="00892B2E"/>
    <w:rsid w:val="00893E1D"/>
    <w:rsid w:val="008955AD"/>
    <w:rsid w:val="00896689"/>
    <w:rsid w:val="00897B60"/>
    <w:rsid w:val="008A102C"/>
    <w:rsid w:val="008A2102"/>
    <w:rsid w:val="008B0578"/>
    <w:rsid w:val="008B65AD"/>
    <w:rsid w:val="008B780E"/>
    <w:rsid w:val="008C0485"/>
    <w:rsid w:val="008C3968"/>
    <w:rsid w:val="008C4C53"/>
    <w:rsid w:val="008C6947"/>
    <w:rsid w:val="008D04FA"/>
    <w:rsid w:val="008D1BFB"/>
    <w:rsid w:val="008D315D"/>
    <w:rsid w:val="008D5657"/>
    <w:rsid w:val="008D5ABE"/>
    <w:rsid w:val="008D5E6F"/>
    <w:rsid w:val="008D6B5F"/>
    <w:rsid w:val="008E21B5"/>
    <w:rsid w:val="008E2975"/>
    <w:rsid w:val="008E715D"/>
    <w:rsid w:val="008F05D8"/>
    <w:rsid w:val="008F30D9"/>
    <w:rsid w:val="008F5C08"/>
    <w:rsid w:val="008F739E"/>
    <w:rsid w:val="008F7E29"/>
    <w:rsid w:val="00902B4C"/>
    <w:rsid w:val="00904C94"/>
    <w:rsid w:val="0090548C"/>
    <w:rsid w:val="009060DC"/>
    <w:rsid w:val="00915C0B"/>
    <w:rsid w:val="0091667F"/>
    <w:rsid w:val="00917238"/>
    <w:rsid w:val="0091729A"/>
    <w:rsid w:val="00920E90"/>
    <w:rsid w:val="0092173F"/>
    <w:rsid w:val="00927AD5"/>
    <w:rsid w:val="00930CBC"/>
    <w:rsid w:val="00931DBF"/>
    <w:rsid w:val="00934198"/>
    <w:rsid w:val="009358F3"/>
    <w:rsid w:val="0093765B"/>
    <w:rsid w:val="00946E85"/>
    <w:rsid w:val="0096519E"/>
    <w:rsid w:val="009703F4"/>
    <w:rsid w:val="0097220A"/>
    <w:rsid w:val="00972444"/>
    <w:rsid w:val="0097572C"/>
    <w:rsid w:val="0098437F"/>
    <w:rsid w:val="009844A1"/>
    <w:rsid w:val="0099309B"/>
    <w:rsid w:val="00997148"/>
    <w:rsid w:val="00997BC8"/>
    <w:rsid w:val="009A4846"/>
    <w:rsid w:val="009A4BA0"/>
    <w:rsid w:val="009A71DD"/>
    <w:rsid w:val="009B1328"/>
    <w:rsid w:val="009B5099"/>
    <w:rsid w:val="009C283A"/>
    <w:rsid w:val="009C2DAF"/>
    <w:rsid w:val="009C343D"/>
    <w:rsid w:val="009C3594"/>
    <w:rsid w:val="009D30D2"/>
    <w:rsid w:val="009D6AE4"/>
    <w:rsid w:val="009E0047"/>
    <w:rsid w:val="009E2401"/>
    <w:rsid w:val="009E363A"/>
    <w:rsid w:val="009E40CD"/>
    <w:rsid w:val="009E4654"/>
    <w:rsid w:val="009F0352"/>
    <w:rsid w:val="009F03ED"/>
    <w:rsid w:val="009F0C52"/>
    <w:rsid w:val="009F2BD8"/>
    <w:rsid w:val="009F3A1B"/>
    <w:rsid w:val="009F46F8"/>
    <w:rsid w:val="009F5B86"/>
    <w:rsid w:val="009F7EA6"/>
    <w:rsid w:val="00A038DB"/>
    <w:rsid w:val="00A03F22"/>
    <w:rsid w:val="00A0562A"/>
    <w:rsid w:val="00A07C58"/>
    <w:rsid w:val="00A14629"/>
    <w:rsid w:val="00A16D2A"/>
    <w:rsid w:val="00A16F49"/>
    <w:rsid w:val="00A24C76"/>
    <w:rsid w:val="00A2574E"/>
    <w:rsid w:val="00A26B7D"/>
    <w:rsid w:val="00A4330C"/>
    <w:rsid w:val="00A50460"/>
    <w:rsid w:val="00A50DC6"/>
    <w:rsid w:val="00A539B6"/>
    <w:rsid w:val="00A53FD7"/>
    <w:rsid w:val="00A60930"/>
    <w:rsid w:val="00A70765"/>
    <w:rsid w:val="00A7235D"/>
    <w:rsid w:val="00A727A5"/>
    <w:rsid w:val="00A72D1C"/>
    <w:rsid w:val="00A73F25"/>
    <w:rsid w:val="00A84561"/>
    <w:rsid w:val="00A86383"/>
    <w:rsid w:val="00A86F12"/>
    <w:rsid w:val="00A878C5"/>
    <w:rsid w:val="00A95EB4"/>
    <w:rsid w:val="00A975B7"/>
    <w:rsid w:val="00AA2500"/>
    <w:rsid w:val="00AA4336"/>
    <w:rsid w:val="00AA472A"/>
    <w:rsid w:val="00AA4E21"/>
    <w:rsid w:val="00AA6F2F"/>
    <w:rsid w:val="00AB0582"/>
    <w:rsid w:val="00AB08F1"/>
    <w:rsid w:val="00AB1667"/>
    <w:rsid w:val="00AB2F2B"/>
    <w:rsid w:val="00AB324D"/>
    <w:rsid w:val="00AB52A0"/>
    <w:rsid w:val="00AB5D4D"/>
    <w:rsid w:val="00AC279A"/>
    <w:rsid w:val="00AC56CE"/>
    <w:rsid w:val="00AC7515"/>
    <w:rsid w:val="00AD058A"/>
    <w:rsid w:val="00AD3238"/>
    <w:rsid w:val="00AD344E"/>
    <w:rsid w:val="00AD7C44"/>
    <w:rsid w:val="00AF303A"/>
    <w:rsid w:val="00AF5DA8"/>
    <w:rsid w:val="00B0049E"/>
    <w:rsid w:val="00B060BD"/>
    <w:rsid w:val="00B10422"/>
    <w:rsid w:val="00B1667B"/>
    <w:rsid w:val="00B25D83"/>
    <w:rsid w:val="00B25E8A"/>
    <w:rsid w:val="00B262F9"/>
    <w:rsid w:val="00B302FC"/>
    <w:rsid w:val="00B30D35"/>
    <w:rsid w:val="00B348D0"/>
    <w:rsid w:val="00B3621D"/>
    <w:rsid w:val="00B3741B"/>
    <w:rsid w:val="00B37EBF"/>
    <w:rsid w:val="00B40480"/>
    <w:rsid w:val="00B51408"/>
    <w:rsid w:val="00B545D4"/>
    <w:rsid w:val="00B55866"/>
    <w:rsid w:val="00B57561"/>
    <w:rsid w:val="00B631B3"/>
    <w:rsid w:val="00B67326"/>
    <w:rsid w:val="00B70202"/>
    <w:rsid w:val="00B81DC0"/>
    <w:rsid w:val="00B85371"/>
    <w:rsid w:val="00B85B3C"/>
    <w:rsid w:val="00B86A75"/>
    <w:rsid w:val="00B90FC5"/>
    <w:rsid w:val="00B943AF"/>
    <w:rsid w:val="00B9639C"/>
    <w:rsid w:val="00B9697C"/>
    <w:rsid w:val="00B9784F"/>
    <w:rsid w:val="00BA2DAD"/>
    <w:rsid w:val="00BA359D"/>
    <w:rsid w:val="00BA36E6"/>
    <w:rsid w:val="00BA7138"/>
    <w:rsid w:val="00BA7340"/>
    <w:rsid w:val="00BB1A01"/>
    <w:rsid w:val="00BB22BA"/>
    <w:rsid w:val="00BB2C14"/>
    <w:rsid w:val="00BB5D3A"/>
    <w:rsid w:val="00BB6A59"/>
    <w:rsid w:val="00BB6EF2"/>
    <w:rsid w:val="00BB6F41"/>
    <w:rsid w:val="00BB7B77"/>
    <w:rsid w:val="00BC224F"/>
    <w:rsid w:val="00BC6CE4"/>
    <w:rsid w:val="00BD0B5C"/>
    <w:rsid w:val="00BD28F4"/>
    <w:rsid w:val="00BD2B62"/>
    <w:rsid w:val="00BD5761"/>
    <w:rsid w:val="00BE1413"/>
    <w:rsid w:val="00BE170E"/>
    <w:rsid w:val="00BE19B2"/>
    <w:rsid w:val="00BE3D09"/>
    <w:rsid w:val="00BE408A"/>
    <w:rsid w:val="00BF0293"/>
    <w:rsid w:val="00BF0BB0"/>
    <w:rsid w:val="00BF4631"/>
    <w:rsid w:val="00BF5363"/>
    <w:rsid w:val="00C00772"/>
    <w:rsid w:val="00C01182"/>
    <w:rsid w:val="00C01A5A"/>
    <w:rsid w:val="00C112AF"/>
    <w:rsid w:val="00C12111"/>
    <w:rsid w:val="00C122AD"/>
    <w:rsid w:val="00C1288A"/>
    <w:rsid w:val="00C137AD"/>
    <w:rsid w:val="00C173DD"/>
    <w:rsid w:val="00C2039F"/>
    <w:rsid w:val="00C208AC"/>
    <w:rsid w:val="00C24265"/>
    <w:rsid w:val="00C26007"/>
    <w:rsid w:val="00C27430"/>
    <w:rsid w:val="00C307FA"/>
    <w:rsid w:val="00C3287B"/>
    <w:rsid w:val="00C34943"/>
    <w:rsid w:val="00C37D3E"/>
    <w:rsid w:val="00C4194C"/>
    <w:rsid w:val="00C41A25"/>
    <w:rsid w:val="00C45D35"/>
    <w:rsid w:val="00C472D3"/>
    <w:rsid w:val="00C54452"/>
    <w:rsid w:val="00C55D53"/>
    <w:rsid w:val="00C57592"/>
    <w:rsid w:val="00C630D4"/>
    <w:rsid w:val="00C6371E"/>
    <w:rsid w:val="00C7237B"/>
    <w:rsid w:val="00C72E88"/>
    <w:rsid w:val="00C81A65"/>
    <w:rsid w:val="00C820D1"/>
    <w:rsid w:val="00C86DB9"/>
    <w:rsid w:val="00C93C01"/>
    <w:rsid w:val="00CA3C23"/>
    <w:rsid w:val="00CA4AA5"/>
    <w:rsid w:val="00CA599E"/>
    <w:rsid w:val="00CA5F33"/>
    <w:rsid w:val="00CB2426"/>
    <w:rsid w:val="00CC0452"/>
    <w:rsid w:val="00CC0640"/>
    <w:rsid w:val="00CC0B52"/>
    <w:rsid w:val="00CC16BB"/>
    <w:rsid w:val="00CC4D9C"/>
    <w:rsid w:val="00CC621E"/>
    <w:rsid w:val="00CD4008"/>
    <w:rsid w:val="00CD50F5"/>
    <w:rsid w:val="00CD5565"/>
    <w:rsid w:val="00CD74F1"/>
    <w:rsid w:val="00CD763A"/>
    <w:rsid w:val="00CE2FC4"/>
    <w:rsid w:val="00CE3DA3"/>
    <w:rsid w:val="00CE6AB0"/>
    <w:rsid w:val="00CF2A63"/>
    <w:rsid w:val="00CF3BFE"/>
    <w:rsid w:val="00D02205"/>
    <w:rsid w:val="00D034F4"/>
    <w:rsid w:val="00D05875"/>
    <w:rsid w:val="00D07541"/>
    <w:rsid w:val="00D11F4E"/>
    <w:rsid w:val="00D12BBF"/>
    <w:rsid w:val="00D20987"/>
    <w:rsid w:val="00D24F04"/>
    <w:rsid w:val="00D24F30"/>
    <w:rsid w:val="00D30CC6"/>
    <w:rsid w:val="00D33486"/>
    <w:rsid w:val="00D33563"/>
    <w:rsid w:val="00D41693"/>
    <w:rsid w:val="00D4347D"/>
    <w:rsid w:val="00D45D81"/>
    <w:rsid w:val="00D5234D"/>
    <w:rsid w:val="00D60414"/>
    <w:rsid w:val="00D63314"/>
    <w:rsid w:val="00D63F32"/>
    <w:rsid w:val="00D730AB"/>
    <w:rsid w:val="00D74AB7"/>
    <w:rsid w:val="00D75539"/>
    <w:rsid w:val="00D84D04"/>
    <w:rsid w:val="00D85AFF"/>
    <w:rsid w:val="00D8716A"/>
    <w:rsid w:val="00D87FFB"/>
    <w:rsid w:val="00D9336C"/>
    <w:rsid w:val="00D95157"/>
    <w:rsid w:val="00D95C38"/>
    <w:rsid w:val="00DA57F2"/>
    <w:rsid w:val="00DA59E3"/>
    <w:rsid w:val="00DA75D1"/>
    <w:rsid w:val="00DA77DC"/>
    <w:rsid w:val="00DB0DD2"/>
    <w:rsid w:val="00DB2914"/>
    <w:rsid w:val="00DB3576"/>
    <w:rsid w:val="00DB5103"/>
    <w:rsid w:val="00DC1305"/>
    <w:rsid w:val="00DC1E2A"/>
    <w:rsid w:val="00DC39F3"/>
    <w:rsid w:val="00DC72D3"/>
    <w:rsid w:val="00DD05D3"/>
    <w:rsid w:val="00DD5F5C"/>
    <w:rsid w:val="00DD637B"/>
    <w:rsid w:val="00DE19E1"/>
    <w:rsid w:val="00DE48B5"/>
    <w:rsid w:val="00DE62B5"/>
    <w:rsid w:val="00DE64E3"/>
    <w:rsid w:val="00DF5CF1"/>
    <w:rsid w:val="00DF7194"/>
    <w:rsid w:val="00E035BD"/>
    <w:rsid w:val="00E05E74"/>
    <w:rsid w:val="00E0729A"/>
    <w:rsid w:val="00E10DC5"/>
    <w:rsid w:val="00E11037"/>
    <w:rsid w:val="00E174BD"/>
    <w:rsid w:val="00E17798"/>
    <w:rsid w:val="00E20DDB"/>
    <w:rsid w:val="00E2245E"/>
    <w:rsid w:val="00E2310C"/>
    <w:rsid w:val="00E24B88"/>
    <w:rsid w:val="00E24E4B"/>
    <w:rsid w:val="00E25B10"/>
    <w:rsid w:val="00E27191"/>
    <w:rsid w:val="00E315F6"/>
    <w:rsid w:val="00E32871"/>
    <w:rsid w:val="00E3347D"/>
    <w:rsid w:val="00E3363B"/>
    <w:rsid w:val="00E3556C"/>
    <w:rsid w:val="00E35B47"/>
    <w:rsid w:val="00E3749D"/>
    <w:rsid w:val="00E37AF6"/>
    <w:rsid w:val="00E421F7"/>
    <w:rsid w:val="00E44A91"/>
    <w:rsid w:val="00E44F11"/>
    <w:rsid w:val="00E5003D"/>
    <w:rsid w:val="00E526B4"/>
    <w:rsid w:val="00E600E4"/>
    <w:rsid w:val="00E61003"/>
    <w:rsid w:val="00E6214F"/>
    <w:rsid w:val="00E62707"/>
    <w:rsid w:val="00E741CE"/>
    <w:rsid w:val="00E80B3C"/>
    <w:rsid w:val="00E81EF0"/>
    <w:rsid w:val="00E824EB"/>
    <w:rsid w:val="00E87A2A"/>
    <w:rsid w:val="00E97602"/>
    <w:rsid w:val="00EA6D62"/>
    <w:rsid w:val="00EB578E"/>
    <w:rsid w:val="00EC0C9E"/>
    <w:rsid w:val="00EC3B49"/>
    <w:rsid w:val="00EC4E8F"/>
    <w:rsid w:val="00EC4F09"/>
    <w:rsid w:val="00EC706E"/>
    <w:rsid w:val="00EC7C72"/>
    <w:rsid w:val="00ED07A7"/>
    <w:rsid w:val="00ED154B"/>
    <w:rsid w:val="00ED2545"/>
    <w:rsid w:val="00EE0769"/>
    <w:rsid w:val="00EE4EB5"/>
    <w:rsid w:val="00EE5D1E"/>
    <w:rsid w:val="00EE79CC"/>
    <w:rsid w:val="00EF5A21"/>
    <w:rsid w:val="00EF6C7E"/>
    <w:rsid w:val="00EF6FD5"/>
    <w:rsid w:val="00F00DAB"/>
    <w:rsid w:val="00F00EA0"/>
    <w:rsid w:val="00F063EB"/>
    <w:rsid w:val="00F1717F"/>
    <w:rsid w:val="00F22F55"/>
    <w:rsid w:val="00F25497"/>
    <w:rsid w:val="00F25B39"/>
    <w:rsid w:val="00F3122B"/>
    <w:rsid w:val="00F31639"/>
    <w:rsid w:val="00F331B9"/>
    <w:rsid w:val="00F3461B"/>
    <w:rsid w:val="00F36099"/>
    <w:rsid w:val="00F44A63"/>
    <w:rsid w:val="00F44FBA"/>
    <w:rsid w:val="00F4542A"/>
    <w:rsid w:val="00F5101E"/>
    <w:rsid w:val="00F522AA"/>
    <w:rsid w:val="00F562DE"/>
    <w:rsid w:val="00F61618"/>
    <w:rsid w:val="00F65D8E"/>
    <w:rsid w:val="00F73DE3"/>
    <w:rsid w:val="00F75E18"/>
    <w:rsid w:val="00F776EF"/>
    <w:rsid w:val="00F832EF"/>
    <w:rsid w:val="00F858EC"/>
    <w:rsid w:val="00F91FAF"/>
    <w:rsid w:val="00F94CCF"/>
    <w:rsid w:val="00F96F93"/>
    <w:rsid w:val="00FA01FD"/>
    <w:rsid w:val="00FA1392"/>
    <w:rsid w:val="00FA179E"/>
    <w:rsid w:val="00FA189B"/>
    <w:rsid w:val="00FA2D37"/>
    <w:rsid w:val="00FC0585"/>
    <w:rsid w:val="00FC1239"/>
    <w:rsid w:val="00FC182C"/>
    <w:rsid w:val="00FC2328"/>
    <w:rsid w:val="00FC5630"/>
    <w:rsid w:val="00FC60CA"/>
    <w:rsid w:val="00FD3E67"/>
    <w:rsid w:val="00FD4C9D"/>
    <w:rsid w:val="00FD55B9"/>
    <w:rsid w:val="00FD570B"/>
    <w:rsid w:val="00FE6223"/>
    <w:rsid w:val="00FE7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BalloonText">
    <w:name w:val="Balloon Text"/>
    <w:basedOn w:val="Normal"/>
    <w:link w:val="BalloonTextChar"/>
    <w:uiPriority w:val="99"/>
    <w:semiHidden/>
    <w:unhideWhenUsed/>
    <w:rsid w:val="00D74A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4AB7"/>
    <w:rPr>
      <w:rFonts w:ascii="Segoe UI" w:hAnsi="Segoe UI" w:cs="Segoe UI"/>
      <w:sz w:val="18"/>
      <w:szCs w:val="18"/>
    </w:rPr>
  </w:style>
  <w:style w:type="paragraph" w:styleId="Revision">
    <w:name w:val="Revision"/>
    <w:hidden/>
    <w:uiPriority w:val="99"/>
    <w:semiHidden/>
    <w:rsid w:val="004513A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microsoft.com/office/2011/relationships/people" Target="peop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455AF-FCDD-4C7C-B3FF-4613DC46A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67</Pages>
  <Words>63961</Words>
  <Characters>364581</Characters>
  <Application>Microsoft Office Word</Application>
  <DocSecurity>0</DocSecurity>
  <Lines>3038</Lines>
  <Paragraphs>855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9</cp:revision>
  <dcterms:created xsi:type="dcterms:W3CDTF">2022-08-08T22:34:00Z</dcterms:created>
  <dcterms:modified xsi:type="dcterms:W3CDTF">2022-08-11T22:45:00Z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