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38ABBBF6"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r w:rsidR="004513A1">
        <w:rPr>
          <w:rFonts w:ascii="Times New Roman" w:hAnsi="Times New Roman" w:cs="Times New Roman"/>
          <w:sz w:val="24"/>
          <w:szCs w:val="24"/>
        </w:rPr>
        <w:t xml:space="preserve">events </w:t>
      </w:r>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r w:rsidR="004513A1">
        <w:rPr>
          <w:rFonts w:ascii="Times New Roman" w:hAnsi="Times New Roman" w:cs="Times New Roman"/>
          <w:sz w:val="24"/>
          <w:szCs w:val="24"/>
        </w:rPr>
        <w:t xml:space="preserve"> </w:t>
      </w:r>
      <w:r w:rsidR="003A6939">
        <w:rPr>
          <w:rFonts w:ascii="Times New Roman" w:hAnsi="Times New Roman" w:cs="Times New Roman"/>
          <w:sz w:val="24"/>
          <w:szCs w:val="24"/>
        </w:rPr>
        <w:t>increas</w:t>
      </w:r>
      <w:r w:rsidR="004513A1">
        <w:rPr>
          <w:rFonts w:ascii="Times New Roman" w:hAnsi="Times New Roman" w:cs="Times New Roman"/>
          <w:sz w:val="24"/>
          <w:szCs w:val="24"/>
        </w:rPr>
        <w:t>ed</w:t>
      </w:r>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5"/>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5"/>
      <w:r w:rsidR="00E035BD">
        <w:rPr>
          <w:rStyle w:val="CommentReference"/>
        </w:rPr>
        <w:commentReference w:id="5"/>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6"/>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6"/>
      <w:r w:rsidR="00E035BD">
        <w:rPr>
          <w:rStyle w:val="CommentReference"/>
        </w:rPr>
        <w:commentReference w:id="6"/>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7"/>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7"/>
      <w:r w:rsidR="00E3347D">
        <w:rPr>
          <w:rStyle w:val="CommentReference"/>
        </w:rPr>
        <w:commentReference w:id="7"/>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8"/>
      <w:r w:rsidR="003C1177" w:rsidRPr="00FD4C9D">
        <w:rPr>
          <w:rFonts w:ascii="Times New Roman" w:hAnsi="Times New Roman" w:cs="Times New Roman"/>
          <w:sz w:val="24"/>
          <w:szCs w:val="24"/>
        </w:rPr>
        <w:t xml:space="preserve">projected to decline and 33% </w:t>
      </w:r>
      <w:commentRangeEnd w:id="8"/>
      <w:r w:rsidR="003267F7">
        <w:rPr>
          <w:rStyle w:val="CommentReference"/>
        </w:rPr>
        <w:commentReference w:id="8"/>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9"/>
      <w:r w:rsidR="003C1177" w:rsidRPr="00FD4C9D">
        <w:rPr>
          <w:rFonts w:ascii="Times New Roman" w:hAnsi="Times New Roman" w:cs="Times New Roman"/>
          <w:sz w:val="24"/>
          <w:szCs w:val="24"/>
        </w:rPr>
        <w:t xml:space="preserve">suffer losses </w:t>
      </w:r>
      <w:commentRangeEnd w:id="9"/>
      <w:r w:rsidR="004D6D19">
        <w:rPr>
          <w:rStyle w:val="CommentReference"/>
        </w:rPr>
        <w:commentReference w:id="9"/>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0"/>
      <w:commentRangeStart w:id="11"/>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0"/>
      <w:r w:rsidR="008B0578">
        <w:rPr>
          <w:rStyle w:val="CommentReference"/>
        </w:rPr>
        <w:commentReference w:id="10"/>
      </w:r>
      <w:commentRangeEnd w:id="11"/>
      <w:r w:rsidR="004D6D19">
        <w:rPr>
          <w:rStyle w:val="CommentReference"/>
        </w:rPr>
        <w:commentReference w:id="11"/>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2"/>
      <w:r>
        <w:rPr>
          <w:rFonts w:ascii="Times New Roman" w:hAnsi="Times New Roman" w:cs="Times New Roman"/>
          <w:sz w:val="24"/>
          <w:szCs w:val="24"/>
        </w:rPr>
        <w:t>examine population dynamics of forest songbird species in the Appalachian Mountains in relation to climate and land cover change</w:t>
      </w:r>
      <w:commentRangeEnd w:id="12"/>
      <w:r w:rsidR="004D6D19">
        <w:rPr>
          <w:rStyle w:val="CommentReference"/>
        </w:rPr>
        <w:commentReference w:id="12"/>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41E844C"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r w:rsidR="0048260C">
        <w:rPr>
          <w:rFonts w:ascii="Times New Roman" w:hAnsi="Times New Roman" w:cs="Times New Roman"/>
          <w:sz w:val="24"/>
          <w:szCs w:val="24"/>
        </w:rPr>
        <w:t xml:space="preserve"> avian</w:t>
      </w:r>
      <w:r>
        <w:rPr>
          <w:rFonts w:ascii="Times New Roman" w:hAnsi="Times New Roman" w:cs="Times New Roman"/>
          <w:sz w:val="24"/>
          <w:szCs w:val="24"/>
        </w:rPr>
        <w:t xml:space="preserve"> species shift in distribution, </w:t>
      </w:r>
      <w:r w:rsidR="0048260C">
        <w:rPr>
          <w:rFonts w:ascii="Times New Roman" w:hAnsi="Times New Roman" w:cs="Times New Roman"/>
          <w:sz w:val="24"/>
          <w:szCs w:val="24"/>
        </w:rPr>
        <w:t>avian</w:t>
      </w:r>
      <w:r>
        <w:rPr>
          <w:rFonts w:ascii="Times New Roman" w:hAnsi="Times New Roman" w:cs="Times New Roman"/>
          <w:sz w:val="24"/>
          <w:szCs w:val="24"/>
        </w:rPr>
        <w:t xml:space="preserve"> communities </w:t>
      </w:r>
      <w:r w:rsidR="00B67326">
        <w:rPr>
          <w:rFonts w:ascii="Times New Roman" w:hAnsi="Times New Roman" w:cs="Times New Roman"/>
          <w:sz w:val="24"/>
          <w:szCs w:val="24"/>
        </w:rPr>
        <w:t xml:space="preserve">also </w:t>
      </w:r>
      <w:r w:rsidR="0048260C">
        <w:rPr>
          <w:rFonts w:ascii="Times New Roman" w:hAnsi="Times New Roman" w:cs="Times New Roman"/>
          <w:sz w:val="24"/>
          <w:szCs w:val="24"/>
        </w:rPr>
        <w:t xml:space="preserve">may </w:t>
      </w:r>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1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13"/>
      <w:r w:rsidR="003C2D34">
        <w:rPr>
          <w:rStyle w:val="CommentReference"/>
        </w:rPr>
        <w:commentReference w:id="1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14"/>
      <w:r w:rsidRPr="00FD4C9D">
        <w:rPr>
          <w:rFonts w:ascii="Times New Roman" w:hAnsi="Times New Roman" w:cs="Times New Roman"/>
          <w:sz w:val="24"/>
        </w:rPr>
        <w:t xml:space="preserve">physiographic provinces </w:t>
      </w:r>
      <w:commentRangeEnd w:id="14"/>
      <w:r w:rsidR="003C2D34">
        <w:rPr>
          <w:rStyle w:val="CommentReference"/>
        </w:rPr>
        <w:commentReference w:id="1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15"/>
      <w:commentRangeStart w:id="1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15"/>
      <w:r w:rsidR="003C2D34">
        <w:rPr>
          <w:rStyle w:val="CommentReference"/>
        </w:rPr>
        <w:commentReference w:id="15"/>
      </w:r>
      <w:commentRangeEnd w:id="16"/>
      <w:r w:rsidR="00122D37">
        <w:rPr>
          <w:rStyle w:val="CommentReference"/>
        </w:rPr>
        <w:commentReference w:id="1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17"/>
      <w:r w:rsidRPr="00FD4C9D">
        <w:rPr>
          <w:rFonts w:ascii="Times New Roman" w:hAnsi="Times New Roman" w:cs="Times New Roman"/>
          <w:i/>
          <w:iCs/>
          <w:sz w:val="24"/>
          <w:szCs w:val="24"/>
        </w:rPr>
        <w:t>Focal species</w:t>
      </w:r>
      <w:commentRangeEnd w:id="17"/>
      <w:r w:rsidR="001A24BC">
        <w:rPr>
          <w:rStyle w:val="CommentReference"/>
        </w:rPr>
        <w:commentReference w:id="1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1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1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19"/>
      <w:commentRangeStart w:id="20"/>
      <w:r w:rsidR="0029345A" w:rsidRPr="00FD4C9D">
        <w:rPr>
          <w:rFonts w:ascii="Times New Roman" w:hAnsi="Times New Roman" w:cs="Times New Roman"/>
          <w:sz w:val="24"/>
        </w:rPr>
        <w:t>individual stop-level location data were not available</w:t>
      </w:r>
      <w:commentRangeEnd w:id="19"/>
      <w:r w:rsidR="001733BF">
        <w:rPr>
          <w:rStyle w:val="CommentReference"/>
        </w:rPr>
        <w:commentReference w:id="19"/>
      </w:r>
      <w:commentRangeEnd w:id="20"/>
      <w:r w:rsidR="00B85371">
        <w:rPr>
          <w:rStyle w:val="CommentReference"/>
        </w:rPr>
        <w:commentReference w:id="2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21"/>
      <w:commentRangeStart w:id="22"/>
      <w:r w:rsidR="00545DB5" w:rsidRPr="00FD4C9D">
        <w:rPr>
          <w:rFonts w:ascii="Times New Roman" w:hAnsi="Times New Roman" w:cs="Times New Roman"/>
          <w:sz w:val="24"/>
        </w:rPr>
        <w:t>signifying routes that met BBS criteria</w:t>
      </w:r>
      <w:commentRangeEnd w:id="21"/>
      <w:r w:rsidR="001733BF">
        <w:rPr>
          <w:rStyle w:val="CommentReference"/>
        </w:rPr>
        <w:commentReference w:id="21"/>
      </w:r>
      <w:commentRangeEnd w:id="22"/>
      <w:r w:rsidR="00B85371">
        <w:rPr>
          <w:rStyle w:val="CommentReference"/>
        </w:rPr>
        <w:commentReference w:id="2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23"/>
      <w:r w:rsidR="00545DB5" w:rsidRPr="00FD4C9D">
        <w:rPr>
          <w:rFonts w:ascii="Times New Roman" w:hAnsi="Times New Roman" w:cs="Times New Roman"/>
          <w:sz w:val="24"/>
        </w:rPr>
        <w:t>.</w:t>
      </w:r>
      <w:commentRangeEnd w:id="23"/>
      <w:r w:rsidR="00BB22BA">
        <w:rPr>
          <w:rStyle w:val="CommentReference"/>
        </w:rPr>
        <w:commentReference w:id="2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2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24"/>
      <w:r w:rsidR="001733BF">
        <w:rPr>
          <w:rStyle w:val="CommentReference"/>
        </w:rPr>
        <w:commentReference w:id="2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25"/>
      <w:r w:rsidR="00865575" w:rsidRPr="00FD4C9D">
        <w:rPr>
          <w:rFonts w:ascii="Times New Roman" w:hAnsi="Times New Roman" w:cs="Times New Roman"/>
          <w:sz w:val="24"/>
        </w:rPr>
        <w:t>Correlations among the nine environmental covariates ranged from -0.55 to 0.51.</w:t>
      </w:r>
      <w:commentRangeEnd w:id="25"/>
      <w:r w:rsidR="001733BF">
        <w:rPr>
          <w:rStyle w:val="CommentReference"/>
        </w:rPr>
        <w:commentReference w:id="2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2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26"/>
      <w:r w:rsidR="001733BF">
        <w:rPr>
          <w:rStyle w:val="CommentReference"/>
        </w:rPr>
        <w:commentReference w:id="2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27"/>
      <w:r w:rsidRPr="00FD4C9D">
        <w:rPr>
          <w:rFonts w:ascii="Times New Roman" w:hAnsi="Times New Roman" w:cs="Times New Roman"/>
          <w:sz w:val="24"/>
        </w:rPr>
        <w:t>hexagons centered on the first stop of each BBS route</w:t>
      </w:r>
      <w:commentRangeEnd w:id="27"/>
      <w:r w:rsidR="001733BF">
        <w:rPr>
          <w:rStyle w:val="CommentReference"/>
        </w:rPr>
        <w:commentReference w:id="2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28"/>
      <w:r w:rsidR="0049356B" w:rsidRPr="00FD4C9D">
        <w:rPr>
          <w:rFonts w:ascii="Times New Roman" w:hAnsi="Times New Roman" w:cs="Times New Roman"/>
          <w:sz w:val="24"/>
        </w:rPr>
        <w:t xml:space="preserve">approximately 24 km from </w:t>
      </w:r>
      <w:commentRangeEnd w:id="28"/>
      <w:r w:rsidR="00B70202">
        <w:rPr>
          <w:rStyle w:val="CommentReference"/>
        </w:rPr>
        <w:commentReference w:id="2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29"/>
      <w:r w:rsidRPr="00FD4C9D">
        <w:rPr>
          <w:rFonts w:ascii="Times New Roman" w:hAnsi="Times New Roman" w:cs="Times New Roman"/>
          <w:sz w:val="24"/>
        </w:rPr>
        <w:t xml:space="preserve">PRISM Climate Group </w:t>
      </w:r>
      <w:commentRangeEnd w:id="29"/>
      <w:r w:rsidR="00B70202">
        <w:rPr>
          <w:rStyle w:val="CommentReference"/>
        </w:rPr>
        <w:commentReference w:id="2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3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30"/>
      <w:r w:rsidR="00B70202">
        <w:rPr>
          <w:rStyle w:val="CommentReference"/>
        </w:rPr>
        <w:commentReference w:id="3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3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31"/>
      <w:r w:rsidR="00B70202">
        <w:rPr>
          <w:rStyle w:val="CommentReference"/>
        </w:rPr>
        <w:commentReference w:id="3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3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32"/>
      <w:r w:rsidR="00B70202">
        <w:rPr>
          <w:rStyle w:val="CommentReference"/>
        </w:rPr>
        <w:commentReference w:id="3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33"/>
      <w:r w:rsidR="00F1717F" w:rsidRPr="00FD4C9D">
        <w:rPr>
          <w:rFonts w:ascii="Times New Roman" w:hAnsi="Times New Roman" w:cs="Times New Roman"/>
          <w:sz w:val="24"/>
        </w:rPr>
        <w:t>two sets of individual negative binomial models</w:t>
      </w:r>
      <w:commentRangeEnd w:id="33"/>
      <w:r w:rsidR="005E3644">
        <w:rPr>
          <w:rStyle w:val="CommentReference"/>
        </w:rPr>
        <w:commentReference w:id="33"/>
      </w:r>
      <w:r w:rsidR="00F1717F" w:rsidRPr="00FD4C9D">
        <w:rPr>
          <w:rFonts w:ascii="Times New Roman" w:hAnsi="Times New Roman" w:cs="Times New Roman"/>
          <w:sz w:val="24"/>
        </w:rPr>
        <w:t xml:space="preserve">, using the </w:t>
      </w:r>
      <w:commentRangeStart w:id="3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34"/>
      <w:r w:rsidR="007C4CF8">
        <w:rPr>
          <w:rStyle w:val="CommentReference"/>
        </w:rPr>
        <w:commentReference w:id="34"/>
      </w:r>
      <w:r w:rsidR="00F1717F" w:rsidRPr="00FD4C9D">
        <w:rPr>
          <w:rFonts w:ascii="Times New Roman" w:hAnsi="Times New Roman" w:cs="Times New Roman"/>
          <w:sz w:val="24"/>
        </w:rPr>
        <w:t xml:space="preserve">ckage in Program R. </w:t>
      </w:r>
      <w:commentRangeStart w:id="3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35"/>
      <w:r w:rsidR="005E3644">
        <w:rPr>
          <w:rStyle w:val="CommentReference"/>
        </w:rPr>
        <w:commentReference w:id="35"/>
      </w:r>
      <w:r w:rsidR="00F1717F" w:rsidRPr="00FD4C9D">
        <w:rPr>
          <w:rFonts w:ascii="Times New Roman" w:hAnsi="Times New Roman" w:cs="Times New Roman"/>
          <w:sz w:val="24"/>
        </w:rPr>
        <w:t xml:space="preserve"> </w:t>
      </w:r>
      <w:commentRangeStart w:id="3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36"/>
      <w:r w:rsidR="005E3644">
        <w:rPr>
          <w:rStyle w:val="CommentReference"/>
        </w:rPr>
        <w:commentReference w:id="36"/>
      </w:r>
      <w:r w:rsidR="00713E08" w:rsidRPr="00FD4C9D">
        <w:rPr>
          <w:rFonts w:ascii="Times New Roman" w:hAnsi="Times New Roman" w:cs="Times New Roman"/>
          <w:sz w:val="24"/>
        </w:rPr>
        <w:t xml:space="preserve">. </w:t>
      </w:r>
      <w:commentRangeStart w:id="3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37"/>
      <w:r w:rsidR="005E3644">
        <w:rPr>
          <w:rStyle w:val="CommentReference"/>
        </w:rPr>
        <w:commentReference w:id="3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3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38"/>
      <w:r w:rsidR="0074180E">
        <w:rPr>
          <w:rStyle w:val="CommentReference"/>
        </w:rPr>
        <w:commentReference w:id="3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39"/>
      <w:commentRangeStart w:id="40"/>
      <w:r w:rsidR="00E35B47" w:rsidRPr="00FD4C9D">
        <w:rPr>
          <w:rFonts w:ascii="Times New Roman" w:hAnsi="Times New Roman" w:cs="Times New Roman"/>
          <w:sz w:val="24"/>
        </w:rPr>
        <w:t xml:space="preserve">three land cover variables were specified as linear. Model fit was assessed by </w:t>
      </w:r>
      <w:commentRangeStart w:id="41"/>
      <w:r w:rsidR="00E35B47" w:rsidRPr="00FD4C9D">
        <w:rPr>
          <w:rFonts w:ascii="Times New Roman" w:hAnsi="Times New Roman" w:cs="Times New Roman"/>
          <w:sz w:val="24"/>
        </w:rPr>
        <w:t>calculating the squared Pearson residual; if the p-value was between 0.05 and 0.95</w:t>
      </w:r>
      <w:commentRangeEnd w:id="41"/>
      <w:r w:rsidR="0074180E">
        <w:rPr>
          <w:rStyle w:val="CommentReference"/>
        </w:rPr>
        <w:commentReference w:id="41"/>
      </w:r>
      <w:r w:rsidR="00E35B47" w:rsidRPr="00FD4C9D">
        <w:rPr>
          <w:rFonts w:ascii="Times New Roman" w:hAnsi="Times New Roman" w:cs="Times New Roman"/>
          <w:sz w:val="24"/>
        </w:rPr>
        <w:t xml:space="preserve">, the model fit was </w:t>
      </w:r>
      <w:commentRangeStart w:id="42"/>
      <w:r w:rsidR="00E35B47" w:rsidRPr="00FD4C9D">
        <w:rPr>
          <w:rFonts w:ascii="Times New Roman" w:hAnsi="Times New Roman" w:cs="Times New Roman"/>
          <w:sz w:val="24"/>
        </w:rPr>
        <w:t>considered good</w:t>
      </w:r>
      <w:commentRangeEnd w:id="39"/>
      <w:r w:rsidR="00D4347D">
        <w:rPr>
          <w:rStyle w:val="CommentReference"/>
        </w:rPr>
        <w:commentReference w:id="39"/>
      </w:r>
      <w:commentRangeEnd w:id="40"/>
      <w:commentRangeEnd w:id="42"/>
      <w:r w:rsidR="009F2BD8">
        <w:rPr>
          <w:rStyle w:val="CommentReference"/>
        </w:rPr>
        <w:commentReference w:id="40"/>
      </w:r>
      <w:r w:rsidR="0074180E">
        <w:rPr>
          <w:rStyle w:val="CommentReference"/>
        </w:rPr>
        <w:commentReference w:id="4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4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43"/>
      <w:r w:rsidR="0087274F">
        <w:rPr>
          <w:rStyle w:val="CommentReference"/>
        </w:rPr>
        <w:commentReference w:id="4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4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44"/>
      <w:r w:rsidR="0087274F">
        <w:rPr>
          <w:rStyle w:val="CommentReference"/>
        </w:rPr>
        <w:commentReference w:id="4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45"/>
      <w:r w:rsidR="00F331B9" w:rsidRPr="00FD4C9D">
        <w:rPr>
          <w:rFonts w:ascii="Times New Roman" w:hAnsi="Times New Roman" w:cs="Times New Roman"/>
          <w:sz w:val="24"/>
        </w:rPr>
        <w:t>spatial mean-cente</w:t>
      </w:r>
      <w:commentRangeEnd w:id="45"/>
      <w:r w:rsidR="0087274F">
        <w:rPr>
          <w:rStyle w:val="CommentReference"/>
        </w:rPr>
        <w:commentReference w:id="4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4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46"/>
      <w:r w:rsidR="009E363A">
        <w:rPr>
          <w:rStyle w:val="CommentReference"/>
        </w:rPr>
        <w:commentReference w:id="4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47"/>
      <w:r w:rsidRPr="00FD4C9D">
        <w:rPr>
          <w:rFonts w:ascii="Times New Roman" w:hAnsi="Times New Roman" w:cs="Times New Roman"/>
          <w:sz w:val="24"/>
          <w:szCs w:val="24"/>
        </w:rPr>
        <w:t xml:space="preserve">.211 to 0.839 </w:t>
      </w:r>
      <w:commentRangeEnd w:id="47"/>
      <w:r w:rsidR="004E1486">
        <w:rPr>
          <w:rStyle w:val="CommentReference"/>
        </w:rPr>
        <w:commentReference w:id="47"/>
      </w:r>
      <w:r w:rsidRPr="00FD4C9D">
        <w:rPr>
          <w:rFonts w:ascii="Times New Roman" w:hAnsi="Times New Roman" w:cs="Times New Roman"/>
          <w:sz w:val="24"/>
          <w:szCs w:val="24"/>
        </w:rPr>
        <w:t xml:space="preserve">and the number of </w:t>
      </w:r>
      <w:commentRangeStart w:id="48"/>
      <w:r w:rsidRPr="00FD4C9D">
        <w:rPr>
          <w:rFonts w:ascii="Times New Roman" w:hAnsi="Times New Roman" w:cs="Times New Roman"/>
          <w:sz w:val="24"/>
          <w:szCs w:val="24"/>
        </w:rPr>
        <w:t xml:space="preserve">iterations in the posterior distribution </w:t>
      </w:r>
      <w:commentRangeEnd w:id="48"/>
      <w:r w:rsidR="004E1486">
        <w:rPr>
          <w:rStyle w:val="CommentReference"/>
        </w:rPr>
        <w:commentReference w:id="48"/>
      </w:r>
      <w:r w:rsidRPr="00FD4C9D">
        <w:rPr>
          <w:rFonts w:ascii="Times New Roman" w:hAnsi="Times New Roman" w:cs="Times New Roman"/>
          <w:sz w:val="24"/>
          <w:szCs w:val="24"/>
        </w:rPr>
        <w:t xml:space="preserve">ranging from </w:t>
      </w:r>
      <w:bookmarkStart w:id="49" w:name="_Hlk112248702"/>
      <w:r w:rsidRPr="00FD4C9D">
        <w:rPr>
          <w:rFonts w:ascii="Times New Roman" w:hAnsi="Times New Roman" w:cs="Times New Roman"/>
          <w:sz w:val="24"/>
          <w:szCs w:val="24"/>
        </w:rPr>
        <w:t xml:space="preserve">3,000 to 21,000 </w:t>
      </w:r>
      <w:bookmarkEnd w:id="4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5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50"/>
      <w:r w:rsidR="004E1486">
        <w:rPr>
          <w:rStyle w:val="CommentReference"/>
        </w:rPr>
        <w:commentReference w:id="50"/>
      </w:r>
      <w:commentRangeStart w:id="51"/>
      <w:commentRangeStart w:id="5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51"/>
      <w:r w:rsidR="00D84D04">
        <w:rPr>
          <w:rStyle w:val="CommentReference"/>
        </w:rPr>
        <w:commentReference w:id="51"/>
      </w:r>
      <w:commentRangeEnd w:id="52"/>
      <w:r w:rsidR="009F2BD8">
        <w:rPr>
          <w:rStyle w:val="CommentReference"/>
        </w:rPr>
        <w:commentReference w:id="5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5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53"/>
      <w:r w:rsidR="00D84D04">
        <w:rPr>
          <w:rStyle w:val="CommentReference"/>
        </w:rPr>
        <w:commentReference w:id="5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5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5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55"/>
      <w:r w:rsidR="00D84D04">
        <w:rPr>
          <w:rStyle w:val="CommentReference"/>
        </w:rPr>
        <w:commentReference w:id="5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54"/>
      <w:r w:rsidR="00D84D04">
        <w:rPr>
          <w:rStyle w:val="CommentReference"/>
        </w:rPr>
        <w:commentReference w:id="5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56"/>
      <w:r w:rsidRPr="00FD4C9D">
        <w:rPr>
          <w:rFonts w:ascii="Times New Roman" w:hAnsi="Times New Roman" w:cs="Times New Roman"/>
          <w:i/>
          <w:iCs/>
          <w:sz w:val="24"/>
          <w:szCs w:val="24"/>
        </w:rPr>
        <w:t>Relative influence of climate vs. land cover variables</w:t>
      </w:r>
      <w:commentRangeEnd w:id="56"/>
      <w:r w:rsidR="00AB52A0">
        <w:rPr>
          <w:rStyle w:val="CommentReference"/>
        </w:rPr>
        <w:commentReference w:id="5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5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57"/>
      <w:r w:rsidR="00AB52A0">
        <w:rPr>
          <w:rStyle w:val="CommentReference"/>
        </w:rPr>
        <w:commentReference w:id="5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58"/>
      <w:r w:rsidRPr="00FD4C9D">
        <w:rPr>
          <w:rFonts w:ascii="Times New Roman" w:hAnsi="Times New Roman" w:cs="Times New Roman"/>
          <w:sz w:val="24"/>
        </w:rPr>
        <w:t>Both climate and land cover variables resulted in the highest average changes in expected counts for climate generalist species</w:t>
      </w:r>
      <w:commentRangeEnd w:id="58"/>
      <w:r w:rsidR="00AB52A0">
        <w:rPr>
          <w:rStyle w:val="CommentReference"/>
        </w:rPr>
        <w:commentReference w:id="5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5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59"/>
      <w:r w:rsidR="00451DA4">
        <w:rPr>
          <w:rStyle w:val="CommentReference"/>
        </w:rPr>
        <w:commentReference w:id="5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60"/>
      <w:r w:rsidRPr="00FD4C9D">
        <w:rPr>
          <w:rFonts w:ascii="Times New Roman" w:hAnsi="Times New Roman" w:cs="Times New Roman"/>
          <w:i/>
          <w:iCs/>
          <w:sz w:val="24"/>
          <w:szCs w:val="24"/>
        </w:rPr>
        <w:t>Projected future (2100) distributions</w:t>
      </w:r>
      <w:commentRangeEnd w:id="60"/>
      <w:r w:rsidR="00451DA4">
        <w:rPr>
          <w:rStyle w:val="CommentReference"/>
        </w:rPr>
        <w:commentReference w:id="6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61"/>
      <w:r w:rsidRPr="00FD4C9D">
        <w:rPr>
          <w:rFonts w:ascii="Times New Roman" w:hAnsi="Times New Roman" w:cs="Times New Roman"/>
          <w:sz w:val="24"/>
          <w:szCs w:val="24"/>
        </w:rPr>
        <w:t xml:space="preserve">The six future climate </w:t>
      </w:r>
      <w:commentRangeEnd w:id="61"/>
      <w:r w:rsidR="00451DA4">
        <w:rPr>
          <w:rStyle w:val="CommentReference"/>
        </w:rPr>
        <w:commentReference w:id="6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16E8325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projections, there was an average </w:t>
      </w:r>
      <w:commentRangeStart w:id="62"/>
      <w:r w:rsidR="002516C7" w:rsidRPr="00FD4C9D">
        <w:rPr>
          <w:rFonts w:ascii="Times New Roman" w:hAnsi="Times New Roman" w:cs="Times New Roman"/>
          <w:sz w:val="24"/>
          <w:szCs w:val="24"/>
        </w:rPr>
        <w:t xml:space="preserve">change of only -2.2% </w:t>
      </w:r>
      <w:commentRangeEnd w:id="62"/>
      <w:r w:rsidR="00451DA4">
        <w:rPr>
          <w:rStyle w:val="CommentReference"/>
        </w:rPr>
        <w:commentReference w:id="62"/>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63"/>
      <w:commentRangeStart w:id="64"/>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63"/>
      <w:r w:rsidR="00451DA4">
        <w:rPr>
          <w:rStyle w:val="CommentReference"/>
        </w:rPr>
        <w:commentReference w:id="63"/>
      </w:r>
      <w:commentRangeEnd w:id="64"/>
      <w:r w:rsidR="00DB071C">
        <w:rPr>
          <w:rStyle w:val="CommentReference"/>
        </w:rPr>
        <w:commentReference w:id="64"/>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65"/>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66"/>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66"/>
      <w:r w:rsidR="004320BE">
        <w:rPr>
          <w:rStyle w:val="CommentReference"/>
        </w:rPr>
        <w:commentReference w:id="66"/>
      </w:r>
      <w:r w:rsidR="009B5099" w:rsidRPr="00FD4C9D">
        <w:rPr>
          <w:rFonts w:ascii="Times New Roman" w:hAnsi="Times New Roman" w:cs="Times New Roman"/>
          <w:sz w:val="24"/>
          <w:szCs w:val="24"/>
        </w:rPr>
        <w:t>.</w:t>
      </w:r>
      <w:commentRangeEnd w:id="65"/>
      <w:r w:rsidR="00A95EB4">
        <w:rPr>
          <w:rStyle w:val="CommentReference"/>
        </w:rPr>
        <w:commentReference w:id="65"/>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67"/>
      <w:r w:rsidRPr="00FD4C9D">
        <w:rPr>
          <w:rFonts w:ascii="Times New Roman" w:hAnsi="Times New Roman" w:cs="Times New Roman"/>
          <w:b/>
          <w:bCs/>
          <w:caps/>
          <w:sz w:val="24"/>
          <w:szCs w:val="24"/>
        </w:rPr>
        <w:t>Discussion and conclusions</w:t>
      </w:r>
      <w:commentRangeEnd w:id="67"/>
      <w:r w:rsidR="009358F3">
        <w:rPr>
          <w:rStyle w:val="CommentReference"/>
        </w:rPr>
        <w:commentReference w:id="67"/>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68"/>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68"/>
      <w:r w:rsidR="00F562DE">
        <w:rPr>
          <w:rStyle w:val="CommentReference"/>
        </w:rPr>
        <w:commentReference w:id="68"/>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69"/>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69"/>
      <w:r w:rsidR="00572F29">
        <w:rPr>
          <w:rStyle w:val="CommentReference"/>
        </w:rPr>
        <w:commentReference w:id="69"/>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70"/>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70"/>
      <w:r w:rsidR="00F562DE">
        <w:rPr>
          <w:rStyle w:val="CommentReference"/>
        </w:rPr>
        <w:commentReference w:id="70"/>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71"/>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71"/>
      <w:r w:rsidR="007A6619">
        <w:rPr>
          <w:rStyle w:val="CommentReference"/>
        </w:rPr>
        <w:commentReference w:id="71"/>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72"/>
      <w:commentRangeStart w:id="73"/>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72"/>
      <w:r w:rsidR="007A6619">
        <w:rPr>
          <w:rStyle w:val="CommentReference"/>
        </w:rPr>
        <w:commentReference w:id="72"/>
      </w:r>
      <w:commentRangeEnd w:id="73"/>
      <w:r w:rsidR="003F2DDD">
        <w:rPr>
          <w:rStyle w:val="CommentReference"/>
        </w:rPr>
        <w:commentReference w:id="73"/>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74"/>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74"/>
      <w:r w:rsidR="007A6619">
        <w:rPr>
          <w:rStyle w:val="CommentReference"/>
        </w:rPr>
        <w:commentReference w:id="74"/>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75"/>
      <w:commentRangeStart w:id="76"/>
      <w:proofErr w:type="gramStart"/>
      <w:r w:rsidRPr="00FD4C9D">
        <w:rPr>
          <w:rFonts w:ascii="Times New Roman" w:hAnsi="Times New Roman" w:cs="Times New Roman"/>
          <w:sz w:val="24"/>
          <w:szCs w:val="24"/>
        </w:rPr>
        <w:t>However</w:t>
      </w:r>
      <w:commentRangeEnd w:id="75"/>
      <w:proofErr w:type="gramEnd"/>
      <w:r w:rsidR="003F2DDD">
        <w:rPr>
          <w:rStyle w:val="CommentReference"/>
        </w:rPr>
        <w:commentReference w:id="75"/>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77"/>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77"/>
      <w:r w:rsidR="0008395A">
        <w:rPr>
          <w:rStyle w:val="CommentReference"/>
        </w:rPr>
        <w:commentReference w:id="77"/>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78"/>
      <w:commentRangeStart w:id="79"/>
      <w:r w:rsidR="00124164" w:rsidRPr="00FD4C9D">
        <w:rPr>
          <w:rFonts w:ascii="Times New Roman" w:hAnsi="Times New Roman" w:cs="Times New Roman"/>
          <w:sz w:val="24"/>
        </w:rPr>
        <w:t>historical predictor-response relationships remain constant through time;</w:t>
      </w:r>
      <w:commentRangeEnd w:id="78"/>
      <w:r w:rsidR="0097572C">
        <w:rPr>
          <w:rStyle w:val="CommentReference"/>
        </w:rPr>
        <w:commentReference w:id="78"/>
      </w:r>
      <w:r w:rsidR="00124164" w:rsidRPr="00FD4C9D">
        <w:rPr>
          <w:rFonts w:ascii="Times New Roman" w:hAnsi="Times New Roman" w:cs="Times New Roman"/>
          <w:sz w:val="24"/>
        </w:rPr>
        <w:t xml:space="preserve"> </w:t>
      </w:r>
      <w:commentRangeEnd w:id="79"/>
      <w:r w:rsidR="0008395A">
        <w:rPr>
          <w:rStyle w:val="CommentReference"/>
        </w:rPr>
        <w:commentReference w:id="79"/>
      </w:r>
      <w:r w:rsidR="00124164" w:rsidRPr="00FD4C9D">
        <w:rPr>
          <w:rFonts w:ascii="Times New Roman" w:hAnsi="Times New Roman" w:cs="Times New Roman"/>
          <w:sz w:val="24"/>
        </w:rPr>
        <w:t xml:space="preserve">(2) </w:t>
      </w:r>
      <w:commentRangeStart w:id="80"/>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80"/>
      <w:r w:rsidR="009358F3">
        <w:rPr>
          <w:rStyle w:val="CommentReference"/>
        </w:rPr>
        <w:commentReference w:id="80"/>
      </w:r>
      <w:r w:rsidR="00124164" w:rsidRPr="00FD4C9D">
        <w:rPr>
          <w:rFonts w:ascii="Times New Roman" w:hAnsi="Times New Roman" w:cs="Times New Roman"/>
          <w:sz w:val="24"/>
        </w:rPr>
        <w:t xml:space="preserve">. </w:t>
      </w:r>
      <w:commentRangeStart w:id="81"/>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81"/>
      <w:r w:rsidR="009358F3">
        <w:rPr>
          <w:rStyle w:val="CommentReference"/>
        </w:rPr>
        <w:commentReference w:id="81"/>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82"/>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82"/>
      <w:r w:rsidR="001C567D">
        <w:rPr>
          <w:rStyle w:val="CommentReference"/>
        </w:rPr>
        <w:commentReference w:id="82"/>
      </w:r>
      <w:r w:rsidR="00124164" w:rsidRPr="00FD4C9D">
        <w:rPr>
          <w:rFonts w:ascii="Times New Roman" w:hAnsi="Times New Roman" w:cs="Times New Roman"/>
          <w:sz w:val="24"/>
        </w:rPr>
        <w:t>.</w:t>
      </w:r>
      <w:commentRangeEnd w:id="76"/>
      <w:r w:rsidR="0008395A">
        <w:rPr>
          <w:rStyle w:val="CommentReference"/>
        </w:rPr>
        <w:commentReference w:id="7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83"/>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83"/>
      <w:r w:rsidR="00575D97">
        <w:rPr>
          <w:rStyle w:val="CommentReference"/>
        </w:rPr>
        <w:commentReference w:id="83"/>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84"/>
      <w:r w:rsidR="00386032" w:rsidRPr="00FD4C9D">
        <w:rPr>
          <w:rFonts w:ascii="Times New Roman" w:hAnsi="Times New Roman" w:cs="Times New Roman"/>
          <w:sz w:val="24"/>
        </w:rPr>
        <w:t xml:space="preserve">Therefore, it would be beneficial to construct </w:t>
      </w:r>
      <w:commentRangeStart w:id="85"/>
      <w:r w:rsidR="00386032" w:rsidRPr="00FD4C9D">
        <w:rPr>
          <w:rFonts w:ascii="Times New Roman" w:hAnsi="Times New Roman" w:cs="Times New Roman"/>
          <w:sz w:val="24"/>
        </w:rPr>
        <w:t xml:space="preserve">more complex </w:t>
      </w:r>
      <w:commentRangeEnd w:id="85"/>
      <w:r w:rsidR="0097572C">
        <w:rPr>
          <w:rStyle w:val="CommentReference"/>
        </w:rPr>
        <w:commentReference w:id="85"/>
      </w:r>
      <w:r w:rsidR="00386032" w:rsidRPr="00FD4C9D">
        <w:rPr>
          <w:rFonts w:ascii="Times New Roman" w:hAnsi="Times New Roman" w:cs="Times New Roman"/>
          <w:sz w:val="24"/>
        </w:rPr>
        <w:t xml:space="preserve">models that </w:t>
      </w:r>
      <w:commentRangeEnd w:id="84"/>
      <w:r w:rsidR="00946E85">
        <w:rPr>
          <w:rStyle w:val="CommentReference"/>
        </w:rPr>
        <w:commentReference w:id="84"/>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86"/>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86"/>
      <w:r w:rsidR="0031516F">
        <w:rPr>
          <w:rStyle w:val="CommentReference"/>
        </w:rPr>
        <w:commentReference w:id="86"/>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87"/>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87"/>
      <w:r w:rsidR="00572F29">
        <w:rPr>
          <w:rStyle w:val="CommentReference"/>
        </w:rPr>
        <w:commentReference w:id="87"/>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88"/>
            <w:r w:rsidRPr="00FD4C9D">
              <w:rPr>
                <w:rFonts w:ascii="Times New Roman" w:hAnsi="Times New Roman" w:cs="Times New Roman"/>
                <w:b/>
                <w:bCs/>
                <w:sz w:val="24"/>
                <w:szCs w:val="24"/>
              </w:rPr>
              <w:t>Regional Range</w:t>
            </w:r>
            <w:commentRangeEnd w:id="88"/>
            <w:r w:rsidR="00B85371">
              <w:rPr>
                <w:rStyle w:val="CommentReference"/>
              </w:rPr>
              <w:commentReference w:id="8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8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89"/>
      <w:r w:rsidR="0031516F">
        <w:rPr>
          <w:rStyle w:val="CommentReference"/>
        </w:rPr>
        <w:commentReference w:id="8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90"/>
            <w:r w:rsidRPr="00FD4C9D">
              <w:rPr>
                <w:rFonts w:ascii="Times New Roman" w:hAnsi="Times New Roman" w:cs="Times New Roman"/>
                <w:b/>
                <w:bCs/>
                <w:sz w:val="24"/>
              </w:rPr>
              <w:t>eriod</w:t>
            </w:r>
            <w:commentRangeEnd w:id="90"/>
            <w:r w:rsidR="00170F09">
              <w:rPr>
                <w:rStyle w:val="CommentReference"/>
              </w:rPr>
              <w:commentReference w:id="9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91" w:name="_Hlk82986315"/>
      <w:commentRangeStart w:id="92"/>
      <w:commentRangeStart w:id="93"/>
      <w:commentRangeStart w:id="9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92"/>
      <w:r w:rsidR="00B55866">
        <w:rPr>
          <w:rStyle w:val="CommentReference"/>
        </w:rPr>
        <w:commentReference w:id="92"/>
      </w:r>
      <w:commentRangeEnd w:id="93"/>
      <w:r w:rsidR="00170F09">
        <w:rPr>
          <w:rStyle w:val="CommentReference"/>
        </w:rPr>
        <w:commentReference w:id="93"/>
      </w:r>
      <w:commentRangeEnd w:id="94"/>
      <w:r w:rsidR="0097572C">
        <w:rPr>
          <w:rStyle w:val="CommentReference"/>
        </w:rPr>
        <w:commentReference w:id="9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9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95"/>
      <w:commentRangeStart w:id="96"/>
      <w:r w:rsidRPr="00FD4C9D">
        <w:rPr>
          <w:rFonts w:ascii="Times New Roman" w:hAnsi="Times New Roman" w:cs="Times New Roman"/>
          <w:sz w:val="24"/>
          <w:szCs w:val="24"/>
        </w:rPr>
        <w:t>degree, where 0 is directly east and 90 is directly north</w:t>
      </w:r>
      <w:commentRangeEnd w:id="95"/>
      <w:r w:rsidR="00B55866">
        <w:rPr>
          <w:rStyle w:val="CommentReference"/>
        </w:rPr>
        <w:commentReference w:id="95"/>
      </w:r>
      <w:commentRangeEnd w:id="96"/>
      <w:r w:rsidR="009F2BD8">
        <w:rPr>
          <w:rStyle w:val="CommentReference"/>
        </w:rPr>
        <w:commentReference w:id="9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97" w:author="Petra Wood" w:date="2021-10-16T16:09:00Z"/>
          <w:rFonts w:ascii="Times New Roman" w:hAnsi="Times New Roman" w:cs="Times New Roman"/>
          <w:b/>
          <w:bCs/>
          <w:caps/>
          <w:sz w:val="24"/>
          <w:szCs w:val="24"/>
        </w:rPr>
      </w:pPr>
      <w:ins w:id="9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9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99"/>
      <w:r w:rsidR="00011D15">
        <w:rPr>
          <w:rStyle w:val="CommentReference"/>
        </w:rPr>
        <w:commentReference w:id="9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00"/>
      <w:r w:rsidRPr="00FD4C9D">
        <w:rPr>
          <w:rFonts w:ascii="Times New Roman" w:hAnsi="Times New Roman" w:cs="Times New Roman"/>
          <w:sz w:val="24"/>
          <w:szCs w:val="24"/>
        </w:rPr>
        <w:t xml:space="preserve">Figure </w:t>
      </w:r>
      <w:commentRangeEnd w:id="100"/>
      <w:r w:rsidR="0006291E">
        <w:rPr>
          <w:rStyle w:val="CommentReference"/>
        </w:rPr>
        <w:commentReference w:id="10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01"/>
      <w:commentRangeStart w:id="10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01"/>
      <w:r w:rsidR="00011D15">
        <w:rPr>
          <w:rStyle w:val="CommentReference"/>
        </w:rPr>
        <w:commentReference w:id="101"/>
      </w:r>
      <w:commentRangeEnd w:id="102"/>
      <w:r w:rsidR="0006291E">
        <w:rPr>
          <w:rStyle w:val="CommentReference"/>
        </w:rPr>
        <w:commentReference w:id="10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0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0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04"/>
      <w:r w:rsidR="00011D15">
        <w:rPr>
          <w:rStyle w:val="CommentReference"/>
        </w:rPr>
        <w:commentReference w:id="10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0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05"/>
      <w:commentRangeStart w:id="10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5"/>
      <w:r w:rsidR="008155BA">
        <w:rPr>
          <w:rStyle w:val="CommentReference"/>
        </w:rPr>
        <w:commentReference w:id="105"/>
      </w:r>
      <w:commentRangeEnd w:id="106"/>
      <w:r w:rsidR="0006291E">
        <w:rPr>
          <w:rStyle w:val="CommentReference"/>
        </w:rPr>
        <w:commentReference w:id="10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77777777" w:rsidR="005B11B1" w:rsidRDefault="00BB22BA" w:rsidP="001932AC">
      <w:pPr>
        <w:pStyle w:val="CommentText"/>
      </w:pPr>
      <w:r>
        <w:rPr>
          <w:rStyle w:val="CommentReference"/>
        </w:rPr>
        <w:annotationRef/>
      </w:r>
      <w:r w:rsidR="005B11B1">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4E080CC1"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5"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6"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7"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8"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9"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0"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1"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2"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1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14" w:author="Christopher Rota" w:date="2021-10-15T09:47:00Z" w:initials="CR">
    <w:p w14:paraId="4D0C0C45" w14:textId="7473E50F" w:rsidR="00BB22BA" w:rsidRDefault="00BB22BA">
      <w:pPr>
        <w:pStyle w:val="CommentText"/>
      </w:pPr>
      <w:r>
        <w:rPr>
          <w:rStyle w:val="CommentReference"/>
        </w:rPr>
        <w:annotationRef/>
      </w:r>
      <w:r>
        <w:t>Cite?</w:t>
      </w:r>
    </w:p>
  </w:comment>
  <w:comment w:id="1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1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1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1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2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2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2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2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2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2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2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2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2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2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3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3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3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3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3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3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3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3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3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4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3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4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4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4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4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4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46" w:author="Christopher Rota" w:date="2021-10-15T11:23:00Z" w:initials="CR">
    <w:p w14:paraId="0588F2B4" w14:textId="1FDA98BD" w:rsidR="00BB22BA" w:rsidRDefault="00BB22BA">
      <w:pPr>
        <w:pStyle w:val="CommentText"/>
      </w:pPr>
      <w:r>
        <w:rPr>
          <w:rStyle w:val="CommentReference"/>
        </w:rPr>
        <w:annotationRef/>
      </w:r>
      <w:r>
        <w:t>Good.</w:t>
      </w:r>
    </w:p>
  </w:comment>
  <w:comment w:id="4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4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5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5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5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5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5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5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5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5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5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5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6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6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62"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63"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64" w:author="hlclipp@mix.wvu.edu" w:date="2022-08-24T23:41:00Z" w:initials="h">
    <w:p w14:paraId="0BD07E68" w14:textId="77777777" w:rsidR="00DB071C" w:rsidRDefault="00DB071C" w:rsidP="00676065">
      <w:pPr>
        <w:pStyle w:val="CommentText"/>
      </w:pPr>
      <w:r>
        <w:rPr>
          <w:rStyle w:val="CommentReference"/>
        </w:rPr>
        <w:annotationRef/>
      </w:r>
      <w:r>
        <w:t>Add to Discussion; what factors were driving the species that declined vs. increased?</w:t>
      </w:r>
    </w:p>
  </w:comment>
  <w:comment w:id="66" w:author="Christopher Rota" w:date="2021-10-15T11:58:00Z" w:initials="CR">
    <w:p w14:paraId="4491F159" w14:textId="6D943D3C"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65"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67"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68"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69"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70"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71"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72"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73"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74"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75"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77"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78"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7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80"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81"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82"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7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83"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85"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84"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86"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87"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8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8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9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9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93" w:author="Petra Wood" w:date="2021-10-16T16:23:00Z" w:initials="PW">
    <w:p w14:paraId="2E270375" w14:textId="47FDC3D5" w:rsidR="00BB22BA" w:rsidRDefault="00BB22BA">
      <w:pPr>
        <w:pStyle w:val="CommentText"/>
      </w:pPr>
      <w:r>
        <w:rPr>
          <w:rStyle w:val="CommentReference"/>
        </w:rPr>
        <w:annotationRef/>
      </w:r>
      <w:r>
        <w:t>agree</w:t>
      </w:r>
    </w:p>
  </w:comment>
  <w:comment w:id="9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9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9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9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0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0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0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0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0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0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1"/>
  <w15:commentEx w15:paraId="460BBCEF" w15:done="1"/>
  <w15:commentEx w15:paraId="68841955" w15:done="1"/>
  <w15:commentEx w15:paraId="0F479716" w15:done="1"/>
  <w15:commentEx w15:paraId="2CCB8893" w15:done="1"/>
  <w15:commentEx w15:paraId="620313CE" w15:done="1"/>
  <w15:commentEx w15:paraId="275819F1" w15:done="1"/>
  <w15:commentEx w15:paraId="26F1CF06" w15:done="1"/>
  <w15:commentEx w15:paraId="4D85D255" w15:done="1"/>
  <w15:commentEx w15:paraId="357233E7" w15:done="1"/>
  <w15:commentEx w15:paraId="74EBF418" w15:done="1"/>
  <w15:commentEx w15:paraId="06A4B5CC" w15:paraIdParent="74EBF418" w15:done="1"/>
  <w15:commentEx w15:paraId="706B15A9" w15:done="1"/>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1"/>
  <w15:commentEx w15:paraId="4214BDD4" w15:done="1"/>
  <w15:commentEx w15:paraId="6AEE7F45" w15:done="1"/>
  <w15:commentEx w15:paraId="595CB1A6" w15:done="1"/>
  <w15:commentEx w15:paraId="4D2604E0" w15:done="1"/>
  <w15:commentEx w15:paraId="0BD07E68" w15:paraIdParent="4D2604E0" w15:done="1"/>
  <w15:commentEx w15:paraId="4491F159" w15:done="1"/>
  <w15:commentEx w15:paraId="701AD560" w15:done="1"/>
  <w15:commentEx w15:paraId="2B76652E" w15:done="1"/>
  <w15:commentEx w15:paraId="2FEF0B0D" w15:done="1"/>
  <w15:commentEx w15:paraId="03CE1D0B" w15:done="1"/>
  <w15:commentEx w15:paraId="36B8C855" w15:done="1"/>
  <w15:commentEx w15:paraId="524F1055" w15:done="1"/>
  <w15:commentEx w15:paraId="10CEF781" w15:done="1"/>
  <w15:commentEx w15:paraId="201E248B" w15:paraIdParent="10CEF781" w15:done="1"/>
  <w15:commentEx w15:paraId="0AFF09A3" w15:done="1"/>
  <w15:commentEx w15:paraId="14306F85" w15:done="1"/>
  <w15:commentEx w15:paraId="416BBD0C" w15:done="1"/>
  <w15:commentEx w15:paraId="372C8C4B" w15:done="1"/>
  <w15:commentEx w15:paraId="0F98F76B" w15:done="1"/>
  <w15:commentEx w15:paraId="0ED78F5B" w15:done="1"/>
  <w15:commentEx w15:paraId="0B401DE7" w15:done="1"/>
  <w15:commentEx w15:paraId="3E0AF8BC" w15:done="1"/>
  <w15:commentEx w15:paraId="74F72F51" w15:done="1"/>
  <w15:commentEx w15:paraId="373F6FF2" w15:done="1"/>
  <w15:commentEx w15:paraId="0DD6BCF2" w15:done="1"/>
  <w15:commentEx w15:paraId="3BB2A3CA" w15:done="1"/>
  <w15:commentEx w15:paraId="4EC35F7E" w15:done="1"/>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6B135A5" w16cex:dateUtc="2022-08-25T03:41: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0BD07E68" w16cid:durableId="26B135A5"/>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30B6"/>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3E52"/>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0A7"/>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358B5"/>
    <w:rsid w:val="00345285"/>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85F"/>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465E"/>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A6D9F"/>
    <w:rsid w:val="005B11B1"/>
    <w:rsid w:val="005B1594"/>
    <w:rsid w:val="005B4884"/>
    <w:rsid w:val="005B56AD"/>
    <w:rsid w:val="005B5B2F"/>
    <w:rsid w:val="005B6DE8"/>
    <w:rsid w:val="005B7628"/>
    <w:rsid w:val="005B7B17"/>
    <w:rsid w:val="005C7B6B"/>
    <w:rsid w:val="005E018A"/>
    <w:rsid w:val="005E3644"/>
    <w:rsid w:val="005E5A51"/>
    <w:rsid w:val="005E5C5B"/>
    <w:rsid w:val="005F125F"/>
    <w:rsid w:val="005F4E11"/>
    <w:rsid w:val="005F7067"/>
    <w:rsid w:val="00604371"/>
    <w:rsid w:val="00605E33"/>
    <w:rsid w:val="00606E8F"/>
    <w:rsid w:val="00607116"/>
    <w:rsid w:val="006074F4"/>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47116"/>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4FE4"/>
    <w:rsid w:val="008955AD"/>
    <w:rsid w:val="00896689"/>
    <w:rsid w:val="00897B60"/>
    <w:rsid w:val="008A102C"/>
    <w:rsid w:val="008A2102"/>
    <w:rsid w:val="008B0578"/>
    <w:rsid w:val="008B65AD"/>
    <w:rsid w:val="008B780E"/>
    <w:rsid w:val="008C0485"/>
    <w:rsid w:val="008C3968"/>
    <w:rsid w:val="008C4C53"/>
    <w:rsid w:val="008C65B1"/>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0E65"/>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303A2"/>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1668"/>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71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2DC5"/>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67</Pages>
  <Words>63957</Words>
  <Characters>364557</Characters>
  <Application>Microsoft Office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21</cp:revision>
  <dcterms:created xsi:type="dcterms:W3CDTF">2022-08-08T22:34:00Z</dcterms:created>
  <dcterms:modified xsi:type="dcterms:W3CDTF">2022-10-02T21:03:00Z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