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233F5039"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A literature review and case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Introduction</w:t>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commentRangeStart w:id="0"/>
      <w:r w:rsidR="00314504" w:rsidRPr="00FD4C9D">
        <w:rPr>
          <w:rFonts w:ascii="Times New Roman" w:hAnsi="Times New Roman" w:cs="Times New Roman"/>
          <w:sz w:val="24"/>
        </w:rPr>
        <w:t xml:space="preserve">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commentRangeEnd w:id="0"/>
      <w:r w:rsidR="00D74AB7">
        <w:rPr>
          <w:rStyle w:val="CommentReference"/>
        </w:rPr>
        <w:commentReference w:id="0"/>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w:t>
      </w:r>
      <w:commentRangeStart w:id="1"/>
      <w:r w:rsidRPr="00FD4C9D">
        <w:rPr>
          <w:rFonts w:ascii="Times New Roman" w:hAnsi="Times New Roman" w:cs="Times New Roman"/>
          <w:sz w:val="24"/>
        </w:rPr>
        <w:t xml:space="preserve">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commentRangeEnd w:id="1"/>
      <w:r w:rsidR="00D74AB7">
        <w:rPr>
          <w:rStyle w:val="CommentReference"/>
        </w:rPr>
        <w:commentReference w:id="1"/>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BB22BA">
        <w:rPr>
          <w:rFonts w:ascii="Times New Roman" w:hAnsi="Times New Roman" w:cs="Times New Roman"/>
          <w:sz w:val="24"/>
          <w:lang w:val="fr-FR"/>
          <w:rPrChange w:id="2" w:author="hlclipp@mix.wvu.edu" w:date="2021-10-20T15:10:00Z">
            <w:rPr>
              <w:rFonts w:ascii="Times New Roman" w:hAnsi="Times New Roman" w:cs="Times New Roman"/>
              <w:sz w:val="24"/>
            </w:rPr>
          </w:rPrChange>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BB22BA">
        <w:rPr>
          <w:rFonts w:ascii="Times New Roman" w:hAnsi="Times New Roman" w:cs="Times New Roman"/>
          <w:sz w:val="24"/>
          <w:szCs w:val="24"/>
          <w:rPrChange w:id="3" w:author="hlclipp@mix.wvu.edu" w:date="2021-10-20T15:10:00Z">
            <w:rPr>
              <w:rFonts w:ascii="Times New Roman" w:hAnsi="Times New Roman" w:cs="Times New Roman"/>
              <w:sz w:val="24"/>
              <w:szCs w:val="24"/>
              <w:lang w:val="fr-FR"/>
            </w:rPr>
          </w:rPrChange>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BB22BA">
        <w:rPr>
          <w:rFonts w:ascii="Times New Roman" w:hAnsi="Times New Roman" w:cs="Times New Roman"/>
          <w:noProof/>
          <w:sz w:val="24"/>
          <w:szCs w:val="24"/>
          <w:rPrChange w:id="4" w:author="hlclipp@mix.wvu.edu" w:date="2021-10-20T15:10:00Z">
            <w:rPr>
              <w:rFonts w:ascii="Times New Roman" w:hAnsi="Times New Roman" w:cs="Times New Roman"/>
              <w:noProof/>
              <w:sz w:val="24"/>
              <w:szCs w:val="24"/>
              <w:lang w:val="fr-FR"/>
            </w:rPr>
          </w:rPrChange>
        </w:rPr>
        <w:t>(Lawler et al. 2013, Zhu et al. 2021)</w:t>
      </w:r>
      <w:r w:rsidR="00270DB9">
        <w:rPr>
          <w:rFonts w:ascii="Times New Roman" w:hAnsi="Times New Roman" w:cs="Times New Roman"/>
          <w:sz w:val="24"/>
          <w:szCs w:val="24"/>
        </w:rPr>
        <w:fldChar w:fldCharType="end"/>
      </w:r>
      <w:r w:rsidR="00314504" w:rsidRPr="00BB22BA">
        <w:rPr>
          <w:rFonts w:ascii="Times New Roman" w:hAnsi="Times New Roman" w:cs="Times New Roman"/>
          <w:sz w:val="24"/>
          <w:szCs w:val="24"/>
          <w:rPrChange w:id="5" w:author="hlclipp@mix.wvu.edu" w:date="2021-10-20T15:10:00Z">
            <w:rPr>
              <w:rFonts w:ascii="Times New Roman" w:hAnsi="Times New Roman" w:cs="Times New Roman"/>
              <w:sz w:val="24"/>
              <w:szCs w:val="24"/>
              <w:lang w:val="fr-FR"/>
            </w:rPr>
          </w:rPrChange>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08E5051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BB22BA">
        <w:rPr>
          <w:rFonts w:ascii="Times New Roman" w:hAnsi="Times New Roman" w:cs="Times New Roman"/>
          <w:noProof/>
          <w:sz w:val="24"/>
          <w:szCs w:val="24"/>
          <w:rPrChange w:id="6" w:author="hlclipp@mix.wvu.edu" w:date="2021-10-20T15:10:00Z">
            <w:rPr>
              <w:rFonts w:ascii="Times New Roman" w:hAnsi="Times New Roman" w:cs="Times New Roman"/>
              <w:noProof/>
              <w:sz w:val="24"/>
              <w:szCs w:val="24"/>
              <w:lang w:val="fr-FR"/>
            </w:rPr>
          </w:rPrChange>
        </w:rPr>
        <w:t>(Hayhoe et al. 2007, Huntington et al. 2009)</w:t>
      </w:r>
      <w:r w:rsidR="003A562A">
        <w:rPr>
          <w:rFonts w:ascii="Times New Roman" w:hAnsi="Times New Roman" w:cs="Times New Roman"/>
          <w:sz w:val="24"/>
          <w:szCs w:val="24"/>
        </w:rPr>
        <w:fldChar w:fldCharType="end"/>
      </w:r>
      <w:r w:rsidR="004310A9" w:rsidRPr="00BB22BA">
        <w:rPr>
          <w:rFonts w:ascii="Times New Roman" w:hAnsi="Times New Roman" w:cs="Times New Roman"/>
          <w:sz w:val="24"/>
          <w:szCs w:val="24"/>
          <w:rPrChange w:id="7" w:author="hlclipp@mix.wvu.edu" w:date="2021-10-20T15:10:00Z">
            <w:rPr>
              <w:rFonts w:ascii="Times New Roman" w:hAnsi="Times New Roman" w:cs="Times New Roman"/>
              <w:sz w:val="24"/>
              <w:szCs w:val="24"/>
              <w:lang w:val="fr-FR"/>
            </w:rPr>
          </w:rPrChange>
        </w:rPr>
        <w:t>.</w:t>
      </w:r>
      <w:r w:rsidR="005B4884" w:rsidRPr="00BB22BA">
        <w:rPr>
          <w:rFonts w:ascii="Times New Roman" w:hAnsi="Times New Roman" w:cs="Times New Roman"/>
          <w:sz w:val="24"/>
          <w:szCs w:val="24"/>
          <w:rPrChange w:id="8" w:author="hlclipp@mix.wvu.edu" w:date="2021-10-20T15:10:00Z">
            <w:rPr>
              <w:rFonts w:ascii="Times New Roman" w:hAnsi="Times New Roman" w:cs="Times New Roman"/>
              <w:sz w:val="24"/>
              <w:szCs w:val="24"/>
              <w:lang w:val="fr-FR"/>
            </w:rPr>
          </w:rPrChange>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 xml:space="preserve">an average increase in annual temperatures of </w:t>
      </w:r>
      <w:commentRangeStart w:id="9"/>
      <w:r w:rsidRPr="00FD4C9D">
        <w:rPr>
          <w:rFonts w:ascii="Times New Roman" w:hAnsi="Times New Roman" w:cs="Times New Roman"/>
          <w:sz w:val="24"/>
          <w:szCs w:val="24"/>
        </w:rPr>
        <w:t>+0.8 ± 0.01°C</w:t>
      </w:r>
      <w:r w:rsidR="004006CC">
        <w:rPr>
          <w:rFonts w:ascii="Times New Roman" w:hAnsi="Times New Roman" w:cs="Times New Roman"/>
          <w:sz w:val="24"/>
          <w:szCs w:val="24"/>
        </w:rPr>
        <w:t xml:space="preserve"> </w:t>
      </w:r>
      <w:commentRangeEnd w:id="9"/>
      <w:r w:rsidR="00D20987">
        <w:rPr>
          <w:rStyle w:val="CommentReference"/>
        </w:rPr>
        <w:commentReference w:id="9"/>
      </w:r>
      <w:r w:rsidR="004006CC">
        <w:rPr>
          <w:rFonts w:ascii="Times New Roman" w:hAnsi="Times New Roman" w:cs="Times New Roman"/>
          <w:sz w:val="24"/>
          <w:szCs w:val="24"/>
        </w:rPr>
        <w:t xml:space="preserve">per </w:t>
      </w:r>
      <w:r w:rsidRPr="00FD4C9D">
        <w:rPr>
          <w:rFonts w:ascii="Times New Roman" w:hAnsi="Times New Roman" w:cs="Times New Roman"/>
          <w:sz w:val="24"/>
          <w:szCs w:val="24"/>
        </w:rPr>
        <w:t xml:space="preserve">decade over the last century, with the rate increasing </w:t>
      </w:r>
      <w:commentRangeStart w:id="10"/>
      <w:r w:rsidRPr="00FD4C9D">
        <w:rPr>
          <w:rFonts w:ascii="Times New Roman" w:hAnsi="Times New Roman" w:cs="Times New Roman"/>
          <w:sz w:val="24"/>
          <w:szCs w:val="24"/>
        </w:rPr>
        <w:t xml:space="preserve">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w:t>
      </w:r>
      <w:commentRangeEnd w:id="10"/>
      <w:r w:rsidR="00D20987">
        <w:rPr>
          <w:rStyle w:val="CommentReference"/>
        </w:rPr>
        <w:commentReference w:id="10"/>
      </w:r>
      <w:r w:rsidR="004006CC">
        <w:rPr>
          <w:rFonts w:ascii="Times New Roman" w:hAnsi="Times New Roman" w:cs="Times New Roman"/>
          <w:sz w:val="24"/>
          <w:szCs w:val="24"/>
        </w:rPr>
        <w:t>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commentRangeStart w:id="11"/>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commentRangeEnd w:id="11"/>
      <w:r w:rsidR="004513A1">
        <w:rPr>
          <w:rStyle w:val="CommentReference"/>
        </w:rPr>
        <w:commentReference w:id="11"/>
      </w:r>
      <w:r w:rsidR="00B10422">
        <w:rPr>
          <w:rFonts w:ascii="Times New Roman" w:hAnsi="Times New Roman" w:cs="Times New Roman"/>
          <w:sz w:val="24"/>
          <w:szCs w:val="24"/>
        </w:rPr>
        <w:t xml:space="preserve">, while precipitation trends have been spatially variable but high-intensity precipitation </w:t>
      </w:r>
      <w:ins w:id="12" w:author="hlclipp@mix.wvu.edu" w:date="2022-08-04T10:23:00Z">
        <w:r w:rsidR="004513A1">
          <w:rPr>
            <w:rFonts w:ascii="Times New Roman" w:hAnsi="Times New Roman" w:cs="Times New Roman"/>
            <w:sz w:val="24"/>
            <w:szCs w:val="24"/>
          </w:rPr>
          <w:t xml:space="preserve">events </w:t>
        </w:r>
      </w:ins>
      <w:r w:rsidR="00B10422">
        <w:rPr>
          <w:rFonts w:ascii="Times New Roman" w:hAnsi="Times New Roman" w:cs="Times New Roman"/>
          <w:sz w:val="24"/>
          <w:szCs w:val="24"/>
        </w:rPr>
        <w:t>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xml:space="preserve">, air temperatures have </w:t>
      </w:r>
      <w:del w:id="13" w:author="hlclipp@mix.wvu.edu" w:date="2022-08-04T10:24:00Z">
        <w:r w:rsidR="003A6939" w:rsidDel="004513A1">
          <w:rPr>
            <w:rFonts w:ascii="Times New Roman" w:hAnsi="Times New Roman" w:cs="Times New Roman"/>
            <w:sz w:val="24"/>
            <w:szCs w:val="24"/>
          </w:rPr>
          <w:delText xml:space="preserve">been </w:delText>
        </w:r>
      </w:del>
      <w:ins w:id="14" w:author="hlclipp@mix.wvu.edu" w:date="2022-08-04T10:24:00Z">
        <w:r w:rsidR="004513A1">
          <w:rPr>
            <w:rFonts w:ascii="Times New Roman" w:hAnsi="Times New Roman" w:cs="Times New Roman"/>
            <w:sz w:val="24"/>
            <w:szCs w:val="24"/>
          </w:rPr>
          <w:t xml:space="preserve"> </w:t>
        </w:r>
      </w:ins>
      <w:r w:rsidR="003A6939">
        <w:rPr>
          <w:rFonts w:ascii="Times New Roman" w:hAnsi="Times New Roman" w:cs="Times New Roman"/>
          <w:sz w:val="24"/>
          <w:szCs w:val="24"/>
        </w:rPr>
        <w:t>increas</w:t>
      </w:r>
      <w:del w:id="15" w:author="hlclipp@mix.wvu.edu" w:date="2022-08-04T10:24:00Z">
        <w:r w:rsidR="003A6939" w:rsidDel="004513A1">
          <w:rPr>
            <w:rFonts w:ascii="Times New Roman" w:hAnsi="Times New Roman" w:cs="Times New Roman"/>
            <w:sz w:val="24"/>
            <w:szCs w:val="24"/>
          </w:rPr>
          <w:delText>ing</w:delText>
        </w:r>
      </w:del>
      <w:ins w:id="16" w:author="hlclipp@mix.wvu.edu" w:date="2022-08-04T10:24:00Z">
        <w:r w:rsidR="004513A1">
          <w:rPr>
            <w:rFonts w:ascii="Times New Roman" w:hAnsi="Times New Roman" w:cs="Times New Roman"/>
            <w:sz w:val="24"/>
            <w:szCs w:val="24"/>
          </w:rPr>
          <w:t>ed</w:t>
        </w:r>
      </w:ins>
      <w:r w:rsidR="003A6939">
        <w:rPr>
          <w:rFonts w:ascii="Times New Roman" w:hAnsi="Times New Roman" w:cs="Times New Roman"/>
          <w:sz w:val="24"/>
          <w:szCs w:val="24"/>
        </w:rPr>
        <w:t xml:space="preserve">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w:t>
      </w:r>
      <w:commentRangeStart w:id="17"/>
      <w:r w:rsidR="004D5171" w:rsidRPr="00FD4C9D">
        <w:rPr>
          <w:rFonts w:ascii="Times New Roman" w:hAnsi="Times New Roman" w:cs="Times New Roman"/>
          <w:sz w:val="24"/>
          <w:szCs w:val="24"/>
        </w:rPr>
        <w:t>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commentRangeEnd w:id="17"/>
      <w:r w:rsidR="00E035BD">
        <w:rPr>
          <w:rStyle w:val="CommentReference"/>
        </w:rPr>
        <w:commentReference w:id="17"/>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BB22BA">
        <w:rPr>
          <w:rFonts w:ascii="Times New Roman" w:hAnsi="Times New Roman" w:cs="Times New Roman"/>
          <w:noProof/>
          <w:sz w:val="24"/>
          <w:szCs w:val="24"/>
          <w:rPrChange w:id="18" w:author="hlclipp@mix.wvu.edu" w:date="2021-10-20T15:10:00Z">
            <w:rPr>
              <w:rFonts w:ascii="Times New Roman" w:hAnsi="Times New Roman" w:cs="Times New Roman"/>
              <w:noProof/>
              <w:sz w:val="24"/>
              <w:szCs w:val="24"/>
              <w:lang w:val="fr-FR"/>
            </w:rPr>
          </w:rPrChange>
        </w:rPr>
        <w:t>(Iverson et al. 2008, Zhu et al. 2021)</w:t>
      </w:r>
      <w:r w:rsidR="007A5525">
        <w:rPr>
          <w:rFonts w:ascii="Times New Roman" w:hAnsi="Times New Roman" w:cs="Times New Roman"/>
          <w:sz w:val="24"/>
          <w:szCs w:val="24"/>
        </w:rPr>
        <w:fldChar w:fldCharType="end"/>
      </w:r>
      <w:r w:rsidRPr="00BB22BA">
        <w:rPr>
          <w:rFonts w:ascii="Times New Roman" w:hAnsi="Times New Roman" w:cs="Times New Roman"/>
          <w:sz w:val="24"/>
          <w:szCs w:val="24"/>
          <w:rPrChange w:id="19" w:author="hlclipp@mix.wvu.edu" w:date="2021-10-20T15:10:00Z">
            <w:rPr>
              <w:rFonts w:ascii="Times New Roman" w:hAnsi="Times New Roman" w:cs="Times New Roman"/>
              <w:sz w:val="24"/>
              <w:szCs w:val="24"/>
              <w:lang w:val="fr-FR"/>
            </w:rPr>
          </w:rPrChange>
        </w:rPr>
        <w:t>.</w:t>
      </w:r>
      <w:r w:rsidR="00032757" w:rsidRPr="00BB22BA">
        <w:rPr>
          <w:rFonts w:ascii="Times New Roman" w:hAnsi="Times New Roman" w:cs="Times New Roman"/>
          <w:sz w:val="24"/>
          <w:szCs w:val="24"/>
          <w:rPrChange w:id="20" w:author="hlclipp@mix.wvu.edu" w:date="2021-10-20T15:10:00Z">
            <w:rPr>
              <w:rFonts w:ascii="Times New Roman" w:hAnsi="Times New Roman" w:cs="Times New Roman"/>
              <w:sz w:val="24"/>
              <w:szCs w:val="24"/>
              <w:lang w:val="fr-FR"/>
            </w:rPr>
          </w:rPrChange>
        </w:rPr>
        <w:t xml:space="preserve"> </w:t>
      </w:r>
      <w:r w:rsidR="00032757" w:rsidRPr="00FD4C9D">
        <w:rPr>
          <w:rFonts w:ascii="Times New Roman" w:hAnsi="Times New Roman" w:cs="Times New Roman"/>
          <w:sz w:val="24"/>
          <w:szCs w:val="24"/>
        </w:rPr>
        <w:t xml:space="preserve">Temperatures in the Appalachian Mountains are projected to increase by </w:t>
      </w:r>
      <w:commentRangeStart w:id="21"/>
      <w:r w:rsidR="00032757" w:rsidRPr="00FD4C9D">
        <w:rPr>
          <w:rFonts w:ascii="Times New Roman" w:hAnsi="Times New Roman" w:cs="Times New Roman"/>
          <w:sz w:val="24"/>
          <w:szCs w:val="24"/>
        </w:rPr>
        <w:t>~3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2080</w:t>
      </w:r>
      <w:commentRangeEnd w:id="21"/>
      <w:r w:rsidR="00E035BD">
        <w:rPr>
          <w:rStyle w:val="CommentReference"/>
        </w:rPr>
        <w:commentReference w:id="21"/>
      </w:r>
      <w:r w:rsidR="00032757" w:rsidRPr="00FD4C9D">
        <w:rPr>
          <w:rFonts w:ascii="Times New Roman" w:hAnsi="Times New Roman" w:cs="Times New Roman"/>
          <w:sz w:val="24"/>
          <w:szCs w:val="24"/>
        </w:rPr>
        <w:t xml:space="preserve">,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w:t>
      </w:r>
      <w:commentRangeStart w:id="22"/>
      <w:r w:rsidR="001B77E0" w:rsidRPr="00FD4C9D">
        <w:rPr>
          <w:rFonts w:ascii="Times New Roman" w:hAnsi="Times New Roman" w:cs="Times New Roman"/>
          <w:sz w:val="24"/>
          <w:szCs w:val="24"/>
        </w:rPr>
        <w:t xml:space="preserve">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 xml:space="preserve">Nearctic-Neotropical migrants and forest species responded </w:t>
      </w:r>
      <w:commentRangeEnd w:id="22"/>
      <w:r w:rsidR="00E3347D">
        <w:rPr>
          <w:rStyle w:val="CommentReference"/>
        </w:rPr>
        <w:commentReference w:id="22"/>
      </w:r>
      <w:r w:rsidRPr="00FD4C9D">
        <w:rPr>
          <w:rFonts w:ascii="Times New Roman" w:hAnsi="Times New Roman" w:cs="Times New Roman"/>
          <w:sz w:val="24"/>
          <w:szCs w:val="24"/>
        </w:rPr>
        <w:t>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 xml:space="preserve">e projected relative abundance of individual species of Nearctic-Neotropical migrants and temperate migrants varied, with over 44% of the species </w:t>
      </w:r>
      <w:commentRangeStart w:id="23"/>
      <w:r w:rsidR="003C1177" w:rsidRPr="00FD4C9D">
        <w:rPr>
          <w:rFonts w:ascii="Times New Roman" w:hAnsi="Times New Roman" w:cs="Times New Roman"/>
          <w:sz w:val="24"/>
          <w:szCs w:val="24"/>
        </w:rPr>
        <w:t xml:space="preserve">projected to decline and 33% </w:t>
      </w:r>
      <w:commentRangeEnd w:id="23"/>
      <w:r w:rsidR="003267F7">
        <w:rPr>
          <w:rStyle w:val="CommentReference"/>
        </w:rPr>
        <w:commentReference w:id="23"/>
      </w:r>
      <w:r w:rsidR="003C1177" w:rsidRPr="00FD4C9D">
        <w:rPr>
          <w:rFonts w:ascii="Times New Roman" w:hAnsi="Times New Roman" w:cs="Times New Roman"/>
          <w:sz w:val="24"/>
          <w:szCs w:val="24"/>
        </w:rPr>
        <w:t>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w:t>
      </w:r>
      <w:commentRangeStart w:id="24"/>
      <w:r w:rsidR="003C1177" w:rsidRPr="00FD4C9D">
        <w:rPr>
          <w:rFonts w:ascii="Times New Roman" w:hAnsi="Times New Roman" w:cs="Times New Roman"/>
          <w:sz w:val="24"/>
          <w:szCs w:val="24"/>
        </w:rPr>
        <w:t xml:space="preserve">suffer losses </w:t>
      </w:r>
      <w:commentRangeEnd w:id="24"/>
      <w:r w:rsidR="004D6D19">
        <w:rPr>
          <w:rStyle w:val="CommentReference"/>
        </w:rPr>
        <w:commentReference w:id="24"/>
      </w:r>
      <w:r w:rsidR="003C1177" w:rsidRPr="00FD4C9D">
        <w:rPr>
          <w:rFonts w:ascii="Times New Roman" w:hAnsi="Times New Roman" w:cs="Times New Roman"/>
          <w:sz w:val="24"/>
          <w:szCs w:val="24"/>
        </w:rPr>
        <w:t xml:space="preserve">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commentRangeStart w:id="25"/>
      <w:commentRangeStart w:id="26"/>
      <w:r w:rsidR="00F00DAB">
        <w:rPr>
          <w:rFonts w:ascii="Times New Roman" w:hAnsi="Times New Roman" w:cs="Times New Roman"/>
          <w:sz w:val="24"/>
          <w:szCs w:val="24"/>
        </w:rPr>
        <w:t xml:space="preserve">There were few to no studies that explicitly projected the distributions or abundances of forest songbirds in the Appalachian Mountains in relation to changing land cover. </w:t>
      </w:r>
      <w:commentRangeEnd w:id="25"/>
      <w:r w:rsidR="008B0578">
        <w:rPr>
          <w:rStyle w:val="CommentReference"/>
        </w:rPr>
        <w:commentReference w:id="25"/>
      </w:r>
      <w:commentRangeEnd w:id="26"/>
      <w:r w:rsidR="004D6D19">
        <w:rPr>
          <w:rStyle w:val="CommentReference"/>
        </w:rPr>
        <w:commentReference w:id="26"/>
      </w:r>
      <w:r w:rsidR="00F00DAB">
        <w:rPr>
          <w:rFonts w:ascii="Times New Roman" w:hAnsi="Times New Roman" w:cs="Times New Roman"/>
          <w:sz w:val="24"/>
          <w:szCs w:val="24"/>
        </w:rPr>
        <w:t>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w:t>
      </w:r>
      <w:commentRangeStart w:id="27"/>
      <w:r>
        <w:rPr>
          <w:rFonts w:ascii="Times New Roman" w:hAnsi="Times New Roman" w:cs="Times New Roman"/>
          <w:sz w:val="24"/>
          <w:szCs w:val="24"/>
        </w:rPr>
        <w:t>examine population dynamics of forest songbird species in the Appalachian Mountains in relation to climate and land cover change</w:t>
      </w:r>
      <w:commentRangeEnd w:id="27"/>
      <w:r w:rsidR="004D6D19">
        <w:rPr>
          <w:rStyle w:val="CommentReference"/>
        </w:rPr>
        <w:commentReference w:id="27"/>
      </w:r>
      <w:r>
        <w:rPr>
          <w:rFonts w:ascii="Times New Roman" w:hAnsi="Times New Roman" w:cs="Times New Roman"/>
          <w:sz w:val="24"/>
          <w:szCs w:val="24"/>
        </w:rPr>
        <w:t xml:space="preserv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2A4D9A44"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As</w:t>
      </w:r>
      <w:ins w:id="28" w:author="Petra Wood" w:date="2021-10-16T14:21:00Z">
        <w:r w:rsidR="0048260C">
          <w:rPr>
            <w:rFonts w:ascii="Times New Roman" w:hAnsi="Times New Roman" w:cs="Times New Roman"/>
            <w:sz w:val="24"/>
            <w:szCs w:val="24"/>
          </w:rPr>
          <w:t xml:space="preserve"> avian</w:t>
        </w:r>
      </w:ins>
      <w:r>
        <w:rPr>
          <w:rFonts w:ascii="Times New Roman" w:hAnsi="Times New Roman" w:cs="Times New Roman"/>
          <w:sz w:val="24"/>
          <w:szCs w:val="24"/>
        </w:rPr>
        <w:t xml:space="preserve"> species shift in distribution, </w:t>
      </w:r>
      <w:del w:id="29" w:author="Petra Wood" w:date="2021-10-16T14:21:00Z">
        <w:r w:rsidDel="0048260C">
          <w:rPr>
            <w:rFonts w:ascii="Times New Roman" w:hAnsi="Times New Roman" w:cs="Times New Roman"/>
            <w:sz w:val="24"/>
            <w:szCs w:val="24"/>
          </w:rPr>
          <w:delText>so too may</w:delText>
        </w:r>
      </w:del>
      <w:ins w:id="30" w:author="Petra Wood" w:date="2021-10-16T14:21:00Z">
        <w:r w:rsidR="0048260C">
          <w:rPr>
            <w:rFonts w:ascii="Times New Roman" w:hAnsi="Times New Roman" w:cs="Times New Roman"/>
            <w:sz w:val="24"/>
            <w:szCs w:val="24"/>
          </w:rPr>
          <w:t>avian</w:t>
        </w:r>
      </w:ins>
      <w:r>
        <w:rPr>
          <w:rFonts w:ascii="Times New Roman" w:hAnsi="Times New Roman" w:cs="Times New Roman"/>
          <w:sz w:val="24"/>
          <w:szCs w:val="24"/>
        </w:rPr>
        <w:t xml:space="preserve"> communities </w:t>
      </w:r>
      <w:ins w:id="31" w:author="Petra Wood" w:date="2021-10-16T15:44:00Z">
        <w:r w:rsidR="00B67326">
          <w:rPr>
            <w:rFonts w:ascii="Times New Roman" w:hAnsi="Times New Roman" w:cs="Times New Roman"/>
            <w:sz w:val="24"/>
            <w:szCs w:val="24"/>
          </w:rPr>
          <w:t xml:space="preserve">also </w:t>
        </w:r>
      </w:ins>
      <w:ins w:id="32" w:author="Petra Wood" w:date="2021-10-16T14:21:00Z">
        <w:r w:rsidR="0048260C">
          <w:rPr>
            <w:rFonts w:ascii="Times New Roman" w:hAnsi="Times New Roman" w:cs="Times New Roman"/>
            <w:sz w:val="24"/>
            <w:szCs w:val="24"/>
          </w:rPr>
          <w:t xml:space="preserve">may </w:t>
        </w:r>
      </w:ins>
      <w:r>
        <w:rPr>
          <w:rFonts w:ascii="Times New Roman" w:hAnsi="Times New Roman" w:cs="Times New Roman"/>
          <w:sz w:val="24"/>
          <w:szCs w:val="24"/>
        </w:rPr>
        <w:t xml:space="preserve">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20F97719" w14:textId="6EAEBCFD"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77777777" w:rsidR="0033173D" w:rsidRPr="00FD4C9D" w:rsidRDefault="0008353F" w:rsidP="00B30D35">
      <w:pPr>
        <w:widowControl w:val="0"/>
        <w:spacing w:line="276" w:lineRule="auto"/>
        <w:ind w:firstLine="720"/>
        <w:rPr>
          <w:rFonts w:ascii="Times New Roman" w:hAnsi="Times New Roman" w:cs="Times New Roman"/>
          <w:sz w:val="24"/>
        </w:rPr>
      </w:pPr>
      <w:commentRangeStart w:id="33"/>
      <w:r w:rsidRPr="00FD4C9D">
        <w:rPr>
          <w:rFonts w:ascii="Times New Roman" w:hAnsi="Times New Roman" w:cs="Times New Roman"/>
          <w:sz w:val="24"/>
        </w:rPr>
        <w:lastRenderedPageBreak/>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Appalachian </w:t>
      </w:r>
      <w:commentRangeEnd w:id="33"/>
      <w:r w:rsidR="003C2D34">
        <w:rPr>
          <w:rStyle w:val="CommentReference"/>
        </w:rPr>
        <w:commentReference w:id="33"/>
      </w:r>
      <w:r w:rsidRPr="00FD4C9D">
        <w:rPr>
          <w:rFonts w:ascii="Times New Roman" w:hAnsi="Times New Roman" w:cs="Times New Roman"/>
          <w:sz w:val="24"/>
        </w:rPr>
        <w:t xml:space="preserve">Mountains </w:t>
      </w:r>
      <w:r w:rsidR="00AD058A" w:rsidRPr="00FD4C9D">
        <w:rPr>
          <w:rFonts w:ascii="Times New Roman" w:hAnsi="Times New Roman" w:cs="Times New Roman"/>
          <w:sz w:val="24"/>
        </w:rPr>
        <w:t>Bird Conservation Region</w:t>
      </w:r>
      <w:r w:rsidR="007E40F0" w:rsidRPr="00FD4C9D">
        <w:rPr>
          <w:rFonts w:ascii="Times New Roman" w:hAnsi="Times New Roman" w:cs="Times New Roman"/>
          <w:sz w:val="24"/>
        </w:rPr>
        <w:t xml:space="preserv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w:t>
      </w:r>
      <w:commentRangeStart w:id="34"/>
      <w:r w:rsidRPr="00FD4C9D">
        <w:rPr>
          <w:rFonts w:ascii="Times New Roman" w:hAnsi="Times New Roman" w:cs="Times New Roman"/>
          <w:sz w:val="24"/>
        </w:rPr>
        <w:t xml:space="preserve">physiographic provinces </w:t>
      </w:r>
      <w:commentRangeEnd w:id="34"/>
      <w:r w:rsidR="003C2D34">
        <w:rPr>
          <w:rStyle w:val="CommentReference"/>
        </w:rPr>
        <w:commentReference w:id="34"/>
      </w:r>
      <w:r w:rsidRPr="00FD4C9D">
        <w:rPr>
          <w:rFonts w:ascii="Times New Roman" w:hAnsi="Times New Roman" w:cs="Times New Roman"/>
          <w:sz w:val="24"/>
        </w:rPr>
        <w:t xml:space="preserve">(Appalachian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4FE8620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w:t>
      </w:r>
      <w:del w:id="35" w:author="Petra Wood" w:date="2021-10-16T14:26:00Z">
        <w:r w:rsidR="0008353F" w:rsidRPr="00FD4C9D" w:rsidDel="00B1667B">
          <w:rPr>
            <w:rFonts w:ascii="Times New Roman" w:hAnsi="Times New Roman" w:cs="Times New Roman"/>
            <w:sz w:val="24"/>
          </w:rPr>
          <w:delText xml:space="preserve"> in the </w:delText>
        </w:r>
        <w:r w:rsidR="0033173D" w:rsidRPr="00FD4C9D" w:rsidDel="00B1667B">
          <w:rPr>
            <w:rFonts w:ascii="Times New Roman" w:hAnsi="Times New Roman" w:cs="Times New Roman"/>
            <w:sz w:val="24"/>
          </w:rPr>
          <w:delText>AMBCR</w:delText>
        </w:r>
      </w:del>
      <w:r w:rsidR="0033173D" w:rsidRPr="00FD4C9D">
        <w:rPr>
          <w:rFonts w:ascii="Times New Roman" w:hAnsi="Times New Roman" w:cs="Times New Roman"/>
          <w:sz w:val="24"/>
        </w:rPr>
        <w:t xml:space="preserve"> </w:t>
      </w:r>
      <w:r w:rsidR="0008353F" w:rsidRPr="00FD4C9D">
        <w:rPr>
          <w:rFonts w:ascii="Times New Roman" w:hAnsi="Times New Roman" w:cs="Times New Roman"/>
          <w:sz w:val="24"/>
        </w:rPr>
        <w:t>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w:t>
      </w:r>
      <w:del w:id="36" w:author="Petra Wood" w:date="2021-10-16T15:45:00Z">
        <w:r w:rsidR="0008353F" w:rsidRPr="00FD4C9D" w:rsidDel="00122D37">
          <w:rPr>
            <w:rFonts w:ascii="Times New Roman" w:hAnsi="Times New Roman" w:cs="Times New Roman"/>
            <w:sz w:val="24"/>
          </w:rPr>
          <w:delText>F</w:delText>
        </w:r>
        <w:r w:rsidR="0033173D" w:rsidRPr="00FD4C9D" w:rsidDel="00122D37">
          <w:rPr>
            <w:rFonts w:ascii="Times New Roman" w:hAnsi="Times New Roman" w:cs="Times New Roman"/>
            <w:sz w:val="24"/>
          </w:rPr>
          <w:delText>or example, F</w:delText>
        </w:r>
        <w:r w:rsidR="0008353F" w:rsidRPr="00FD4C9D" w:rsidDel="00122D37">
          <w:rPr>
            <w:rFonts w:ascii="Times New Roman" w:hAnsi="Times New Roman" w:cs="Times New Roman"/>
            <w:sz w:val="24"/>
          </w:rPr>
          <w:delText>raser fir (</w:delText>
        </w:r>
        <w:r w:rsidR="0008353F" w:rsidRPr="00FD4C9D" w:rsidDel="00122D37">
          <w:rPr>
            <w:rFonts w:ascii="Times New Roman" w:hAnsi="Times New Roman" w:cs="Times New Roman"/>
            <w:i/>
            <w:sz w:val="24"/>
          </w:rPr>
          <w:delText>Abies fraseri</w:delText>
        </w:r>
        <w:r w:rsidR="0008353F" w:rsidRPr="00FD4C9D" w:rsidDel="00122D37">
          <w:rPr>
            <w:rFonts w:ascii="Times New Roman" w:hAnsi="Times New Roman" w:cs="Times New Roman"/>
            <w:sz w:val="24"/>
          </w:rPr>
          <w:delText xml:space="preserve">) accompanies red spruce in highest parts of the southern </w:delText>
        </w:r>
        <w:r w:rsidR="0033173D" w:rsidRPr="00FD4C9D" w:rsidDel="00122D37">
          <w:rPr>
            <w:rFonts w:ascii="Times New Roman" w:hAnsi="Times New Roman" w:cs="Times New Roman"/>
            <w:sz w:val="24"/>
          </w:rPr>
          <w:delText>AMBCR</w:delText>
        </w:r>
        <w:r w:rsidR="0008353F" w:rsidRPr="00FD4C9D" w:rsidDel="00122D37">
          <w:rPr>
            <w:rFonts w:ascii="Times New Roman" w:hAnsi="Times New Roman" w:cs="Times New Roman"/>
            <w:sz w:val="24"/>
          </w:rPr>
          <w:delText xml:space="preserve">. </w:delText>
        </w:r>
      </w:del>
      <w:r w:rsidR="0008353F" w:rsidRPr="00FD4C9D">
        <w:rPr>
          <w:rFonts w:ascii="Times New Roman" w:hAnsi="Times New Roman" w:cs="Times New Roman"/>
          <w:sz w:val="24"/>
        </w:rPr>
        <w:t xml:space="preserve">At 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and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8353F" w:rsidRPr="00FD4C9D">
        <w:rPr>
          <w:rFonts w:ascii="Times New Roman" w:hAnsi="Times New Roman" w:cs="Times New Roman"/>
          <w:sz w:val="24"/>
        </w:rPr>
        <w:t xml:space="preserve"> 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The </w:t>
      </w:r>
      <w:commentRangeStart w:id="37"/>
      <w:commentRangeStart w:id="38"/>
      <w:r w:rsidR="0033173D" w:rsidRPr="00FD4C9D">
        <w:rPr>
          <w:rFonts w:ascii="Times New Roman" w:hAnsi="Times New Roman" w:cs="Times New Roman"/>
          <w:sz w:val="24"/>
        </w:rPr>
        <w:t xml:space="preserve">diversity in forest types </w:t>
      </w:r>
      <w:ins w:id="39" w:author="Petra Wood" w:date="2021-10-16T15:47:00Z">
        <w:r w:rsidR="00122D37">
          <w:rPr>
            <w:rFonts w:ascii="Times New Roman" w:hAnsi="Times New Roman" w:cs="Times New Roman"/>
            <w:sz w:val="24"/>
          </w:rPr>
          <w:t xml:space="preserve">at varying elevations </w:t>
        </w:r>
      </w:ins>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commentRangeEnd w:id="37"/>
      <w:r w:rsidR="003C2D34">
        <w:rPr>
          <w:rStyle w:val="CommentReference"/>
        </w:rPr>
        <w:commentReference w:id="37"/>
      </w:r>
      <w:commentRangeEnd w:id="38"/>
      <w:r w:rsidR="00122D37">
        <w:rPr>
          <w:rStyle w:val="CommentReference"/>
        </w:rPr>
        <w:commentReference w:id="38"/>
      </w:r>
    </w:p>
    <w:p w14:paraId="4C477024" w14:textId="79AEF6AB" w:rsidR="0008353F" w:rsidRPr="00FD4C9D" w:rsidRDefault="0008353F" w:rsidP="007A1808">
      <w:pPr>
        <w:spacing w:line="276" w:lineRule="auto"/>
        <w:rPr>
          <w:rFonts w:ascii="Times New Roman" w:hAnsi="Times New Roman" w:cs="Times New Roman"/>
          <w:i/>
          <w:iCs/>
          <w:sz w:val="24"/>
          <w:szCs w:val="24"/>
        </w:rPr>
      </w:pPr>
      <w:commentRangeStart w:id="40"/>
      <w:r w:rsidRPr="00FD4C9D">
        <w:rPr>
          <w:rFonts w:ascii="Times New Roman" w:hAnsi="Times New Roman" w:cs="Times New Roman"/>
          <w:i/>
          <w:iCs/>
          <w:sz w:val="24"/>
          <w:szCs w:val="24"/>
        </w:rPr>
        <w:t>Focal species</w:t>
      </w:r>
      <w:commentRangeEnd w:id="40"/>
      <w:r w:rsidR="001A24BC">
        <w:rPr>
          <w:rStyle w:val="CommentReference"/>
        </w:rPr>
        <w:commentReference w:id="40"/>
      </w:r>
    </w:p>
    <w:p w14:paraId="483A03B8" w14:textId="13288F01" w:rsidR="0008353F"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15 forest songbird species that </w:t>
      </w:r>
      <w:r w:rsidR="007E40F0" w:rsidRPr="00FD4C9D">
        <w:rPr>
          <w:rFonts w:ascii="Times New Roman" w:hAnsi="Times New Roman" w:cs="Times New Roman"/>
          <w:sz w:val="24"/>
        </w:rPr>
        <w:t>are</w:t>
      </w:r>
      <w:r w:rsidRPr="00FD4C9D">
        <w:rPr>
          <w:rFonts w:ascii="Times New Roman" w:hAnsi="Times New Roman" w:cs="Times New Roman"/>
          <w:sz w:val="24"/>
        </w:rPr>
        <w:t xml:space="preserve"> found throughout the </w:t>
      </w:r>
      <w:r w:rsidR="00D5234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or primarily at low or high elevations or latitudes within the study region (</w:t>
      </w:r>
      <w:r w:rsidR="005547AC" w:rsidRPr="00FD4C9D">
        <w:rPr>
          <w:rFonts w:ascii="Times New Roman" w:hAnsi="Times New Roman" w:cs="Times New Roman"/>
          <w:sz w:val="24"/>
        </w:rPr>
        <w:t>Table 1</w:t>
      </w:r>
      <w:r w:rsidRPr="00FD4C9D">
        <w:rPr>
          <w:rFonts w:ascii="Times New Roman" w:hAnsi="Times New Roman" w:cs="Times New Roman"/>
          <w:sz w:val="24"/>
        </w:rPr>
        <w:t xml:space="preserve">). The species were chosen based on a combination of factors: use of </w:t>
      </w:r>
      <w:r w:rsidR="007E40F0" w:rsidRPr="00FD4C9D">
        <w:rPr>
          <w:rFonts w:ascii="Times New Roman" w:hAnsi="Times New Roman" w:cs="Times New Roman"/>
          <w:sz w:val="24"/>
        </w:rPr>
        <w:t xml:space="preserve">mature </w:t>
      </w:r>
      <w:r w:rsidRPr="00FD4C9D">
        <w:rPr>
          <w:rFonts w:ascii="Times New Roman" w:hAnsi="Times New Roman" w:cs="Times New Roman"/>
          <w:sz w:val="24"/>
        </w:rPr>
        <w:t xml:space="preserve">forest as primary breeding habitat, classification as a passerine, detectability via roadside surveys, occurrence and general range patterns within just the </w:t>
      </w:r>
      <w:r w:rsidR="004F4CEE" w:rsidRPr="00FD4C9D">
        <w:rPr>
          <w:rFonts w:ascii="Times New Roman" w:hAnsi="Times New Roman" w:cs="Times New Roman"/>
          <w:sz w:val="24"/>
        </w:rPr>
        <w:t>study region</w:t>
      </w:r>
      <w:r w:rsidRPr="00FD4C9D">
        <w:rPr>
          <w:rFonts w:ascii="Times New Roman" w:hAnsi="Times New Roman" w:cs="Times New Roman"/>
          <w:sz w:val="24"/>
        </w:rPr>
        <w:t xml:space="preserve">, and conservation status. </w:t>
      </w:r>
      <w:r w:rsidR="007E40F0" w:rsidRPr="00FD4C9D">
        <w:rPr>
          <w:rFonts w:ascii="Times New Roman" w:hAnsi="Times New Roman" w:cs="Times New Roman"/>
          <w:sz w:val="24"/>
        </w:rPr>
        <w:t>T</w:t>
      </w:r>
      <w:r w:rsidRPr="00FD4C9D">
        <w:rPr>
          <w:rFonts w:ascii="Times New Roman" w:hAnsi="Times New Roman" w:cs="Times New Roman"/>
          <w:sz w:val="24"/>
        </w:rPr>
        <w:t xml:space="preserve">he 15 focal species </w:t>
      </w:r>
      <w:r w:rsidR="007E40F0" w:rsidRPr="00FD4C9D">
        <w:rPr>
          <w:rFonts w:ascii="Times New Roman" w:hAnsi="Times New Roman" w:cs="Times New Roman"/>
          <w:sz w:val="24"/>
        </w:rPr>
        <w:t>represent</w:t>
      </w:r>
      <w:r w:rsidRPr="00FD4C9D">
        <w:rPr>
          <w:rFonts w:ascii="Times New Roman" w:hAnsi="Times New Roman" w:cs="Times New Roman"/>
          <w:sz w:val="24"/>
        </w:rPr>
        <w:t xml:space="preserve"> a diversity of taxonomic groups (5 families and 1</w:t>
      </w:r>
      <w:r w:rsidR="004F4CEE" w:rsidRPr="00FD4C9D">
        <w:rPr>
          <w:rFonts w:ascii="Times New Roman" w:hAnsi="Times New Roman" w:cs="Times New Roman"/>
          <w:sz w:val="24"/>
        </w:rPr>
        <w:t>2</w:t>
      </w:r>
      <w:r w:rsidRPr="00FD4C9D">
        <w:rPr>
          <w:rFonts w:ascii="Times New Roman" w:hAnsi="Times New Roman" w:cs="Times New Roman"/>
          <w:sz w:val="24"/>
        </w:rPr>
        <w:t xml:space="preserve"> genera), ranges (e.g., high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low latitude</w:t>
      </w:r>
      <w:r w:rsidR="007E40F0" w:rsidRPr="00FD4C9D">
        <w:rPr>
          <w:rFonts w:ascii="Times New Roman" w:hAnsi="Times New Roman" w:cs="Times New Roman"/>
          <w:sz w:val="24"/>
        </w:rPr>
        <w:t>s and elevations</w:t>
      </w:r>
      <w:r w:rsidRPr="00FD4C9D">
        <w:rPr>
          <w:rFonts w:ascii="Times New Roman" w:hAnsi="Times New Roman" w:cs="Times New Roman"/>
          <w:sz w:val="24"/>
        </w:rPr>
        <w:t>, regionwide), and conservation statuses (</w:t>
      </w:r>
      <w:r w:rsidR="002A1F40" w:rsidRPr="00FD4C9D">
        <w:rPr>
          <w:rFonts w:ascii="Times New Roman" w:hAnsi="Times New Roman" w:cs="Times New Roman"/>
          <w:sz w:val="24"/>
        </w:rPr>
        <w:t>13</w:t>
      </w:r>
      <w:r w:rsidRPr="00FD4C9D">
        <w:rPr>
          <w:rFonts w:ascii="Times New Roman" w:hAnsi="Times New Roman" w:cs="Times New Roman"/>
          <w:sz w:val="24"/>
        </w:rPr>
        <w:t xml:space="preserve"> species of conservation concern).</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71FA9EE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ed count</w:t>
      </w:r>
      <w:r w:rsidRPr="00FD4C9D">
        <w:rPr>
          <w:rFonts w:ascii="Times New Roman" w:hAnsi="Times New Roman" w:cs="Times New Roman"/>
          <w:sz w:val="24"/>
        </w:rPr>
        <w:t xml:space="preserve"> data for the 15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for the years 1997 (when data at the individual stop-level is first available) to 2017.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w:t>
      </w:r>
      <w:r w:rsidRPr="00FD4C9D">
        <w:rPr>
          <w:rFonts w:ascii="Times New Roman" w:hAnsi="Times New Roman" w:cs="Times New Roman"/>
          <w:sz w:val="24"/>
        </w:rPr>
        <w:lastRenderedPageBreak/>
        <w:t>bird seen within a 400-m radius or heard is recorded. Surveys start one-half hour before local sunrise and continue for 5 hours.</w:t>
      </w:r>
    </w:p>
    <w:p w14:paraId="7491D753" w14:textId="57C443E8"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because </w:t>
      </w:r>
      <w:commentRangeStart w:id="41"/>
      <w:commentRangeStart w:id="42"/>
      <w:r w:rsidR="0029345A" w:rsidRPr="00FD4C9D">
        <w:rPr>
          <w:rFonts w:ascii="Times New Roman" w:hAnsi="Times New Roman" w:cs="Times New Roman"/>
          <w:sz w:val="24"/>
        </w:rPr>
        <w:t>individual stop-level location data were not available</w:t>
      </w:r>
      <w:commentRangeEnd w:id="41"/>
      <w:r w:rsidR="001733BF">
        <w:rPr>
          <w:rStyle w:val="CommentReference"/>
        </w:rPr>
        <w:commentReference w:id="41"/>
      </w:r>
      <w:commentRangeEnd w:id="42"/>
      <w:r w:rsidR="00B85371">
        <w:rPr>
          <w:rStyle w:val="CommentReference"/>
        </w:rPr>
        <w:commentReference w:id="42"/>
      </w:r>
      <w:r w:rsidR="0029345A" w:rsidRPr="00FD4C9D">
        <w:rPr>
          <w:rFonts w:ascii="Times New Roman" w:hAnsi="Times New Roman" w:cs="Times New Roman"/>
          <w:sz w:val="24"/>
        </w:rPr>
        <w:t xml:space="preserve">.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and with run types of 1 (</w:t>
      </w:r>
      <w:commentRangeStart w:id="43"/>
      <w:commentRangeStart w:id="44"/>
      <w:r w:rsidR="00545DB5" w:rsidRPr="00FD4C9D">
        <w:rPr>
          <w:rFonts w:ascii="Times New Roman" w:hAnsi="Times New Roman" w:cs="Times New Roman"/>
          <w:sz w:val="24"/>
        </w:rPr>
        <w:t>signifying routes that met BBS criteria</w:t>
      </w:r>
      <w:commentRangeEnd w:id="43"/>
      <w:r w:rsidR="001733BF">
        <w:rPr>
          <w:rStyle w:val="CommentReference"/>
        </w:rPr>
        <w:commentReference w:id="43"/>
      </w:r>
      <w:commentRangeEnd w:id="44"/>
      <w:r w:rsidR="00B85371">
        <w:rPr>
          <w:rStyle w:val="CommentReference"/>
        </w:rPr>
        <w:commentReference w:id="44"/>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9345A" w:rsidRPr="00FD4C9D">
        <w:rPr>
          <w:rFonts w:ascii="Times New Roman" w:hAnsi="Times New Roman" w:cs="Times New Roman"/>
          <w:sz w:val="24"/>
        </w:rPr>
        <w:t xml:space="preserve">sum of </w:t>
      </w:r>
      <w:r w:rsidR="00545DB5" w:rsidRPr="00FD4C9D">
        <w:rPr>
          <w:rFonts w:ascii="Times New Roman" w:hAnsi="Times New Roman" w:cs="Times New Roman"/>
          <w:sz w:val="24"/>
        </w:rPr>
        <w:t xml:space="preserve">counts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15 focal species </w:t>
      </w:r>
      <w:r w:rsidR="0029345A" w:rsidRPr="00FD4C9D">
        <w:rPr>
          <w:rFonts w:ascii="Times New Roman" w:hAnsi="Times New Roman" w:cs="Times New Roman"/>
          <w:sz w:val="24"/>
        </w:rPr>
        <w:t>across</w:t>
      </w:r>
      <w:r w:rsidR="00545DB5" w:rsidRPr="00FD4C9D">
        <w:rPr>
          <w:rFonts w:ascii="Times New Roman" w:hAnsi="Times New Roman" w:cs="Times New Roman"/>
          <w:sz w:val="24"/>
        </w:rPr>
        <w:t xml:space="preserve"> the 50 stops </w:t>
      </w:r>
      <w:r w:rsidR="001217B5" w:rsidRPr="00FD4C9D">
        <w:rPr>
          <w:rFonts w:ascii="Times New Roman" w:hAnsi="Times New Roman" w:cs="Times New Roman"/>
          <w:sz w:val="24"/>
        </w:rPr>
        <w:t>of each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commentRangeStart w:id="45"/>
      <w:r w:rsidR="00545DB5" w:rsidRPr="00FD4C9D">
        <w:rPr>
          <w:rFonts w:ascii="Times New Roman" w:hAnsi="Times New Roman" w:cs="Times New Roman"/>
          <w:sz w:val="24"/>
        </w:rPr>
        <w:t>.</w:t>
      </w:r>
      <w:commentRangeEnd w:id="45"/>
      <w:r w:rsidR="00BB22BA">
        <w:rPr>
          <w:rStyle w:val="CommentReference"/>
        </w:rPr>
        <w:commentReference w:id="45"/>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commentRangeStart w:id="46"/>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(r = 0.85)</w:t>
      </w:r>
      <w:commentRangeEnd w:id="46"/>
      <w:r w:rsidR="001733BF">
        <w:rPr>
          <w:rStyle w:val="CommentReference"/>
        </w:rPr>
        <w:commentReference w:id="46"/>
      </w:r>
      <w:r w:rsidR="008B65AD" w:rsidRPr="00FD4C9D">
        <w:rPr>
          <w:rFonts w:ascii="Times New Roman" w:hAnsi="Times New Roman" w:cs="Times New Roman"/>
          <w:sz w:val="24"/>
        </w:rPr>
        <w:t xml:space="preserve">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commentRangeStart w:id="47"/>
      <w:r w:rsidR="00865575" w:rsidRPr="00FD4C9D">
        <w:rPr>
          <w:rFonts w:ascii="Times New Roman" w:hAnsi="Times New Roman" w:cs="Times New Roman"/>
          <w:sz w:val="24"/>
        </w:rPr>
        <w:t>Correlations among the nine environmental covariates ranged from -0.55 to 0.51.</w:t>
      </w:r>
      <w:commentRangeEnd w:id="47"/>
      <w:r w:rsidR="001733BF">
        <w:rPr>
          <w:rStyle w:val="CommentReference"/>
        </w:rPr>
        <w:commentReference w:id="47"/>
      </w:r>
    </w:p>
    <w:p w14:paraId="5CD03E26" w14:textId="0CC30043" w:rsidR="00A86F12" w:rsidRPr="00FD4C9D" w:rsidRDefault="00865575" w:rsidP="00A86F12">
      <w:pPr>
        <w:spacing w:line="276" w:lineRule="auto"/>
        <w:ind w:firstLine="720"/>
        <w:rPr>
          <w:rFonts w:ascii="Times New Roman" w:hAnsi="Times New Roman" w:cs="Times New Roman"/>
          <w:sz w:val="24"/>
        </w:rPr>
      </w:pPr>
      <w:commentRangeStart w:id="48"/>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commentRangeEnd w:id="48"/>
      <w:r w:rsidR="001733BF">
        <w:rPr>
          <w:rStyle w:val="CommentReference"/>
        </w:rPr>
        <w:commentReference w:id="48"/>
      </w:r>
    </w:p>
    <w:p w14:paraId="61B7802B" w14:textId="510DF317" w:rsidR="0063145E" w:rsidRPr="00FD4C9D" w:rsidRDefault="000222D2" w:rsidP="007A1808">
      <w:pPr>
        <w:spacing w:line="276" w:lineRule="auto"/>
        <w:ind w:firstLine="720"/>
        <w:rPr>
          <w:rFonts w:ascii="Times New Roman" w:hAnsi="Times New Roman" w:cs="Times New Roman"/>
          <w:sz w:val="24"/>
        </w:rPr>
      </w:pPr>
      <w:proofErr w:type="gramStart"/>
      <w:r w:rsidRPr="00FD4C9D">
        <w:rPr>
          <w:rFonts w:ascii="Times New Roman" w:hAnsi="Times New Roman" w:cs="Times New Roman"/>
          <w:sz w:val="24"/>
        </w:rPr>
        <w:t>Me</w:t>
      </w:r>
      <w:r w:rsidR="0049356B" w:rsidRPr="00FD4C9D">
        <w:rPr>
          <w:rFonts w:ascii="Times New Roman" w:hAnsi="Times New Roman" w:cs="Times New Roman"/>
          <w:sz w:val="24"/>
        </w:rPr>
        <w:t>dian elevation,</w:t>
      </w:r>
      <w:proofErr w:type="gramEnd"/>
      <w:r w:rsidR="0049356B" w:rsidRPr="00FD4C9D">
        <w:rPr>
          <w:rFonts w:ascii="Times New Roman" w:hAnsi="Times New Roman" w:cs="Times New Roman"/>
          <w:sz w:val="24"/>
        </w:rPr>
        <w:t xml:space="preserve">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w:t>
      </w:r>
      <w:commentRangeStart w:id="49"/>
      <w:r w:rsidRPr="00FD4C9D">
        <w:rPr>
          <w:rFonts w:ascii="Times New Roman" w:hAnsi="Times New Roman" w:cs="Times New Roman"/>
          <w:sz w:val="24"/>
        </w:rPr>
        <w:t>hexagons centered on the first stop of each BBS route</w:t>
      </w:r>
      <w:commentRangeEnd w:id="49"/>
      <w:r w:rsidR="001733BF">
        <w:rPr>
          <w:rStyle w:val="CommentReference"/>
        </w:rPr>
        <w:commentReference w:id="49"/>
      </w:r>
      <w:r w:rsidRPr="00FD4C9D">
        <w:rPr>
          <w:rFonts w:ascii="Times New Roman" w:hAnsi="Times New Roman" w:cs="Times New Roman"/>
          <w:sz w:val="24"/>
        </w:rPr>
        <w:t xml:space="preserve">. </w:t>
      </w:r>
      <w:r w:rsidR="0049356B" w:rsidRPr="00FD4C9D">
        <w:rPr>
          <w:rFonts w:ascii="Times New Roman" w:hAnsi="Times New Roman" w:cs="Times New Roman"/>
          <w:sz w:val="24"/>
        </w:rPr>
        <w:t xml:space="preserve">The vertices of each sampling hexagon were </w:t>
      </w:r>
      <w:commentRangeStart w:id="50"/>
      <w:r w:rsidR="0049356B" w:rsidRPr="00FD4C9D">
        <w:rPr>
          <w:rFonts w:ascii="Times New Roman" w:hAnsi="Times New Roman" w:cs="Times New Roman"/>
          <w:sz w:val="24"/>
        </w:rPr>
        <w:t xml:space="preserve">approximately 24 km from </w:t>
      </w:r>
      <w:commentRangeEnd w:id="50"/>
      <w:r w:rsidR="00B70202">
        <w:rPr>
          <w:rStyle w:val="CommentReference"/>
        </w:rPr>
        <w:commentReference w:id="50"/>
      </w:r>
      <w:r w:rsidR="0049356B" w:rsidRPr="00FD4C9D">
        <w:rPr>
          <w:rFonts w:ascii="Times New Roman" w:hAnsi="Times New Roman" w:cs="Times New Roman"/>
          <w:sz w:val="24"/>
        </w:rPr>
        <w:t xml:space="preserve">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w:t>
      </w:r>
      <w:commentRangeStart w:id="51"/>
      <w:r w:rsidRPr="00FD4C9D">
        <w:rPr>
          <w:rFonts w:ascii="Times New Roman" w:hAnsi="Times New Roman" w:cs="Times New Roman"/>
          <w:sz w:val="24"/>
        </w:rPr>
        <w:t xml:space="preserve">PRISM Climate Group </w:t>
      </w:r>
      <w:commentRangeEnd w:id="51"/>
      <w:r w:rsidR="00B70202">
        <w:rPr>
          <w:rStyle w:val="CommentReference"/>
        </w:rPr>
        <w:commentReference w:id="51"/>
      </w:r>
      <w:r w:rsidRPr="00FD4C9D">
        <w:rPr>
          <w:rFonts w:ascii="Times New Roman" w:hAnsi="Times New Roman" w:cs="Times New Roman"/>
          <w:sz w:val="24"/>
        </w:rPr>
        <w:t>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164F2634"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I used the same nine environmental covariates</w:t>
      </w:r>
      <w:ins w:id="52" w:author="Christopher Rota" w:date="2021-10-15T10:36:00Z">
        <w:r w:rsidR="00B70202">
          <w:rPr>
            <w:rFonts w:ascii="Times New Roman" w:hAnsi="Times New Roman" w:cs="Times New Roman"/>
            <w:sz w:val="24"/>
          </w:rPr>
          <w:t xml:space="preserve"> </w:t>
        </w:r>
        <w:commentRangeStart w:id="53"/>
        <w:r w:rsidR="00B70202">
          <w:rPr>
            <w:rFonts w:ascii="Times New Roman" w:hAnsi="Times New Roman" w:cs="Times New Roman"/>
            <w:sz w:val="24"/>
          </w:rPr>
          <w:t>used to estimate current distributions</w:t>
        </w:r>
      </w:ins>
      <w:r w:rsidRPr="00FD4C9D">
        <w:rPr>
          <w:rFonts w:ascii="Times New Roman" w:hAnsi="Times New Roman" w:cs="Times New Roman"/>
          <w:sz w:val="24"/>
        </w:rPr>
        <w:t xml:space="preserve"> </w:t>
      </w:r>
      <w:commentRangeEnd w:id="53"/>
      <w:r w:rsidR="00B70202">
        <w:rPr>
          <w:rStyle w:val="CommentReference"/>
        </w:rPr>
        <w:commentReference w:id="53"/>
      </w:r>
      <w:r w:rsidRPr="00FD4C9D">
        <w:rPr>
          <w:rFonts w:ascii="Times New Roman" w:hAnsi="Times New Roman" w:cs="Times New Roman"/>
          <w:sz w:val="24"/>
        </w:rPr>
        <w:t xml:space="preserve">to </w:t>
      </w:r>
      <w:r w:rsidRPr="00FD4C9D">
        <w:rPr>
          <w:rFonts w:ascii="Times New Roman" w:hAnsi="Times New Roman" w:cs="Times New Roman"/>
          <w:sz w:val="24"/>
        </w:rPr>
        <w:lastRenderedPageBreak/>
        <w:t xml:space="preserve">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 xml:space="preserve">encompassed the AMBCR and was comprised of individual grid cells that match the dimensions of the sampling hexagons. Although less commonly used than traditional square grids, </w:t>
      </w:r>
      <w:commentRangeStart w:id="54"/>
      <w:r w:rsidR="00293CE7" w:rsidRPr="00FD4C9D">
        <w:rPr>
          <w:rFonts w:ascii="Times New Roman" w:hAnsi="Times New Roman" w:cs="Times New Roman"/>
          <w:sz w:val="24"/>
        </w:rPr>
        <w:t>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w:t>
      </w:r>
      <w:commentRangeEnd w:id="54"/>
      <w:r w:rsidR="00B70202">
        <w:rPr>
          <w:rStyle w:val="CommentReference"/>
        </w:rPr>
        <w:commentReference w:id="54"/>
      </w:r>
      <w:r w:rsidR="003B491F" w:rsidRPr="00FD4C9D">
        <w:rPr>
          <w:rFonts w:ascii="Times New Roman" w:hAnsi="Times New Roman" w:cs="Times New Roman"/>
          <w:sz w:val="24"/>
        </w:rPr>
        <w:t>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 xml:space="preserve">1, which </w:t>
      </w:r>
      <w:commentRangeStart w:id="55"/>
      <w:r w:rsidR="001144E4" w:rsidRPr="00FD4C9D">
        <w:rPr>
          <w:rFonts w:ascii="Times New Roman" w:hAnsi="Times New Roman" w:cs="Times New Roman"/>
          <w:sz w:val="24"/>
        </w:rPr>
        <w:t>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commentRangeEnd w:id="55"/>
      <w:r w:rsidR="00B70202">
        <w:rPr>
          <w:rStyle w:val="CommentReference"/>
        </w:rPr>
        <w:commentReference w:id="55"/>
      </w:r>
      <w:r w:rsidR="0008353F" w:rsidRPr="00FD4C9D">
        <w:rPr>
          <w:rFonts w:ascii="Times New Roman" w:hAnsi="Times New Roman" w:cs="Times New Roman"/>
          <w:sz w:val="24"/>
        </w:rPr>
        <w:t>.</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5F5B883" w14:textId="0AB120C5"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 xml:space="preserve">with </w:t>
      </w:r>
      <w:commentRangeStart w:id="56"/>
      <w:r w:rsidR="00F1717F" w:rsidRPr="00FD4C9D">
        <w:rPr>
          <w:rFonts w:ascii="Times New Roman" w:hAnsi="Times New Roman" w:cs="Times New Roman"/>
          <w:sz w:val="24"/>
        </w:rPr>
        <w:t>two sets of individual negative binomial models</w:t>
      </w:r>
      <w:commentRangeEnd w:id="56"/>
      <w:r w:rsidR="005E3644">
        <w:rPr>
          <w:rStyle w:val="CommentReference"/>
        </w:rPr>
        <w:commentReference w:id="56"/>
      </w:r>
      <w:r w:rsidR="00F1717F" w:rsidRPr="00FD4C9D">
        <w:rPr>
          <w:rFonts w:ascii="Times New Roman" w:hAnsi="Times New Roman" w:cs="Times New Roman"/>
          <w:sz w:val="24"/>
        </w:rPr>
        <w:t xml:space="preserve">, using the </w:t>
      </w:r>
      <w:commentRangeStart w:id="57"/>
      <w:r w:rsidR="00F1717F" w:rsidRPr="00FD4C9D">
        <w:rPr>
          <w:rFonts w:ascii="Times New Roman" w:hAnsi="Times New Roman" w:cs="Times New Roman"/>
          <w:sz w:val="24"/>
        </w:rPr>
        <w:t>“</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w:t>
      </w:r>
      <w:commentRangeEnd w:id="57"/>
      <w:r w:rsidR="007C4CF8">
        <w:rPr>
          <w:rStyle w:val="CommentReference"/>
        </w:rPr>
        <w:commentReference w:id="57"/>
      </w:r>
      <w:r w:rsidR="00F1717F" w:rsidRPr="00FD4C9D">
        <w:rPr>
          <w:rFonts w:ascii="Times New Roman" w:hAnsi="Times New Roman" w:cs="Times New Roman"/>
          <w:sz w:val="24"/>
        </w:rPr>
        <w:t xml:space="preserve">ckage in Program R. </w:t>
      </w:r>
      <w:commentRangeStart w:id="58"/>
      <w:r w:rsidR="00F1717F" w:rsidRPr="00FD4C9D">
        <w:rPr>
          <w:rFonts w:ascii="Times New Roman" w:hAnsi="Times New Roman" w:cs="Times New Roman"/>
          <w:sz w:val="24"/>
        </w:rPr>
        <w:t>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 xml:space="preserve">exhibited spatial autocorrelation </w:t>
      </w:r>
      <w:r w:rsidR="00F1717F" w:rsidRPr="00FD4C9D">
        <w:rPr>
          <w:rFonts w:ascii="Times New Roman" w:hAnsi="Times New Roman" w:cs="Times New Roman"/>
          <w:sz w:val="24"/>
        </w:rPr>
        <w:lastRenderedPageBreak/>
        <w:t>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w:t>
      </w:r>
      <w:commentRangeEnd w:id="58"/>
      <w:r w:rsidR="005E3644">
        <w:rPr>
          <w:rStyle w:val="CommentReference"/>
        </w:rPr>
        <w:commentReference w:id="58"/>
      </w:r>
      <w:r w:rsidR="00F1717F" w:rsidRPr="00FD4C9D">
        <w:rPr>
          <w:rFonts w:ascii="Times New Roman" w:hAnsi="Times New Roman" w:cs="Times New Roman"/>
          <w:sz w:val="24"/>
        </w:rPr>
        <w:t xml:space="preserve"> </w:t>
      </w:r>
      <w:commentRangeStart w:id="59"/>
      <w:r w:rsidR="00F1717F" w:rsidRPr="00FD4C9D">
        <w:rPr>
          <w:rFonts w:ascii="Times New Roman" w:hAnsi="Times New Roman" w:cs="Times New Roman"/>
          <w:sz w:val="24"/>
        </w:rPr>
        <w:t xml:space="preserve">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both the expected count and the dispersion parameter and were used for the four species that were most widespread (and for which the spatial models were a poor fit)</w:t>
      </w:r>
      <w:r w:rsidR="005B56AD" w:rsidRPr="00FD4C9D">
        <w:rPr>
          <w:rFonts w:ascii="Times New Roman" w:hAnsi="Times New Roman" w:cs="Times New Roman"/>
          <w:sz w:val="24"/>
        </w:rPr>
        <w:t xml:space="preserve"> (Tables 3–5)</w:t>
      </w:r>
      <w:commentRangeEnd w:id="59"/>
      <w:r w:rsidR="005E3644">
        <w:rPr>
          <w:rStyle w:val="CommentReference"/>
        </w:rPr>
        <w:commentReference w:id="59"/>
      </w:r>
      <w:r w:rsidR="00713E08" w:rsidRPr="00FD4C9D">
        <w:rPr>
          <w:rFonts w:ascii="Times New Roman" w:hAnsi="Times New Roman" w:cs="Times New Roman"/>
          <w:sz w:val="24"/>
        </w:rPr>
        <w:t xml:space="preserve">. </w:t>
      </w:r>
      <w:commentRangeStart w:id="60"/>
      <w:r w:rsidR="00713E08" w:rsidRPr="00FD4C9D">
        <w:rPr>
          <w:rFonts w:ascii="Times New Roman" w:hAnsi="Times New Roman" w:cs="Times New Roman"/>
          <w:sz w:val="24"/>
        </w:rPr>
        <w:t xml:space="preserve">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commentRangeEnd w:id="60"/>
      <w:r w:rsidR="005E3644">
        <w:rPr>
          <w:rStyle w:val="CommentReference"/>
        </w:rPr>
        <w:commentReference w:id="60"/>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commentRangeStart w:id="61"/>
      <w:r w:rsidR="00E35B47" w:rsidRPr="00FD4C9D">
        <w:rPr>
          <w:rFonts w:ascii="Times New Roman" w:hAnsi="Times New Roman" w:cs="Times New Roman"/>
          <w:sz w:val="24"/>
        </w:rPr>
        <w:t>In total, there were three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(2) latitude[2] + elevation[4] (N = 8: CERW, EAWP, KEWA, REVI, SCTA, SWWA, WEWA, WOTH), and (3) latitude[2] + elevation[1] (N = 1: NAWA). </w:t>
      </w:r>
      <w:commentRangeEnd w:id="61"/>
      <w:r w:rsidR="0074180E">
        <w:rPr>
          <w:rStyle w:val="CommentReference"/>
        </w:rPr>
        <w:commentReference w:id="61"/>
      </w:r>
      <w:r w:rsidR="00E35B47" w:rsidRPr="00FD4C9D">
        <w:rPr>
          <w:rFonts w:ascii="Times New Roman" w:hAnsi="Times New Roman" w:cs="Times New Roman"/>
          <w:sz w:val="24"/>
        </w:rPr>
        <w:t xml:space="preserve">For all models, the four climate variables were specified as orthogonal polynomials with two degrees and the </w:t>
      </w:r>
      <w:commentRangeStart w:id="62"/>
      <w:commentRangeStart w:id="63"/>
      <w:r w:rsidR="00E35B47" w:rsidRPr="00FD4C9D">
        <w:rPr>
          <w:rFonts w:ascii="Times New Roman" w:hAnsi="Times New Roman" w:cs="Times New Roman"/>
          <w:sz w:val="24"/>
        </w:rPr>
        <w:t xml:space="preserve">three land cover variables were specified as linear. Model fit was assessed by </w:t>
      </w:r>
      <w:commentRangeStart w:id="64"/>
      <w:r w:rsidR="00E35B47" w:rsidRPr="00FD4C9D">
        <w:rPr>
          <w:rFonts w:ascii="Times New Roman" w:hAnsi="Times New Roman" w:cs="Times New Roman"/>
          <w:sz w:val="24"/>
        </w:rPr>
        <w:t>calculating the squared Pearson residual; if the p-value was between 0.05 and 0.95</w:t>
      </w:r>
      <w:commentRangeEnd w:id="64"/>
      <w:r w:rsidR="0074180E">
        <w:rPr>
          <w:rStyle w:val="CommentReference"/>
        </w:rPr>
        <w:commentReference w:id="64"/>
      </w:r>
      <w:r w:rsidR="00E35B47" w:rsidRPr="00FD4C9D">
        <w:rPr>
          <w:rFonts w:ascii="Times New Roman" w:hAnsi="Times New Roman" w:cs="Times New Roman"/>
          <w:sz w:val="24"/>
        </w:rPr>
        <w:t xml:space="preserve">, the model fit was </w:t>
      </w:r>
      <w:commentRangeStart w:id="65"/>
      <w:r w:rsidR="00E35B47" w:rsidRPr="00FD4C9D">
        <w:rPr>
          <w:rFonts w:ascii="Times New Roman" w:hAnsi="Times New Roman" w:cs="Times New Roman"/>
          <w:sz w:val="24"/>
        </w:rPr>
        <w:t>considered good</w:t>
      </w:r>
      <w:commentRangeEnd w:id="62"/>
      <w:r w:rsidR="00D4347D">
        <w:rPr>
          <w:rStyle w:val="CommentReference"/>
        </w:rPr>
        <w:commentReference w:id="62"/>
      </w:r>
      <w:commentRangeEnd w:id="63"/>
      <w:commentRangeEnd w:id="65"/>
      <w:r w:rsidR="009F2BD8">
        <w:rPr>
          <w:rStyle w:val="CommentReference"/>
        </w:rPr>
        <w:commentReference w:id="63"/>
      </w:r>
      <w:r w:rsidR="0074180E">
        <w:rPr>
          <w:rStyle w:val="CommentReference"/>
        </w:rPr>
        <w:commentReference w:id="65"/>
      </w:r>
      <w:r w:rsidR="00E35B47" w:rsidRPr="00FD4C9D">
        <w:rPr>
          <w:rFonts w:ascii="Times New Roman" w:hAnsi="Times New Roman" w:cs="Times New Roman"/>
          <w:sz w:val="24"/>
        </w:rPr>
        <w:t>.</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commentRangeStart w:id="66"/>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commentRangeEnd w:id="66"/>
      <w:r w:rsidR="0087274F">
        <w:rPr>
          <w:rStyle w:val="CommentReference"/>
        </w:rPr>
        <w:commentReference w:id="66"/>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commentRangeStart w:id="67"/>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commentRangeEnd w:id="67"/>
      <w:r w:rsidR="0087274F">
        <w:rPr>
          <w:rStyle w:val="CommentReference"/>
        </w:rPr>
        <w:commentReference w:id="67"/>
      </w:r>
      <w:r w:rsidR="00F331B9" w:rsidRPr="00FD4C9D">
        <w:rPr>
          <w:rFonts w:ascii="Times New Roman" w:hAnsi="Times New Roman" w:cs="Times New Roman"/>
          <w:sz w:val="24"/>
        </w:rPr>
        <w:t xml:space="preserve">, total number of occupied hexagonal grid cells (i.e., projected to contain at least one individual) across the entire study region, and shifts (measured by distance and angle) in the </w:t>
      </w:r>
      <w:commentRangeStart w:id="68"/>
      <w:r w:rsidR="00F331B9" w:rsidRPr="00FD4C9D">
        <w:rPr>
          <w:rFonts w:ascii="Times New Roman" w:hAnsi="Times New Roman" w:cs="Times New Roman"/>
          <w:sz w:val="24"/>
        </w:rPr>
        <w:t>spatial mean-cente</w:t>
      </w:r>
      <w:commentRangeEnd w:id="68"/>
      <w:r w:rsidR="0087274F">
        <w:rPr>
          <w:rStyle w:val="CommentReference"/>
        </w:rPr>
        <w:commentReference w:id="68"/>
      </w:r>
      <w:r w:rsidR="00F331B9" w:rsidRPr="00FD4C9D">
        <w:rPr>
          <w:rFonts w:ascii="Times New Roman" w:hAnsi="Times New Roman" w:cs="Times New Roman"/>
          <w:sz w:val="24"/>
        </w:rPr>
        <w:t xml:space="preserv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w:t>
      </w:r>
      <w:commentRangeStart w:id="69"/>
      <w:r w:rsidR="00384120" w:rsidRPr="00FD4C9D">
        <w:rPr>
          <w:rFonts w:ascii="Times New Roman" w:hAnsi="Times New Roman" w:cs="Times New Roman"/>
          <w:sz w:val="24"/>
        </w:rPr>
        <w:t>. Statistical significance of the shifts in count-weighted mean-center of the projected distributions was determined by whether the mean-center in 2000 fell within a 95% isopleth around the projected 2100 mean-centers from the posterior iteratio</w:t>
      </w:r>
      <w:commentRangeEnd w:id="69"/>
      <w:r w:rsidR="009E363A">
        <w:rPr>
          <w:rStyle w:val="CommentReference"/>
        </w:rPr>
        <w:commentReference w:id="69"/>
      </w:r>
      <w:r w:rsidR="00384120" w:rsidRPr="00FD4C9D">
        <w:rPr>
          <w:rFonts w:ascii="Times New Roman" w:hAnsi="Times New Roman" w:cs="Times New Roman"/>
          <w:sz w:val="24"/>
        </w:rPr>
        <w:t>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lastRenderedPageBreak/>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306D180D"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I ran a total of 15 models, with model fit ranging from 0</w:t>
      </w:r>
      <w:commentRangeStart w:id="70"/>
      <w:r w:rsidRPr="00FD4C9D">
        <w:rPr>
          <w:rFonts w:ascii="Times New Roman" w:hAnsi="Times New Roman" w:cs="Times New Roman"/>
          <w:sz w:val="24"/>
          <w:szCs w:val="24"/>
        </w:rPr>
        <w:t xml:space="preserve">.211 to 0.839 </w:t>
      </w:r>
      <w:commentRangeEnd w:id="70"/>
      <w:r w:rsidR="004E1486">
        <w:rPr>
          <w:rStyle w:val="CommentReference"/>
        </w:rPr>
        <w:commentReference w:id="70"/>
      </w:r>
      <w:r w:rsidRPr="00FD4C9D">
        <w:rPr>
          <w:rFonts w:ascii="Times New Roman" w:hAnsi="Times New Roman" w:cs="Times New Roman"/>
          <w:sz w:val="24"/>
          <w:szCs w:val="24"/>
        </w:rPr>
        <w:t xml:space="preserve">and the number of </w:t>
      </w:r>
      <w:commentRangeStart w:id="71"/>
      <w:r w:rsidRPr="00FD4C9D">
        <w:rPr>
          <w:rFonts w:ascii="Times New Roman" w:hAnsi="Times New Roman" w:cs="Times New Roman"/>
          <w:sz w:val="24"/>
          <w:szCs w:val="24"/>
        </w:rPr>
        <w:t xml:space="preserve">iterations in the posterior distribution </w:t>
      </w:r>
      <w:commentRangeEnd w:id="71"/>
      <w:r w:rsidR="004E1486">
        <w:rPr>
          <w:rStyle w:val="CommentReference"/>
        </w:rPr>
        <w:commentReference w:id="71"/>
      </w:r>
      <w:r w:rsidRPr="00FD4C9D">
        <w:rPr>
          <w:rFonts w:ascii="Times New Roman" w:hAnsi="Times New Roman" w:cs="Times New Roman"/>
          <w:sz w:val="24"/>
          <w:szCs w:val="24"/>
        </w:rPr>
        <w:t>ranging from 3,000 to 21,000 (Tables 3–5).</w:t>
      </w:r>
      <w:r w:rsidR="002A01C7" w:rsidRPr="00FD4C9D">
        <w:rPr>
          <w:rFonts w:ascii="Times New Roman" w:hAnsi="Times New Roman" w:cs="Times New Roman"/>
          <w:sz w:val="24"/>
          <w:szCs w:val="24"/>
        </w:rPr>
        <w:t xml:space="preserve"> </w:t>
      </w:r>
      <w:commentRangeStart w:id="72"/>
      <w:r w:rsidR="002A01C7" w:rsidRPr="00FD4C9D">
        <w:rPr>
          <w:rFonts w:ascii="Times New Roman" w:hAnsi="Times New Roman" w:cs="Times New Roman"/>
          <w:sz w:val="24"/>
          <w:szCs w:val="24"/>
        </w:rPr>
        <w:t xml:space="preserve">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0 for Nashville warbler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w:t>
      </w:r>
      <w:commentRangeEnd w:id="72"/>
      <w:r w:rsidR="004E1486">
        <w:rPr>
          <w:rStyle w:val="CommentReference"/>
        </w:rPr>
        <w:commentReference w:id="72"/>
      </w:r>
      <w:commentRangeStart w:id="73"/>
      <w:commentRangeStart w:id="74"/>
      <w:r w:rsidR="002A01C7" w:rsidRPr="00FD4C9D">
        <w:rPr>
          <w:rFonts w:ascii="Times New Roman" w:hAnsi="Times New Roman" w:cs="Times New Roman"/>
          <w:sz w:val="24"/>
          <w:szCs w:val="24"/>
        </w:rPr>
        <w:t xml:space="preserve">Latitude and elevation were significant for all species except Nashville warbler,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commentRangeEnd w:id="73"/>
      <w:r w:rsidR="00D84D04">
        <w:rPr>
          <w:rStyle w:val="CommentReference"/>
        </w:rPr>
        <w:commentReference w:id="73"/>
      </w:r>
      <w:commentRangeEnd w:id="74"/>
      <w:r w:rsidR="009F2BD8">
        <w:rPr>
          <w:rStyle w:val="CommentReference"/>
        </w:rPr>
        <w:commentReference w:id="74"/>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commentRangeStart w:id="75"/>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commentRangeEnd w:id="75"/>
      <w:r w:rsidR="00D84D04">
        <w:rPr>
          <w:rStyle w:val="CommentReference"/>
        </w:rPr>
        <w:commentReference w:id="75"/>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commentRangeStart w:id="76"/>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w:t>
      </w:r>
      <w:commentRangeStart w:id="77"/>
      <w:r w:rsidR="00F61618" w:rsidRPr="00FD4C9D">
        <w:rPr>
          <w:rFonts w:ascii="Times New Roman" w:hAnsi="Times New Roman" w:cs="Times New Roman"/>
          <w:sz w:val="24"/>
          <w:szCs w:val="24"/>
        </w:rPr>
        <w:t xml:space="preserve">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w:t>
      </w:r>
      <w:commentRangeEnd w:id="77"/>
      <w:r w:rsidR="00D84D04">
        <w:rPr>
          <w:rStyle w:val="CommentReference"/>
        </w:rPr>
        <w:commentReference w:id="77"/>
      </w:r>
      <w:r w:rsidR="00F61618" w:rsidRPr="00FD4C9D">
        <w:rPr>
          <w:rFonts w:ascii="Times New Roman" w:hAnsi="Times New Roman" w:cs="Times New Roman"/>
          <w:sz w:val="24"/>
          <w:szCs w:val="24"/>
        </w:rPr>
        <w:t xml:space="preserve">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commentRangeEnd w:id="76"/>
      <w:r w:rsidR="00D84D04">
        <w:rPr>
          <w:rStyle w:val="CommentReference"/>
        </w:rPr>
        <w:commentReference w:id="76"/>
      </w:r>
    </w:p>
    <w:p w14:paraId="24E7B4ED" w14:textId="06608021" w:rsidR="00B545D4" w:rsidRPr="00FD4C9D" w:rsidRDefault="00B545D4" w:rsidP="007A1808">
      <w:pPr>
        <w:spacing w:line="276" w:lineRule="auto"/>
        <w:rPr>
          <w:rFonts w:ascii="Times New Roman" w:hAnsi="Times New Roman" w:cs="Times New Roman"/>
          <w:i/>
          <w:iCs/>
          <w:sz w:val="24"/>
          <w:szCs w:val="24"/>
        </w:rPr>
      </w:pPr>
      <w:commentRangeStart w:id="78"/>
      <w:r w:rsidRPr="00FD4C9D">
        <w:rPr>
          <w:rFonts w:ascii="Times New Roman" w:hAnsi="Times New Roman" w:cs="Times New Roman"/>
          <w:i/>
          <w:iCs/>
          <w:sz w:val="24"/>
          <w:szCs w:val="24"/>
        </w:rPr>
        <w:t>Relative influence of climate vs. land cover variables</w:t>
      </w:r>
      <w:commentRangeEnd w:id="78"/>
      <w:r w:rsidR="00AB52A0">
        <w:rPr>
          <w:rStyle w:val="CommentReference"/>
        </w:rPr>
        <w:commentReference w:id="78"/>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w:t>
      </w:r>
      <w:commentRangeStart w:id="79"/>
      <w:r w:rsidR="009C2DAF" w:rsidRPr="00FD4C9D">
        <w:rPr>
          <w:rFonts w:ascii="Times New Roman" w:hAnsi="Times New Roman" w:cs="Times New Roman"/>
          <w:sz w:val="24"/>
        </w:rPr>
        <w:t>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commentRangeEnd w:id="79"/>
      <w:r w:rsidR="00AB52A0">
        <w:rPr>
          <w:rStyle w:val="CommentReference"/>
        </w:rPr>
        <w:commentReference w:id="79"/>
      </w:r>
      <w:r w:rsidR="00DE48B5" w:rsidRPr="00FD4C9D">
        <w:rPr>
          <w:rFonts w:ascii="Times New Roman" w:hAnsi="Times New Roman" w:cs="Times New Roman"/>
          <w:sz w:val="24"/>
        </w:rPr>
        <w:t>.</w:t>
      </w:r>
    </w:p>
    <w:p w14:paraId="504EC0E7" w14:textId="4EAE5926"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w:t>
      </w:r>
      <w:ins w:id="80" w:author="Petra Wood" w:date="2021-10-16T16:42:00Z">
        <w:r w:rsidR="002D245D">
          <w:rPr>
            <w:rFonts w:ascii="Times New Roman" w:hAnsi="Times New Roman" w:cs="Times New Roman"/>
            <w:sz w:val="24"/>
          </w:rPr>
          <w:t>ed</w:t>
        </w:r>
      </w:ins>
      <w:del w:id="81" w:author="Petra Wood" w:date="2021-10-16T16:42:00Z">
        <w:r w:rsidRPr="00FD4C9D" w:rsidDel="002D245D">
          <w:rPr>
            <w:rFonts w:ascii="Times New Roman" w:hAnsi="Times New Roman" w:cs="Times New Roman"/>
            <w:sz w:val="24"/>
          </w:rPr>
          <w:delText>s</w:delText>
        </w:r>
      </w:del>
      <w:r w:rsidRPr="00FD4C9D">
        <w:rPr>
          <w:rFonts w:ascii="Times New Roman" w:hAnsi="Times New Roman" w:cs="Times New Roman"/>
          <w:sz w:val="24"/>
        </w:rPr>
        <w:t xml:space="preserve">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xml:space="preserve">, and for all species </w:t>
      </w:r>
      <w:del w:id="82" w:author="Christopher Rota" w:date="2021-10-15T11:37:00Z">
        <w:r w:rsidR="004C441B" w:rsidRPr="00FD4C9D" w:rsidDel="00AB52A0">
          <w:rPr>
            <w:rFonts w:ascii="Times New Roman" w:hAnsi="Times New Roman" w:cs="Times New Roman"/>
            <w:sz w:val="24"/>
          </w:rPr>
          <w:lastRenderedPageBreak/>
          <w:delText xml:space="preserve">but </w:delText>
        </w:r>
      </w:del>
      <w:ins w:id="83" w:author="Christopher Rota" w:date="2021-10-15T11:37:00Z">
        <w:r w:rsidR="00AB52A0">
          <w:rPr>
            <w:rFonts w:ascii="Times New Roman" w:hAnsi="Times New Roman" w:cs="Times New Roman"/>
            <w:sz w:val="24"/>
          </w:rPr>
          <w:t>except</w:t>
        </w:r>
        <w:r w:rsidR="00AB52A0" w:rsidRPr="00FD4C9D">
          <w:rPr>
            <w:rFonts w:ascii="Times New Roman" w:hAnsi="Times New Roman" w:cs="Times New Roman"/>
            <w:sz w:val="24"/>
          </w:rPr>
          <w:t xml:space="preserve"> </w:t>
        </w:r>
      </w:ins>
      <w:r w:rsidR="004C441B" w:rsidRPr="00FD4C9D">
        <w:rPr>
          <w:rFonts w:ascii="Times New Roman" w:hAnsi="Times New Roman" w:cs="Times New Roman"/>
          <w:sz w:val="24"/>
        </w:rPr>
        <w:t>Canada warbler (for which no climate nor land cover variables were significant)</w:t>
      </w:r>
      <w:r w:rsidRPr="00FD4C9D">
        <w:rPr>
          <w:rFonts w:ascii="Times New Roman" w:hAnsi="Times New Roman" w:cs="Times New Roman"/>
          <w:sz w:val="24"/>
        </w:rPr>
        <w:t xml:space="preserve">. Among the cold-associated species, the proportion of conifer forest produced the greatest average change, whereas both warm-associated and climate generalist species were affected the most by the proportion of deciduous and mixed forest. </w:t>
      </w:r>
      <w:commentRangeStart w:id="84"/>
      <w:r w:rsidRPr="00FD4C9D">
        <w:rPr>
          <w:rFonts w:ascii="Times New Roman" w:hAnsi="Times New Roman" w:cs="Times New Roman"/>
          <w:sz w:val="24"/>
        </w:rPr>
        <w:t>Both climate and land cover variables resulted in the highest average changes in expected counts for climate generalist species</w:t>
      </w:r>
      <w:commentRangeEnd w:id="84"/>
      <w:r w:rsidR="00AB52A0">
        <w:rPr>
          <w:rStyle w:val="CommentReference"/>
        </w:rPr>
        <w:commentReference w:id="84"/>
      </w:r>
      <w:r w:rsidRPr="00FD4C9D">
        <w:rPr>
          <w:rFonts w:ascii="Times New Roman" w:hAnsi="Times New Roman" w:cs="Times New Roman"/>
          <w:sz w:val="24"/>
        </w:rPr>
        <w:t>.</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43DF05D4"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w:t>
      </w:r>
      <w:commentRangeStart w:id="85"/>
      <w:r w:rsidR="004A2F26" w:rsidRPr="00FD4C9D">
        <w:rPr>
          <w:rFonts w:ascii="Times New Roman" w:hAnsi="Times New Roman" w:cs="Times New Roman"/>
          <w:sz w:val="24"/>
          <w:szCs w:val="24"/>
        </w:rPr>
        <w:t>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w:t>
      </w:r>
      <w:r w:rsidR="00A26B7D" w:rsidRPr="00FD4C9D">
        <w:rPr>
          <w:rFonts w:ascii="Times New Roman" w:hAnsi="Times New Roman" w:cs="Times New Roman"/>
          <w:sz w:val="24"/>
          <w:szCs w:val="24"/>
        </w:rPr>
        <w:t xml:space="preserve">two </w:t>
      </w:r>
      <w:r w:rsidR="004A2F26" w:rsidRPr="00FD4C9D">
        <w:rPr>
          <w:rFonts w:ascii="Times New Roman" w:hAnsi="Times New Roman" w:cs="Times New Roman"/>
          <w:sz w:val="24"/>
          <w:szCs w:val="24"/>
        </w:rPr>
        <w:t xml:space="preserve">least common species, Nashville warbler and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commentRangeEnd w:id="85"/>
      <w:r w:rsidR="00451DA4">
        <w:rPr>
          <w:rStyle w:val="CommentReference"/>
        </w:rPr>
        <w:commentReference w:id="85"/>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commentRangeStart w:id="86"/>
      <w:r w:rsidRPr="00FD4C9D">
        <w:rPr>
          <w:rFonts w:ascii="Times New Roman" w:hAnsi="Times New Roman" w:cs="Times New Roman"/>
          <w:i/>
          <w:iCs/>
          <w:sz w:val="24"/>
          <w:szCs w:val="24"/>
        </w:rPr>
        <w:t>Projected future (2100) distributions</w:t>
      </w:r>
      <w:commentRangeEnd w:id="86"/>
      <w:r w:rsidR="00451DA4">
        <w:rPr>
          <w:rStyle w:val="CommentReference"/>
        </w:rPr>
        <w:commentReference w:id="86"/>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87"/>
      <w:r w:rsidRPr="00FD4C9D">
        <w:rPr>
          <w:rFonts w:ascii="Times New Roman" w:hAnsi="Times New Roman" w:cs="Times New Roman"/>
          <w:sz w:val="24"/>
          <w:szCs w:val="24"/>
        </w:rPr>
        <w:t xml:space="preserve">The six future climate </w:t>
      </w:r>
      <w:commentRangeEnd w:id="87"/>
      <w:r w:rsidR="00451DA4">
        <w:rPr>
          <w:rStyle w:val="CommentReference"/>
        </w:rPr>
        <w:commentReference w:id="87"/>
      </w:r>
      <w:r w:rsidRPr="00FD4C9D">
        <w:rPr>
          <w:rFonts w:ascii="Times New Roman" w:hAnsi="Times New Roman" w:cs="Times New Roman"/>
          <w:sz w:val="24"/>
          <w:szCs w:val="24"/>
        </w:rPr>
        <w:t>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6B6C811"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between the 2000 and 2100</w:t>
      </w:r>
      <w:del w:id="88" w:author="Christopher Rota" w:date="2021-10-15T11:49:00Z">
        <w:r w:rsidR="00AF303A" w:rsidRPr="00FD4C9D" w:rsidDel="00451DA4">
          <w:rPr>
            <w:rFonts w:ascii="Times New Roman" w:hAnsi="Times New Roman" w:cs="Times New Roman"/>
            <w:sz w:val="24"/>
            <w:szCs w:val="24"/>
          </w:rPr>
          <w:delText>0</w:delText>
        </w:r>
      </w:del>
      <w:r w:rsidR="00AF303A" w:rsidRPr="00FD4C9D">
        <w:rPr>
          <w:rFonts w:ascii="Times New Roman" w:hAnsi="Times New Roman" w:cs="Times New Roman"/>
          <w:sz w:val="24"/>
          <w:szCs w:val="24"/>
        </w:rPr>
        <w:t xml:space="preserve">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w:t>
      </w:r>
      <w:del w:id="89" w:author="Christopher Rota" w:date="2021-10-15T11:53:00Z">
        <w:r w:rsidR="002516C7" w:rsidRPr="00FD4C9D" w:rsidDel="00451DA4">
          <w:rPr>
            <w:rFonts w:ascii="Times New Roman" w:hAnsi="Times New Roman" w:cs="Times New Roman"/>
            <w:sz w:val="24"/>
            <w:szCs w:val="24"/>
          </w:rPr>
          <w:delText xml:space="preserve">2100 </w:delText>
        </w:r>
      </w:del>
      <w:r w:rsidR="002516C7" w:rsidRPr="00FD4C9D">
        <w:rPr>
          <w:rFonts w:ascii="Times New Roman" w:hAnsi="Times New Roman" w:cs="Times New Roman"/>
          <w:sz w:val="24"/>
          <w:szCs w:val="24"/>
        </w:rPr>
        <w:t xml:space="preserve">projections, there was an average </w:t>
      </w:r>
      <w:commentRangeStart w:id="90"/>
      <w:r w:rsidR="002516C7" w:rsidRPr="00FD4C9D">
        <w:rPr>
          <w:rFonts w:ascii="Times New Roman" w:hAnsi="Times New Roman" w:cs="Times New Roman"/>
          <w:sz w:val="24"/>
          <w:szCs w:val="24"/>
        </w:rPr>
        <w:t xml:space="preserve">change of only -2.2% </w:t>
      </w:r>
      <w:commentRangeEnd w:id="90"/>
      <w:r w:rsidR="00451DA4">
        <w:rPr>
          <w:rStyle w:val="CommentReference"/>
        </w:rPr>
        <w:commentReference w:id="90"/>
      </w:r>
      <w:r w:rsidR="002516C7" w:rsidRPr="00FD4C9D">
        <w:rPr>
          <w:rFonts w:ascii="Times New Roman" w:hAnsi="Times New Roman" w:cs="Times New Roman"/>
          <w:sz w:val="24"/>
          <w:szCs w:val="24"/>
        </w:rPr>
        <w:t xml:space="preserve">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w:t>
      </w:r>
      <w:commentRangeStart w:id="91"/>
      <w:r w:rsidR="007C5D93" w:rsidRPr="00FD4C9D">
        <w:rPr>
          <w:rFonts w:ascii="Times New Roman" w:hAnsi="Times New Roman" w:cs="Times New Roman"/>
          <w:sz w:val="24"/>
          <w:szCs w:val="24"/>
        </w:rPr>
        <w:t xml:space="preserve">Specifically, summer tanagers were projected to significantly decline by an average of -12.5% across climate scenarios from 2000 to 2100; similarly, veeries were projected to decline by an average of -10.4%, but their change in expected total count was not significant. </w:t>
      </w:r>
      <w:commentRangeEnd w:id="91"/>
      <w:r w:rsidR="00451DA4">
        <w:rPr>
          <w:rStyle w:val="CommentReference"/>
        </w:rPr>
        <w:commentReference w:id="91"/>
      </w:r>
      <w:r w:rsidR="007C5D93" w:rsidRPr="00FD4C9D">
        <w:rPr>
          <w:rFonts w:ascii="Times New Roman" w:hAnsi="Times New Roman" w:cs="Times New Roman"/>
          <w:sz w:val="24"/>
          <w:szCs w:val="24"/>
        </w:rPr>
        <w:t>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xml:space="preserve">, with the highest increase associated </w:t>
      </w:r>
      <w:r w:rsidR="002A235F" w:rsidRPr="00FD4C9D">
        <w:rPr>
          <w:rFonts w:ascii="Times New Roman" w:hAnsi="Times New Roman" w:cs="Times New Roman"/>
          <w:sz w:val="24"/>
          <w:szCs w:val="24"/>
        </w:rPr>
        <w:lastRenderedPageBreak/>
        <w:t>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commentRangeStart w:id="92"/>
      <w:r w:rsidRPr="00FD4C9D">
        <w:rPr>
          <w:rFonts w:ascii="Times New Roman" w:hAnsi="Times New Roman" w:cs="Times New Roman"/>
          <w:sz w:val="24"/>
          <w:szCs w:val="24"/>
        </w:rPr>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w:t>
      </w:r>
      <w:commentRangeStart w:id="93"/>
      <w:r w:rsidR="009B5099" w:rsidRPr="00FD4C9D">
        <w:rPr>
          <w:rFonts w:ascii="Times New Roman" w:hAnsi="Times New Roman" w:cs="Times New Roman"/>
          <w:sz w:val="24"/>
          <w:szCs w:val="24"/>
        </w:rPr>
        <w:t xml:space="preserve">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commentRangeEnd w:id="93"/>
      <w:r w:rsidR="004320BE">
        <w:rPr>
          <w:rStyle w:val="CommentReference"/>
        </w:rPr>
        <w:commentReference w:id="93"/>
      </w:r>
      <w:r w:rsidR="009B5099" w:rsidRPr="00FD4C9D">
        <w:rPr>
          <w:rFonts w:ascii="Times New Roman" w:hAnsi="Times New Roman" w:cs="Times New Roman"/>
          <w:sz w:val="24"/>
          <w:szCs w:val="24"/>
        </w:rPr>
        <w:t>.</w:t>
      </w:r>
      <w:commentRangeEnd w:id="92"/>
      <w:r w:rsidR="00A95EB4">
        <w:rPr>
          <w:rStyle w:val="CommentReference"/>
        </w:rPr>
        <w:commentReference w:id="92"/>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commentRangeStart w:id="94"/>
      <w:r w:rsidRPr="00FD4C9D">
        <w:rPr>
          <w:rFonts w:ascii="Times New Roman" w:hAnsi="Times New Roman" w:cs="Times New Roman"/>
          <w:b/>
          <w:bCs/>
          <w:caps/>
          <w:sz w:val="24"/>
          <w:szCs w:val="24"/>
        </w:rPr>
        <w:t>Discussion and conclusions</w:t>
      </w:r>
      <w:commentRangeEnd w:id="94"/>
      <w:r w:rsidR="009358F3">
        <w:rPr>
          <w:rStyle w:val="CommentReference"/>
        </w:rPr>
        <w:commentReference w:id="94"/>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w:t>
      </w:r>
      <w:commentRangeStart w:id="95"/>
      <w:r w:rsidR="00782FB1" w:rsidRPr="00FD4C9D">
        <w:rPr>
          <w:rFonts w:ascii="Times New Roman" w:hAnsi="Times New Roman" w:cs="Times New Roman"/>
          <w:sz w:val="24"/>
          <w:szCs w:val="24"/>
        </w:rPr>
        <w:t xml:space="preserve">present </w:t>
      </w:r>
      <w:r w:rsidR="004D6613" w:rsidRPr="00FD4C9D">
        <w:rPr>
          <w:rFonts w:ascii="Times New Roman" w:hAnsi="Times New Roman" w:cs="Times New Roman"/>
          <w:sz w:val="24"/>
          <w:szCs w:val="24"/>
        </w:rPr>
        <w:t xml:space="preserve">a literature review </w:t>
      </w:r>
      <w:commentRangeEnd w:id="95"/>
      <w:r w:rsidR="00F562DE">
        <w:rPr>
          <w:rStyle w:val="CommentReference"/>
        </w:rPr>
        <w:commentReference w:id="95"/>
      </w:r>
      <w:r w:rsidR="004D6613" w:rsidRPr="00FD4C9D">
        <w:rPr>
          <w:rFonts w:ascii="Times New Roman" w:hAnsi="Times New Roman" w:cs="Times New Roman"/>
          <w:sz w:val="24"/>
          <w:szCs w:val="24"/>
        </w:rPr>
        <w:t>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xml:space="preserve">. </w:t>
      </w:r>
      <w:commentRangeStart w:id="96"/>
      <w:r w:rsidR="00680EF6">
        <w:rPr>
          <w:rFonts w:ascii="Times New Roman" w:hAnsi="Times New Roman" w:cs="Times New Roman"/>
          <w:sz w:val="24"/>
          <w:szCs w:val="24"/>
        </w:rPr>
        <w:t>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w:t>
      </w:r>
      <w:commentRangeEnd w:id="96"/>
      <w:r w:rsidR="00572F29">
        <w:rPr>
          <w:rStyle w:val="CommentReference"/>
        </w:rPr>
        <w:commentReference w:id="96"/>
      </w:r>
      <w:r w:rsidR="004D6613" w:rsidRPr="00FD4C9D">
        <w:rPr>
          <w:rFonts w:ascii="Times New Roman" w:hAnsi="Times New Roman" w:cs="Times New Roman"/>
          <w:sz w:val="24"/>
          <w:szCs w:val="24"/>
        </w:rPr>
        <w:t xml:space="preserve">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xml:space="preserve">, </w:t>
      </w:r>
      <w:commentRangeStart w:id="97"/>
      <w:r w:rsidR="00865D21">
        <w:rPr>
          <w:rFonts w:ascii="Times New Roman" w:hAnsi="Times New Roman" w:cs="Times New Roman"/>
          <w:sz w:val="24"/>
          <w:szCs w:val="24"/>
        </w:rPr>
        <w:t>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commentRangeEnd w:id="97"/>
      <w:r w:rsidR="00F562DE">
        <w:rPr>
          <w:rStyle w:val="CommentReference"/>
        </w:rPr>
        <w:commentReference w:id="97"/>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w:t>
      </w:r>
      <w:commentRangeStart w:id="98"/>
      <w:r w:rsidR="004D6613" w:rsidRPr="00FD4C9D">
        <w:rPr>
          <w:rFonts w:ascii="Times New Roman" w:hAnsi="Times New Roman" w:cs="Times New Roman"/>
          <w:sz w:val="24"/>
          <w:szCs w:val="24"/>
        </w:rPr>
        <w:t xml:space="preserve">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commentRangeEnd w:id="98"/>
      <w:r w:rsidR="007A6619">
        <w:rPr>
          <w:rStyle w:val="CommentReference"/>
        </w:rPr>
        <w:commentReference w:id="98"/>
      </w:r>
      <w:r w:rsidR="004D6613" w:rsidRPr="00FD4C9D">
        <w:rPr>
          <w:rFonts w:ascii="Times New Roman" w:hAnsi="Times New Roman" w:cs="Times New Roman"/>
          <w:sz w:val="24"/>
          <w:szCs w:val="24"/>
        </w:rPr>
        <w:t>.</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w:t>
      </w:r>
      <w:commentRangeStart w:id="99"/>
      <w:commentRangeStart w:id="100"/>
      <w:r w:rsidR="0019474E"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commentRangeEnd w:id="99"/>
      <w:r w:rsidR="007A6619">
        <w:rPr>
          <w:rStyle w:val="CommentReference"/>
        </w:rPr>
        <w:commentReference w:id="99"/>
      </w:r>
      <w:commentRangeEnd w:id="100"/>
      <w:r w:rsidR="003F2DDD">
        <w:rPr>
          <w:rStyle w:val="CommentReference"/>
        </w:rPr>
        <w:commentReference w:id="100"/>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xml:space="preserve">, and a meta-analysis </w:t>
      </w:r>
      <w:commentRangeStart w:id="101"/>
      <w:r w:rsidR="00C34943" w:rsidRPr="00FD4C9D">
        <w:rPr>
          <w:rFonts w:ascii="Times New Roman" w:hAnsi="Times New Roman" w:cs="Times New Roman"/>
          <w:sz w:val="24"/>
          <w:szCs w:val="24"/>
        </w:rPr>
        <w:t>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commentRangeEnd w:id="101"/>
      <w:r w:rsidR="007A6619">
        <w:rPr>
          <w:rStyle w:val="CommentReference"/>
        </w:rPr>
        <w:commentReference w:id="101"/>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w:t>
      </w:r>
      <w:r w:rsidRPr="00FD4C9D">
        <w:rPr>
          <w:rFonts w:ascii="Times New Roman" w:hAnsi="Times New Roman" w:cs="Times New Roman"/>
          <w:sz w:val="24"/>
          <w:szCs w:val="24"/>
        </w:rPr>
        <w:lastRenderedPageBreak/>
        <w:t xml:space="preserve">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commentRangeStart w:id="102"/>
      <w:commentRangeStart w:id="103"/>
      <w:proofErr w:type="gramStart"/>
      <w:r w:rsidRPr="00FD4C9D">
        <w:rPr>
          <w:rFonts w:ascii="Times New Roman" w:hAnsi="Times New Roman" w:cs="Times New Roman"/>
          <w:sz w:val="24"/>
          <w:szCs w:val="24"/>
        </w:rPr>
        <w:t>However</w:t>
      </w:r>
      <w:commentRangeEnd w:id="102"/>
      <w:proofErr w:type="gramEnd"/>
      <w:r w:rsidR="003F2DDD">
        <w:rPr>
          <w:rStyle w:val="CommentReference"/>
        </w:rPr>
        <w:commentReference w:id="102"/>
      </w:r>
      <w:r w:rsidRPr="00FD4C9D">
        <w:rPr>
          <w:rFonts w:ascii="Times New Roman" w:hAnsi="Times New Roman" w:cs="Times New Roman"/>
          <w:sz w:val="24"/>
          <w:szCs w:val="24"/>
        </w:rPr>
        <w:t xml:space="preserve">,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commentRangeStart w:id="104"/>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w:t>
      </w:r>
      <w:commentRangeEnd w:id="104"/>
      <w:r w:rsidR="0008395A">
        <w:rPr>
          <w:rStyle w:val="CommentReference"/>
        </w:rPr>
        <w:commentReference w:id="104"/>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w:t>
      </w:r>
      <w:commentRangeStart w:id="105"/>
      <w:commentRangeStart w:id="106"/>
      <w:r w:rsidR="00124164" w:rsidRPr="00FD4C9D">
        <w:rPr>
          <w:rFonts w:ascii="Times New Roman" w:hAnsi="Times New Roman" w:cs="Times New Roman"/>
          <w:sz w:val="24"/>
        </w:rPr>
        <w:t>historical predictor-response relationships remain constant through time;</w:t>
      </w:r>
      <w:commentRangeEnd w:id="105"/>
      <w:r w:rsidR="0097572C">
        <w:rPr>
          <w:rStyle w:val="CommentReference"/>
        </w:rPr>
        <w:commentReference w:id="105"/>
      </w:r>
      <w:r w:rsidR="00124164" w:rsidRPr="00FD4C9D">
        <w:rPr>
          <w:rFonts w:ascii="Times New Roman" w:hAnsi="Times New Roman" w:cs="Times New Roman"/>
          <w:sz w:val="24"/>
        </w:rPr>
        <w:t xml:space="preserve"> </w:t>
      </w:r>
      <w:commentRangeEnd w:id="106"/>
      <w:r w:rsidR="0008395A">
        <w:rPr>
          <w:rStyle w:val="CommentReference"/>
        </w:rPr>
        <w:commentReference w:id="106"/>
      </w:r>
      <w:r w:rsidR="00124164" w:rsidRPr="00FD4C9D">
        <w:rPr>
          <w:rFonts w:ascii="Times New Roman" w:hAnsi="Times New Roman" w:cs="Times New Roman"/>
          <w:sz w:val="24"/>
        </w:rPr>
        <w:t xml:space="preserve">(2) </w:t>
      </w:r>
      <w:commentRangeStart w:id="107"/>
      <w:r w:rsidR="00124164" w:rsidRPr="00FD4C9D">
        <w:rPr>
          <w:rFonts w:ascii="Times New Roman" w:hAnsi="Times New Roman" w:cs="Times New Roman"/>
          <w:sz w:val="24"/>
        </w:rPr>
        <w:t xml:space="preserve">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species do not change the outcomes; and (5) there are no major changes in forest dynamics</w:t>
      </w:r>
      <w:commentRangeEnd w:id="107"/>
      <w:r w:rsidR="009358F3">
        <w:rPr>
          <w:rStyle w:val="CommentReference"/>
        </w:rPr>
        <w:commentReference w:id="107"/>
      </w:r>
      <w:r w:rsidR="00124164" w:rsidRPr="00FD4C9D">
        <w:rPr>
          <w:rFonts w:ascii="Times New Roman" w:hAnsi="Times New Roman" w:cs="Times New Roman"/>
          <w:sz w:val="24"/>
        </w:rPr>
        <w:t xml:space="preserve">. </w:t>
      </w:r>
      <w:commentRangeStart w:id="108"/>
      <w:r w:rsidR="00124164" w:rsidRPr="00FD4C9D">
        <w:rPr>
          <w:rFonts w:ascii="Times New Roman" w:hAnsi="Times New Roman" w:cs="Times New Roman"/>
          <w:sz w:val="24"/>
        </w:rPr>
        <w:t xml:space="preserve">Violations of any of these assumptions could lead to model deficiencies. </w:t>
      </w:r>
      <w:r w:rsidR="009C3594" w:rsidRPr="00FD4C9D">
        <w:rPr>
          <w:rFonts w:ascii="Times New Roman" w:hAnsi="Times New Roman" w:cs="Times New Roman"/>
          <w:sz w:val="24"/>
        </w:rPr>
        <w:t xml:space="preserve">In addition, I was using imperfect models of climate and land cover, with associated levels of error. </w:t>
      </w:r>
      <w:commentRangeEnd w:id="108"/>
      <w:r w:rsidR="009358F3">
        <w:rPr>
          <w:rStyle w:val="CommentReference"/>
        </w:rPr>
        <w:commentReference w:id="108"/>
      </w:r>
      <w:r w:rsidR="009C3594" w:rsidRPr="00FD4C9D">
        <w:rPr>
          <w:rFonts w:ascii="Times New Roman" w:hAnsi="Times New Roman" w:cs="Times New Roman"/>
          <w:sz w:val="24"/>
        </w:rPr>
        <w:t>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commentRangeStart w:id="109"/>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commentRangeEnd w:id="109"/>
      <w:r w:rsidR="001C567D">
        <w:rPr>
          <w:rStyle w:val="CommentReference"/>
        </w:rPr>
        <w:commentReference w:id="109"/>
      </w:r>
      <w:r w:rsidR="00124164" w:rsidRPr="00FD4C9D">
        <w:rPr>
          <w:rFonts w:ascii="Times New Roman" w:hAnsi="Times New Roman" w:cs="Times New Roman"/>
          <w:sz w:val="24"/>
        </w:rPr>
        <w:t>.</w:t>
      </w:r>
      <w:commentRangeEnd w:id="103"/>
      <w:r w:rsidR="0008395A">
        <w:rPr>
          <w:rStyle w:val="CommentReference"/>
        </w:rPr>
        <w:commentReference w:id="103"/>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commentRangeStart w:id="110"/>
      <w:r w:rsidRPr="00FD4C9D">
        <w:rPr>
          <w:rFonts w:ascii="Times New Roman" w:hAnsi="Times New Roman" w:cs="Times New Roman"/>
          <w:sz w:val="24"/>
        </w:rPr>
        <w:t>Our understanding of such topics would be improved by finer-scale analyses that explicitly consider changes along the extensive latitudinal and elevational gradients of the Appalachian Mountains.</w:t>
      </w:r>
      <w:commentRangeEnd w:id="110"/>
      <w:r w:rsidR="00575D97">
        <w:rPr>
          <w:rStyle w:val="CommentReference"/>
        </w:rPr>
        <w:commentReference w:id="110"/>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commentRangeStart w:id="111"/>
      <w:r w:rsidR="00386032" w:rsidRPr="00FD4C9D">
        <w:rPr>
          <w:rFonts w:ascii="Times New Roman" w:hAnsi="Times New Roman" w:cs="Times New Roman"/>
          <w:sz w:val="24"/>
        </w:rPr>
        <w:t xml:space="preserve">Therefore, it would be beneficial to construct </w:t>
      </w:r>
      <w:commentRangeStart w:id="112"/>
      <w:r w:rsidR="00386032" w:rsidRPr="00FD4C9D">
        <w:rPr>
          <w:rFonts w:ascii="Times New Roman" w:hAnsi="Times New Roman" w:cs="Times New Roman"/>
          <w:sz w:val="24"/>
        </w:rPr>
        <w:t xml:space="preserve">more complex </w:t>
      </w:r>
      <w:commentRangeEnd w:id="112"/>
      <w:r w:rsidR="0097572C">
        <w:rPr>
          <w:rStyle w:val="CommentReference"/>
        </w:rPr>
        <w:commentReference w:id="112"/>
      </w:r>
      <w:r w:rsidR="00386032" w:rsidRPr="00FD4C9D">
        <w:rPr>
          <w:rFonts w:ascii="Times New Roman" w:hAnsi="Times New Roman" w:cs="Times New Roman"/>
          <w:sz w:val="24"/>
        </w:rPr>
        <w:t xml:space="preserve">models that </w:t>
      </w:r>
      <w:commentRangeEnd w:id="111"/>
      <w:r w:rsidR="00946E85">
        <w:rPr>
          <w:rStyle w:val="CommentReference"/>
        </w:rPr>
        <w:commentReference w:id="111"/>
      </w:r>
      <w:r w:rsidR="00386032" w:rsidRPr="00FD4C9D">
        <w:rPr>
          <w:rFonts w:ascii="Times New Roman" w:hAnsi="Times New Roman" w:cs="Times New Roman"/>
          <w:sz w:val="24"/>
        </w:rPr>
        <w:t xml:space="preserve">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w:t>
      </w:r>
      <w:commentRangeStart w:id="113"/>
      <w:r w:rsidR="003B67D2" w:rsidRPr="00FD4C9D">
        <w:rPr>
          <w:rFonts w:ascii="Times New Roman" w:hAnsi="Times New Roman" w:cs="Times New Roman"/>
          <w:sz w:val="24"/>
        </w:rPr>
        <w:t>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xml:space="preserve">, </w:t>
      </w:r>
      <w:r w:rsidR="006C4453" w:rsidRPr="00FD4C9D">
        <w:rPr>
          <w:rFonts w:ascii="Times New Roman" w:hAnsi="Times New Roman" w:cs="Times New Roman"/>
          <w:sz w:val="24"/>
        </w:rPr>
        <w:lastRenderedPageBreak/>
        <w:t>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commentRangeEnd w:id="113"/>
      <w:r w:rsidR="0031516F">
        <w:rPr>
          <w:rStyle w:val="CommentReference"/>
        </w:rPr>
        <w:commentReference w:id="113"/>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lastRenderedPageBreak/>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BB22BA">
        <w:rPr>
          <w:rFonts w:ascii="Times New Roman" w:hAnsi="Times New Roman" w:cs="Times New Roman"/>
          <w:sz w:val="24"/>
          <w:szCs w:val="24"/>
          <w:rPrChange w:id="114" w:author="hlclipp@mix.wvu.edu" w:date="2021-10-20T15:10:00Z">
            <w:rPr>
              <w:rFonts w:ascii="Times New Roman" w:hAnsi="Times New Roman" w:cs="Times New Roman"/>
              <w:sz w:val="24"/>
              <w:szCs w:val="24"/>
              <w:lang w:val="es-ES"/>
            </w:rPr>
          </w:rPrChange>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w:t>
      </w:r>
      <w:r w:rsidRPr="00DE64E3">
        <w:rPr>
          <w:rFonts w:ascii="Times New Roman" w:hAnsi="Times New Roman" w:cs="Times New Roman"/>
          <w:sz w:val="24"/>
          <w:szCs w:val="24"/>
        </w:rPr>
        <w:lastRenderedPageBreak/>
        <w:t xml:space="preserve">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BB22BA">
        <w:rPr>
          <w:rFonts w:ascii="Times New Roman" w:hAnsi="Times New Roman" w:cs="Times New Roman"/>
          <w:sz w:val="24"/>
          <w:szCs w:val="24"/>
          <w:rPrChange w:id="115" w:author="hlclipp@mix.wvu.edu" w:date="2021-10-20T15:10:00Z">
            <w:rPr>
              <w:rFonts w:ascii="Times New Roman" w:hAnsi="Times New Roman" w:cs="Times New Roman"/>
              <w:sz w:val="24"/>
              <w:szCs w:val="24"/>
              <w:lang w:val="fr-FR"/>
            </w:rPr>
          </w:rPrChange>
        </w:rPr>
        <w:t xml:space="preserve">La </w:t>
      </w:r>
      <w:proofErr w:type="spellStart"/>
      <w:r w:rsidRPr="00BB22BA">
        <w:rPr>
          <w:rFonts w:ascii="Times New Roman" w:hAnsi="Times New Roman" w:cs="Times New Roman"/>
          <w:sz w:val="24"/>
          <w:szCs w:val="24"/>
          <w:rPrChange w:id="116" w:author="hlclipp@mix.wvu.edu" w:date="2021-10-20T15:10:00Z">
            <w:rPr>
              <w:rFonts w:ascii="Times New Roman" w:hAnsi="Times New Roman" w:cs="Times New Roman"/>
              <w:sz w:val="24"/>
              <w:szCs w:val="24"/>
              <w:lang w:val="fr-FR"/>
            </w:rPr>
          </w:rPrChange>
        </w:rPr>
        <w:t>Sorte</w:t>
      </w:r>
      <w:proofErr w:type="spellEnd"/>
      <w:r w:rsidRPr="00BB22BA">
        <w:rPr>
          <w:rFonts w:ascii="Times New Roman" w:hAnsi="Times New Roman" w:cs="Times New Roman"/>
          <w:sz w:val="24"/>
          <w:szCs w:val="24"/>
          <w:rPrChange w:id="117" w:author="hlclipp@mix.wvu.edu" w:date="2021-10-20T15:10:00Z">
            <w:rPr>
              <w:rFonts w:ascii="Times New Roman" w:hAnsi="Times New Roman" w:cs="Times New Roman"/>
              <w:sz w:val="24"/>
              <w:szCs w:val="24"/>
              <w:lang w:val="fr-FR"/>
            </w:rPr>
          </w:rPrChange>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w:t>
      </w:r>
      <w:r w:rsidRPr="00DE64E3">
        <w:rPr>
          <w:rFonts w:ascii="Times New Roman" w:hAnsi="Times New Roman" w:cs="Times New Roman"/>
          <w:sz w:val="24"/>
          <w:szCs w:val="24"/>
        </w:rPr>
        <w:lastRenderedPageBreak/>
        <w:t xml:space="preserve">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w:t>
      </w:r>
      <w:r w:rsidRPr="00DE64E3">
        <w:rPr>
          <w:rFonts w:ascii="Times New Roman" w:hAnsi="Times New Roman" w:cs="Times New Roman"/>
          <w:sz w:val="24"/>
          <w:szCs w:val="24"/>
        </w:rPr>
        <w:lastRenderedPageBreak/>
        <w:t xml:space="preserve">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and D. N. Wear. 2003. Effects of land-cover change on spatial pattern of forest communities in the Southern Appalachian Mountains (USA). </w:t>
      </w:r>
      <w:r w:rsidRPr="00DE64E3">
        <w:rPr>
          <w:rFonts w:ascii="Times New Roman" w:hAnsi="Times New Roman" w:cs="Times New Roman"/>
          <w:sz w:val="24"/>
          <w:szCs w:val="24"/>
        </w:rPr>
        <w:lastRenderedPageBreak/>
        <w:t>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w:t>
      </w:r>
      <w:r w:rsidRPr="00DE64E3">
        <w:rPr>
          <w:rFonts w:ascii="Times New Roman" w:hAnsi="Times New Roman" w:cs="Times New Roman"/>
          <w:sz w:val="24"/>
          <w:szCs w:val="24"/>
        </w:rPr>
        <w:lastRenderedPageBreak/>
        <w:t xml:space="preserve">the local and regional perspectives. Forest Ecology and Management 235:164–173. </w:t>
      </w:r>
    </w:p>
    <w:p w14:paraId="53E1C9D5" w14:textId="7D56EA07"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341E5FA8" w:rsidR="001E20F6" w:rsidRPr="00FD4C9D" w:rsidRDefault="001E20F6" w:rsidP="001E20F6">
      <w:pPr>
        <w:spacing w:line="276" w:lineRule="auto"/>
        <w:rPr>
          <w:rFonts w:ascii="Times New Roman" w:hAnsi="Times New Roman" w:cs="Times New Roman"/>
          <w:sz w:val="24"/>
          <w:szCs w:val="24"/>
        </w:rPr>
      </w:pPr>
      <w:commentRangeStart w:id="118"/>
      <w:r w:rsidRPr="00FD4C9D">
        <w:rPr>
          <w:rFonts w:ascii="Times New Roman" w:hAnsi="Times New Roman" w:cs="Times New Roman"/>
          <w:sz w:val="24"/>
          <w:szCs w:val="24"/>
        </w:rPr>
        <w:t xml:space="preserve">Table 1. List of the 15 focal forest songbird species </w:t>
      </w:r>
      <w:ins w:id="119" w:author="Petra Wood" w:date="2021-10-16T16:16:00Z">
        <w:r w:rsidR="00B85371">
          <w:rPr>
            <w:rFonts w:ascii="Times New Roman" w:hAnsi="Times New Roman" w:cs="Times New Roman"/>
            <w:sz w:val="24"/>
            <w:szCs w:val="24"/>
          </w:rPr>
          <w:t xml:space="preserve">used </w:t>
        </w:r>
      </w:ins>
      <w:r w:rsidRPr="00FD4C9D">
        <w:rPr>
          <w:rFonts w:ascii="Times New Roman" w:hAnsi="Times New Roman" w:cs="Times New Roman"/>
          <w:sz w:val="24"/>
          <w:szCs w:val="24"/>
        </w:rPr>
        <w:t xml:space="preserve">in the case study. The regional range refers </w:t>
      </w:r>
      <w:commentRangeEnd w:id="118"/>
      <w:r w:rsidR="00572F29">
        <w:rPr>
          <w:rStyle w:val="CommentReference"/>
        </w:rPr>
        <w:commentReference w:id="118"/>
      </w:r>
      <w:r w:rsidRPr="00FD4C9D">
        <w:rPr>
          <w:rFonts w:ascii="Times New Roman" w:hAnsi="Times New Roman" w:cs="Times New Roman"/>
          <w:sz w:val="24"/>
          <w:szCs w:val="24"/>
        </w:rPr>
        <w:t xml:space="preserve">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6),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commentRangeStart w:id="120"/>
            <w:r w:rsidRPr="00FD4C9D">
              <w:rPr>
                <w:rFonts w:ascii="Times New Roman" w:hAnsi="Times New Roman" w:cs="Times New Roman"/>
                <w:b/>
                <w:bCs/>
                <w:sz w:val="24"/>
                <w:szCs w:val="24"/>
              </w:rPr>
              <w:t>Regional Range</w:t>
            </w:r>
            <w:commentRangeEnd w:id="120"/>
            <w:r w:rsidR="00B85371">
              <w:rPr>
                <w:rStyle w:val="CommentReference"/>
              </w:rPr>
              <w:commentReference w:id="120"/>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5E59385D" w14:textId="77777777" w:rsidTr="00F331B9">
        <w:tc>
          <w:tcPr>
            <w:tcW w:w="1649" w:type="pct"/>
          </w:tcPr>
          <w:p w14:paraId="0A7BE31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Nashville Warbler</w:t>
            </w:r>
          </w:p>
          <w:p w14:paraId="4DC36F4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Leiothlypis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ruficapilla</w:t>
            </w:r>
            <w:proofErr w:type="spellEnd"/>
            <w:r w:rsidRPr="00FD4C9D">
              <w:rPr>
                <w:rFonts w:ascii="Times New Roman" w:hAnsi="Times New Roman" w:cs="Times New Roman"/>
                <w:sz w:val="24"/>
                <w:szCs w:val="24"/>
              </w:rPr>
              <w:t>)</w:t>
            </w:r>
          </w:p>
        </w:tc>
        <w:tc>
          <w:tcPr>
            <w:tcW w:w="534" w:type="pct"/>
          </w:tcPr>
          <w:p w14:paraId="5D90CEA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779" w:type="pct"/>
          </w:tcPr>
          <w:p w14:paraId="17558F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87D53B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and high elevation</w:t>
            </w:r>
          </w:p>
        </w:tc>
        <w:tc>
          <w:tcPr>
            <w:tcW w:w="923" w:type="pct"/>
          </w:tcPr>
          <w:p w14:paraId="0B01C7C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MNF RFSS</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lastRenderedPageBreak/>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commentRangeStart w:id="121"/>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commentRangeEnd w:id="121"/>
      <w:r w:rsidR="0031516F">
        <w:rPr>
          <w:rStyle w:val="CommentReference"/>
        </w:rPr>
        <w:commentReference w:id="121"/>
      </w:r>
    </w:p>
    <w:tbl>
      <w:tblPr>
        <w:tblStyle w:val="TableGrid"/>
        <w:tblW w:w="5048" w:type="pct"/>
        <w:tblLook w:val="04A0" w:firstRow="1" w:lastRow="0" w:firstColumn="1" w:lastColumn="0" w:noHBand="0" w:noVBand="1"/>
      </w:tblPr>
      <w:tblGrid>
        <w:gridCol w:w="1382"/>
        <w:gridCol w:w="1687"/>
        <w:gridCol w:w="3764"/>
        <w:gridCol w:w="2617"/>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w:t>
            </w:r>
            <w:commentRangeStart w:id="122"/>
            <w:r w:rsidRPr="00FD4C9D">
              <w:rPr>
                <w:rFonts w:ascii="Times New Roman" w:hAnsi="Times New Roman" w:cs="Times New Roman"/>
                <w:b/>
                <w:bCs/>
                <w:sz w:val="24"/>
              </w:rPr>
              <w:t>eriod</w:t>
            </w:r>
            <w:commentRangeEnd w:id="122"/>
            <w:r w:rsidR="00170F09">
              <w:rPr>
                <w:rStyle w:val="CommentReference"/>
              </w:rPr>
              <w:commentReference w:id="122"/>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of mean monthly temperatures in May within sampling hexagon and mean </w:t>
            </w:r>
            <w:r w:rsidRPr="00FD4C9D">
              <w:rPr>
                <w:rFonts w:ascii="Times New Roman" w:hAnsi="Times New Roman" w:cs="Times New Roman"/>
                <w:sz w:val="24"/>
              </w:rPr>
              <w:lastRenderedPageBreak/>
              <w:t>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lastRenderedPageBreak/>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Long-term (30-yr average), downscaled, monthly precipitation data from three general circulation model outputs and two </w:t>
            </w:r>
            <w:r w:rsidRPr="00FD4C9D">
              <w:rPr>
                <w:rFonts w:ascii="Times New Roman" w:hAnsi="Times New Roman" w:cs="Times New Roman"/>
                <w:sz w:val="24"/>
              </w:rPr>
              <w:lastRenderedPageBreak/>
              <w:t>representative concentration pathways (10 km), U.S. Forest 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46B85185" w14:textId="70E0E017" w:rsidR="00564BDA" w:rsidRPr="00FD4C9D" w:rsidRDefault="00564BDA" w:rsidP="00564BDA">
      <w:pPr>
        <w:spacing w:line="276" w:lineRule="auto"/>
        <w:rPr>
          <w:rFonts w:ascii="Times New Roman" w:hAnsi="Times New Roman" w:cs="Times New Roman"/>
          <w:sz w:val="24"/>
          <w:szCs w:val="24"/>
        </w:rPr>
      </w:pPr>
      <w:bookmarkStart w:id="123" w:name="_Hlk82986315"/>
      <w:commentRangeStart w:id="124"/>
      <w:commentRangeStart w:id="125"/>
      <w:commentRangeStart w:id="126"/>
      <w:r w:rsidRPr="00FD4C9D">
        <w:rPr>
          <w:rFonts w:ascii="Times New Roman" w:hAnsi="Times New Roman" w:cs="Times New Roman"/>
          <w:sz w:val="24"/>
          <w:szCs w:val="24"/>
        </w:rPr>
        <w:t xml:space="preserve">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w:t>
      </w:r>
      <w:commentRangeEnd w:id="124"/>
      <w:r w:rsidR="00B55866">
        <w:rPr>
          <w:rStyle w:val="CommentReference"/>
        </w:rPr>
        <w:commentReference w:id="124"/>
      </w:r>
      <w:commentRangeEnd w:id="125"/>
      <w:r w:rsidR="00170F09">
        <w:rPr>
          <w:rStyle w:val="CommentReference"/>
        </w:rPr>
        <w:commentReference w:id="125"/>
      </w:r>
      <w:commentRangeEnd w:id="126"/>
      <w:r w:rsidR="0097572C">
        <w:rPr>
          <w:rStyle w:val="CommentReference"/>
        </w:rPr>
        <w:commentReference w:id="126"/>
      </w:r>
      <w:r w:rsidRPr="00FD4C9D">
        <w:rPr>
          <w:rFonts w:ascii="Times New Roman" w:hAnsi="Times New Roman" w:cs="Times New Roman"/>
          <w:sz w:val="24"/>
          <w:szCs w:val="24"/>
        </w:rPr>
        <w:t>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1092"/>
        <w:gridCol w:w="1091"/>
        <w:gridCol w:w="1093"/>
        <w:gridCol w:w="1091"/>
        <w:gridCol w:w="1091"/>
        <w:gridCol w:w="1093"/>
      </w:tblGrid>
      <w:tr w:rsidR="00564BDA" w:rsidRPr="00FD4C9D" w14:paraId="5DDE52F5" w14:textId="77777777" w:rsidTr="00F331B9">
        <w:trPr>
          <w:trHeight w:val="216"/>
        </w:trPr>
        <w:tc>
          <w:tcPr>
            <w:tcW w:w="1500" w:type="pct"/>
            <w:tcBorders>
              <w:top w:val="single" w:sz="12" w:space="0" w:color="auto"/>
              <w:bottom w:val="single" w:sz="12" w:space="0" w:color="auto"/>
            </w:tcBorders>
          </w:tcPr>
          <w:p w14:paraId="281C2A11" w14:textId="77777777" w:rsidR="00564BDA" w:rsidRPr="00FD4C9D" w:rsidRDefault="00564BDA" w:rsidP="00F331B9">
            <w:pPr>
              <w:spacing w:line="276" w:lineRule="auto"/>
              <w:rPr>
                <w:rFonts w:ascii="Times New Roman" w:hAnsi="Times New Roman" w:cs="Times New Roman"/>
                <w:sz w:val="24"/>
                <w:szCs w:val="24"/>
              </w:rPr>
            </w:pPr>
          </w:p>
        </w:tc>
        <w:tc>
          <w:tcPr>
            <w:tcW w:w="583" w:type="pct"/>
            <w:tcBorders>
              <w:top w:val="single" w:sz="12" w:space="0" w:color="auto"/>
              <w:bottom w:val="single" w:sz="12" w:space="0" w:color="auto"/>
            </w:tcBorders>
          </w:tcPr>
          <w:p w14:paraId="5B86A458"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583" w:type="pct"/>
            <w:tcBorders>
              <w:top w:val="single" w:sz="12" w:space="0" w:color="auto"/>
              <w:bottom w:val="single" w:sz="12" w:space="0" w:color="auto"/>
            </w:tcBorders>
          </w:tcPr>
          <w:p w14:paraId="575B997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584" w:type="pct"/>
            <w:tcBorders>
              <w:top w:val="single" w:sz="12" w:space="0" w:color="auto"/>
              <w:bottom w:val="single" w:sz="12" w:space="0" w:color="auto"/>
            </w:tcBorders>
          </w:tcPr>
          <w:p w14:paraId="701B275F"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583" w:type="pct"/>
            <w:tcBorders>
              <w:top w:val="single" w:sz="12" w:space="0" w:color="auto"/>
              <w:bottom w:val="single" w:sz="12" w:space="0" w:color="auto"/>
            </w:tcBorders>
          </w:tcPr>
          <w:p w14:paraId="5CC249BE"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583" w:type="pct"/>
            <w:tcBorders>
              <w:top w:val="single" w:sz="12" w:space="0" w:color="auto"/>
              <w:bottom w:val="single" w:sz="12" w:space="0" w:color="auto"/>
            </w:tcBorders>
          </w:tcPr>
          <w:p w14:paraId="2493DCF6"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c>
          <w:tcPr>
            <w:tcW w:w="584" w:type="pct"/>
            <w:tcBorders>
              <w:top w:val="single" w:sz="12" w:space="0" w:color="auto"/>
              <w:bottom w:val="single" w:sz="12" w:space="0" w:color="auto"/>
            </w:tcBorders>
          </w:tcPr>
          <w:p w14:paraId="57908229"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NAWA</w:t>
            </w:r>
          </w:p>
        </w:tc>
      </w:tr>
      <w:tr w:rsidR="00564BDA" w:rsidRPr="00FD4C9D" w14:paraId="4309400C" w14:textId="77777777" w:rsidTr="00F331B9">
        <w:trPr>
          <w:trHeight w:val="216"/>
        </w:trPr>
        <w:tc>
          <w:tcPr>
            <w:tcW w:w="1500" w:type="pct"/>
            <w:tcBorders>
              <w:top w:val="single" w:sz="12" w:space="0" w:color="auto"/>
            </w:tcBorders>
          </w:tcPr>
          <w:p w14:paraId="352168B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583" w:type="pct"/>
            <w:tcBorders>
              <w:top w:val="single" w:sz="12" w:space="0" w:color="auto"/>
            </w:tcBorders>
          </w:tcPr>
          <w:p w14:paraId="5DBAAA3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583" w:type="pct"/>
            <w:tcBorders>
              <w:top w:val="single" w:sz="12" w:space="0" w:color="auto"/>
            </w:tcBorders>
          </w:tcPr>
          <w:p w14:paraId="5D20DE3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584" w:type="pct"/>
            <w:tcBorders>
              <w:top w:val="single" w:sz="12" w:space="0" w:color="auto"/>
            </w:tcBorders>
          </w:tcPr>
          <w:p w14:paraId="50FAB7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583" w:type="pct"/>
            <w:tcBorders>
              <w:top w:val="single" w:sz="12" w:space="0" w:color="auto"/>
            </w:tcBorders>
          </w:tcPr>
          <w:p w14:paraId="3D5804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583" w:type="pct"/>
            <w:tcBorders>
              <w:top w:val="single" w:sz="12" w:space="0" w:color="auto"/>
            </w:tcBorders>
          </w:tcPr>
          <w:p w14:paraId="74AA08A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c>
          <w:tcPr>
            <w:tcW w:w="584" w:type="pct"/>
            <w:tcBorders>
              <w:top w:val="single" w:sz="12" w:space="0" w:color="auto"/>
            </w:tcBorders>
          </w:tcPr>
          <w:p w14:paraId="3A1B43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77</w:t>
            </w:r>
          </w:p>
        </w:tc>
      </w:tr>
      <w:tr w:rsidR="00564BDA" w:rsidRPr="00FD4C9D" w14:paraId="25B48E88" w14:textId="77777777" w:rsidTr="00F331B9">
        <w:trPr>
          <w:trHeight w:val="216"/>
        </w:trPr>
        <w:tc>
          <w:tcPr>
            <w:tcW w:w="1500" w:type="pct"/>
            <w:tcBorders>
              <w:bottom w:val="single" w:sz="4" w:space="0" w:color="auto"/>
            </w:tcBorders>
          </w:tcPr>
          <w:p w14:paraId="54EAF6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583" w:type="pct"/>
            <w:tcBorders>
              <w:bottom w:val="single" w:sz="4" w:space="0" w:color="auto"/>
            </w:tcBorders>
          </w:tcPr>
          <w:p w14:paraId="550387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583" w:type="pct"/>
            <w:tcBorders>
              <w:bottom w:val="single" w:sz="4" w:space="0" w:color="auto"/>
            </w:tcBorders>
          </w:tcPr>
          <w:p w14:paraId="038087F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584" w:type="pct"/>
            <w:tcBorders>
              <w:bottom w:val="single" w:sz="4" w:space="0" w:color="auto"/>
            </w:tcBorders>
          </w:tcPr>
          <w:p w14:paraId="74ED2F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583" w:type="pct"/>
            <w:tcBorders>
              <w:bottom w:val="single" w:sz="4" w:space="0" w:color="auto"/>
            </w:tcBorders>
          </w:tcPr>
          <w:p w14:paraId="4A3101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583" w:type="pct"/>
            <w:tcBorders>
              <w:bottom w:val="single" w:sz="4" w:space="0" w:color="auto"/>
            </w:tcBorders>
          </w:tcPr>
          <w:p w14:paraId="5505C2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c>
          <w:tcPr>
            <w:tcW w:w="584" w:type="pct"/>
            <w:tcBorders>
              <w:bottom w:val="single" w:sz="4" w:space="0" w:color="auto"/>
            </w:tcBorders>
          </w:tcPr>
          <w:p w14:paraId="591214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109</w:t>
            </w:r>
          </w:p>
        </w:tc>
      </w:tr>
      <w:tr w:rsidR="00564BDA" w:rsidRPr="00FD4C9D" w14:paraId="3FC51A6B" w14:textId="77777777" w:rsidTr="00F331B9">
        <w:trPr>
          <w:trHeight w:val="216"/>
        </w:trPr>
        <w:tc>
          <w:tcPr>
            <w:tcW w:w="1500" w:type="pct"/>
            <w:tcBorders>
              <w:top w:val="single" w:sz="4" w:space="0" w:color="auto"/>
            </w:tcBorders>
          </w:tcPr>
          <w:p w14:paraId="1ACCC8A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583" w:type="pct"/>
            <w:tcBorders>
              <w:top w:val="single" w:sz="4" w:space="0" w:color="auto"/>
            </w:tcBorders>
          </w:tcPr>
          <w:p w14:paraId="3D399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667FC8E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tcPr>
          <w:p w14:paraId="4F4B82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1EDABCB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3" w:type="pct"/>
            <w:tcBorders>
              <w:top w:val="single" w:sz="4" w:space="0" w:color="auto"/>
            </w:tcBorders>
          </w:tcPr>
          <w:p w14:paraId="4885E2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584" w:type="pct"/>
            <w:tcBorders>
              <w:top w:val="single" w:sz="4" w:space="0" w:color="auto"/>
            </w:tcBorders>
            <w:shd w:val="clear" w:color="auto" w:fill="FFFF00"/>
          </w:tcPr>
          <w:p w14:paraId="533F55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2F3B63A" w14:textId="77777777" w:rsidTr="00F331B9">
        <w:trPr>
          <w:trHeight w:val="342"/>
        </w:trPr>
        <w:tc>
          <w:tcPr>
            <w:tcW w:w="1500" w:type="pct"/>
          </w:tcPr>
          <w:p w14:paraId="07934A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583" w:type="pct"/>
            <w:shd w:val="clear" w:color="auto" w:fill="auto"/>
          </w:tcPr>
          <w:p w14:paraId="38960DC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583" w:type="pct"/>
          </w:tcPr>
          <w:p w14:paraId="6F9AEE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584" w:type="pct"/>
          </w:tcPr>
          <w:p w14:paraId="25CE8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583" w:type="pct"/>
          </w:tcPr>
          <w:p w14:paraId="7F1CC1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583" w:type="pct"/>
          </w:tcPr>
          <w:p w14:paraId="0D27956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c>
          <w:tcPr>
            <w:tcW w:w="584" w:type="pct"/>
            <w:shd w:val="clear" w:color="auto" w:fill="FFFF00"/>
          </w:tcPr>
          <w:p w14:paraId="429A4271"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0.727</w:t>
            </w:r>
          </w:p>
        </w:tc>
      </w:tr>
      <w:tr w:rsidR="00564BDA" w:rsidRPr="00FD4C9D" w14:paraId="6DB901FB" w14:textId="77777777" w:rsidTr="00F331B9">
        <w:trPr>
          <w:trHeight w:val="216"/>
        </w:trPr>
        <w:tc>
          <w:tcPr>
            <w:tcW w:w="1500" w:type="pct"/>
            <w:tcBorders>
              <w:bottom w:val="single" w:sz="4" w:space="0" w:color="auto"/>
            </w:tcBorders>
          </w:tcPr>
          <w:p w14:paraId="4AA2AC5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583" w:type="pct"/>
            <w:tcBorders>
              <w:bottom w:val="single" w:sz="4" w:space="0" w:color="auto"/>
            </w:tcBorders>
            <w:shd w:val="clear" w:color="auto" w:fill="auto"/>
          </w:tcPr>
          <w:p w14:paraId="5DBAFE5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583" w:type="pct"/>
            <w:tcBorders>
              <w:bottom w:val="single" w:sz="4" w:space="0" w:color="auto"/>
            </w:tcBorders>
          </w:tcPr>
          <w:p w14:paraId="69BD37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tcPr>
          <w:p w14:paraId="1B11F9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583" w:type="pct"/>
            <w:tcBorders>
              <w:bottom w:val="single" w:sz="4" w:space="0" w:color="auto"/>
            </w:tcBorders>
          </w:tcPr>
          <w:p w14:paraId="1B9CA6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583" w:type="pct"/>
            <w:tcBorders>
              <w:bottom w:val="single" w:sz="4" w:space="0" w:color="auto"/>
            </w:tcBorders>
          </w:tcPr>
          <w:p w14:paraId="63BB766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584" w:type="pct"/>
            <w:tcBorders>
              <w:bottom w:val="single" w:sz="4" w:space="0" w:color="auto"/>
            </w:tcBorders>
            <w:shd w:val="clear" w:color="auto" w:fill="FFFF00"/>
          </w:tcPr>
          <w:p w14:paraId="29BA5E1B" w14:textId="77777777" w:rsidR="00564BDA" w:rsidRPr="00FD4C9D" w:rsidRDefault="00564BDA" w:rsidP="00F331B9">
            <w:pPr>
              <w:spacing w:line="276" w:lineRule="auto"/>
              <w:jc w:val="center"/>
              <w:rPr>
                <w:rFonts w:ascii="Times New Roman" w:hAnsi="Times New Roman" w:cs="Times New Roman"/>
                <w:sz w:val="24"/>
                <w:szCs w:val="24"/>
                <w:highlight w:val="yellow"/>
              </w:rPr>
            </w:pPr>
            <w:r w:rsidRPr="00FD4C9D">
              <w:rPr>
                <w:rFonts w:ascii="Times New Roman" w:hAnsi="Times New Roman" w:cs="Times New Roman"/>
                <w:sz w:val="24"/>
                <w:szCs w:val="24"/>
              </w:rPr>
              <w:t>18,000</w:t>
            </w:r>
          </w:p>
        </w:tc>
      </w:tr>
      <w:tr w:rsidR="00564BDA" w:rsidRPr="00FD4C9D" w14:paraId="3B413655" w14:textId="77777777" w:rsidTr="00F331B9">
        <w:trPr>
          <w:trHeight w:val="216"/>
        </w:trPr>
        <w:tc>
          <w:tcPr>
            <w:tcW w:w="1500" w:type="pct"/>
            <w:tcBorders>
              <w:top w:val="single" w:sz="4" w:space="0" w:color="auto"/>
            </w:tcBorders>
          </w:tcPr>
          <w:p w14:paraId="6D8DE1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583" w:type="pct"/>
            <w:tcBorders>
              <w:top w:val="single" w:sz="4" w:space="0" w:color="auto"/>
            </w:tcBorders>
          </w:tcPr>
          <w:p w14:paraId="7716E46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44449B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tcPr>
          <w:p w14:paraId="17135E7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5D1B88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458C8F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top w:val="single" w:sz="4" w:space="0" w:color="auto"/>
            </w:tcBorders>
            <w:shd w:val="clear" w:color="auto" w:fill="FFFF00"/>
          </w:tcPr>
          <w:p w14:paraId="5D23A36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7DEB6DB" w14:textId="77777777" w:rsidTr="00F331B9">
        <w:trPr>
          <w:trHeight w:val="216"/>
        </w:trPr>
        <w:tc>
          <w:tcPr>
            <w:tcW w:w="1500" w:type="pct"/>
          </w:tcPr>
          <w:p w14:paraId="4FCE3B63"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583" w:type="pct"/>
          </w:tcPr>
          <w:p w14:paraId="35C91D0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7F6A99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3793E53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3FCE40D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669A05E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shd w:val="clear" w:color="auto" w:fill="FFFF00"/>
          </w:tcPr>
          <w:p w14:paraId="3DE0E5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E734BCB" w14:textId="77777777" w:rsidTr="00F331B9">
        <w:trPr>
          <w:trHeight w:val="216"/>
        </w:trPr>
        <w:tc>
          <w:tcPr>
            <w:tcW w:w="1500" w:type="pct"/>
            <w:tcBorders>
              <w:bottom w:val="single" w:sz="4" w:space="0" w:color="auto"/>
            </w:tcBorders>
          </w:tcPr>
          <w:p w14:paraId="3619E78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583" w:type="pct"/>
            <w:tcBorders>
              <w:bottom w:val="single" w:sz="4" w:space="0" w:color="auto"/>
            </w:tcBorders>
          </w:tcPr>
          <w:p w14:paraId="1AD3AB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457323E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6D3435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070847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63AC385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Borders>
              <w:bottom w:val="single" w:sz="4" w:space="0" w:color="auto"/>
            </w:tcBorders>
            <w:shd w:val="clear" w:color="auto" w:fill="FFFF00"/>
          </w:tcPr>
          <w:p w14:paraId="60FA5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6EC13ACC" w14:textId="77777777" w:rsidTr="00F331B9">
        <w:trPr>
          <w:trHeight w:val="216"/>
        </w:trPr>
        <w:tc>
          <w:tcPr>
            <w:tcW w:w="1500" w:type="pct"/>
            <w:tcBorders>
              <w:top w:val="single" w:sz="4" w:space="0" w:color="auto"/>
            </w:tcBorders>
          </w:tcPr>
          <w:p w14:paraId="282FA5A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583" w:type="pct"/>
            <w:tcBorders>
              <w:top w:val="single" w:sz="4" w:space="0" w:color="auto"/>
            </w:tcBorders>
          </w:tcPr>
          <w:p w14:paraId="46F1E72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493CCE6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3CC82BF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64AE8E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62D51D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4DDDF0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9C40651" w14:textId="77777777" w:rsidTr="00F331B9">
        <w:trPr>
          <w:trHeight w:val="216"/>
        </w:trPr>
        <w:tc>
          <w:tcPr>
            <w:tcW w:w="1500" w:type="pct"/>
          </w:tcPr>
          <w:p w14:paraId="05F993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583" w:type="pct"/>
          </w:tcPr>
          <w:p w14:paraId="52A05F9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6D7F621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AE213F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5E2408C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7726AC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6B781B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31E7A1A8" w14:textId="77777777" w:rsidTr="00F331B9">
        <w:trPr>
          <w:trHeight w:val="216"/>
        </w:trPr>
        <w:tc>
          <w:tcPr>
            <w:tcW w:w="1500" w:type="pct"/>
          </w:tcPr>
          <w:p w14:paraId="7033455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583" w:type="pct"/>
          </w:tcPr>
          <w:p w14:paraId="79F7F47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8698B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440C845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Pr>
          <w:p w14:paraId="2F3D5B9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FEF77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00D6221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D308725" w14:textId="77777777" w:rsidTr="00F331B9">
        <w:trPr>
          <w:trHeight w:val="216"/>
        </w:trPr>
        <w:tc>
          <w:tcPr>
            <w:tcW w:w="1500" w:type="pct"/>
            <w:tcBorders>
              <w:bottom w:val="single" w:sz="4" w:space="0" w:color="auto"/>
            </w:tcBorders>
          </w:tcPr>
          <w:p w14:paraId="1E316BD2"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May-June precipitation</w:t>
            </w:r>
          </w:p>
        </w:tc>
        <w:tc>
          <w:tcPr>
            <w:tcW w:w="583" w:type="pct"/>
            <w:tcBorders>
              <w:bottom w:val="single" w:sz="4" w:space="0" w:color="auto"/>
            </w:tcBorders>
          </w:tcPr>
          <w:p w14:paraId="690228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4" w:space="0" w:color="auto"/>
            </w:tcBorders>
          </w:tcPr>
          <w:p w14:paraId="12E02F3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tcPr>
          <w:p w14:paraId="3D7FF40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70C24A7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4" w:space="0" w:color="auto"/>
            </w:tcBorders>
          </w:tcPr>
          <w:p w14:paraId="68B0D7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4" w:space="0" w:color="auto"/>
            </w:tcBorders>
            <w:shd w:val="clear" w:color="auto" w:fill="FFFF00"/>
          </w:tcPr>
          <w:p w14:paraId="634F1DA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012DDE60" w14:textId="77777777" w:rsidTr="00F331B9">
        <w:trPr>
          <w:trHeight w:val="216"/>
        </w:trPr>
        <w:tc>
          <w:tcPr>
            <w:tcW w:w="1500" w:type="pct"/>
            <w:tcBorders>
              <w:top w:val="single" w:sz="4" w:space="0" w:color="auto"/>
            </w:tcBorders>
          </w:tcPr>
          <w:p w14:paraId="79BD98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583" w:type="pct"/>
            <w:tcBorders>
              <w:top w:val="single" w:sz="4" w:space="0" w:color="auto"/>
            </w:tcBorders>
          </w:tcPr>
          <w:p w14:paraId="7993C65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top w:val="single" w:sz="4" w:space="0" w:color="auto"/>
            </w:tcBorders>
          </w:tcPr>
          <w:p w14:paraId="352C468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tcPr>
          <w:p w14:paraId="7E9A83E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08C427F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top w:val="single" w:sz="4" w:space="0" w:color="auto"/>
            </w:tcBorders>
          </w:tcPr>
          <w:p w14:paraId="683DF4C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top w:val="single" w:sz="4" w:space="0" w:color="auto"/>
            </w:tcBorders>
            <w:shd w:val="clear" w:color="auto" w:fill="FFFF00"/>
          </w:tcPr>
          <w:p w14:paraId="2BE4BCD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D1197C8" w14:textId="77777777" w:rsidTr="00F331B9">
        <w:trPr>
          <w:trHeight w:val="216"/>
        </w:trPr>
        <w:tc>
          <w:tcPr>
            <w:tcW w:w="1500" w:type="pct"/>
          </w:tcPr>
          <w:p w14:paraId="57B8C0E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583" w:type="pct"/>
          </w:tcPr>
          <w:p w14:paraId="65CDF27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28DC285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4" w:type="pct"/>
          </w:tcPr>
          <w:p w14:paraId="210421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3696E4F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Pr>
          <w:p w14:paraId="55DA4CA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shd w:val="clear" w:color="auto" w:fill="FFFF00"/>
          </w:tcPr>
          <w:p w14:paraId="32BB0D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2CA28961" w14:textId="77777777" w:rsidTr="00F331B9">
        <w:trPr>
          <w:trHeight w:val="216"/>
        </w:trPr>
        <w:tc>
          <w:tcPr>
            <w:tcW w:w="1500" w:type="pct"/>
            <w:tcBorders>
              <w:bottom w:val="single" w:sz="12" w:space="0" w:color="auto"/>
            </w:tcBorders>
          </w:tcPr>
          <w:p w14:paraId="36F8C25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583" w:type="pct"/>
            <w:tcBorders>
              <w:bottom w:val="single" w:sz="12" w:space="0" w:color="auto"/>
            </w:tcBorders>
          </w:tcPr>
          <w:p w14:paraId="0043CED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4463863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tcPr>
          <w:p w14:paraId="391FEF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3" w:type="pct"/>
            <w:tcBorders>
              <w:bottom w:val="single" w:sz="12" w:space="0" w:color="auto"/>
            </w:tcBorders>
          </w:tcPr>
          <w:p w14:paraId="1931FB5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83" w:type="pct"/>
            <w:tcBorders>
              <w:bottom w:val="single" w:sz="12" w:space="0" w:color="auto"/>
            </w:tcBorders>
          </w:tcPr>
          <w:p w14:paraId="2D8466B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84" w:type="pct"/>
            <w:tcBorders>
              <w:bottom w:val="single" w:sz="12" w:space="0" w:color="auto"/>
            </w:tcBorders>
            <w:shd w:val="clear" w:color="auto" w:fill="FFFF00"/>
          </w:tcPr>
          <w:p w14:paraId="4B663F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23"/>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727660">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8"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727660">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8"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727660">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8"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727660">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8"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727660">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8"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727660">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8"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5989387D" w14:textId="77777777" w:rsidTr="00727660">
        <w:tc>
          <w:tcPr>
            <w:tcW w:w="631" w:type="pct"/>
            <w:tcBorders>
              <w:bottom w:val="single" w:sz="4" w:space="0" w:color="auto"/>
            </w:tcBorders>
          </w:tcPr>
          <w:p w14:paraId="47D6AE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3" w:type="pct"/>
            <w:tcBorders>
              <w:bottom w:val="single" w:sz="4" w:space="0" w:color="auto"/>
            </w:tcBorders>
            <w:shd w:val="clear" w:color="auto" w:fill="FFFF00"/>
          </w:tcPr>
          <w:p w14:paraId="11F06ABF"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4F3BCE7E" w14:textId="77777777" w:rsidR="00811E60" w:rsidRPr="00FD4C9D" w:rsidRDefault="00811E60" w:rsidP="00727660">
            <w:pPr>
              <w:spacing w:line="276" w:lineRule="auto"/>
              <w:rPr>
                <w:rFonts w:ascii="Times New Roman" w:hAnsi="Times New Roman" w:cs="Times New Roman"/>
                <w:sz w:val="24"/>
                <w:szCs w:val="24"/>
              </w:rPr>
            </w:pPr>
          </w:p>
        </w:tc>
        <w:tc>
          <w:tcPr>
            <w:tcW w:w="580" w:type="pct"/>
            <w:tcBorders>
              <w:bottom w:val="single" w:sz="4" w:space="0" w:color="auto"/>
            </w:tcBorders>
            <w:shd w:val="clear" w:color="auto" w:fill="FFFF00"/>
          </w:tcPr>
          <w:p w14:paraId="446D9EF3" w14:textId="77777777" w:rsidR="00811E60" w:rsidRPr="00FD4C9D" w:rsidRDefault="00811E60" w:rsidP="00727660">
            <w:pPr>
              <w:spacing w:line="276" w:lineRule="auto"/>
              <w:rPr>
                <w:rFonts w:ascii="Times New Roman" w:hAnsi="Times New Roman" w:cs="Times New Roman"/>
                <w:sz w:val="24"/>
                <w:szCs w:val="24"/>
              </w:rPr>
            </w:pPr>
          </w:p>
        </w:tc>
        <w:tc>
          <w:tcPr>
            <w:tcW w:w="413" w:type="pct"/>
            <w:tcBorders>
              <w:bottom w:val="single" w:sz="4" w:space="0" w:color="auto"/>
            </w:tcBorders>
            <w:shd w:val="clear" w:color="auto" w:fill="FFFF00"/>
          </w:tcPr>
          <w:p w14:paraId="3C77AEB0" w14:textId="77777777" w:rsidR="00811E60" w:rsidRPr="00FD4C9D" w:rsidRDefault="00811E60" w:rsidP="00727660">
            <w:pPr>
              <w:spacing w:line="276" w:lineRule="auto"/>
              <w:rPr>
                <w:rFonts w:ascii="Times New Roman" w:hAnsi="Times New Roman" w:cs="Times New Roman"/>
                <w:sz w:val="24"/>
                <w:szCs w:val="24"/>
              </w:rPr>
            </w:pPr>
          </w:p>
        </w:tc>
        <w:tc>
          <w:tcPr>
            <w:tcW w:w="614" w:type="pct"/>
            <w:tcBorders>
              <w:bottom w:val="single" w:sz="4" w:space="0" w:color="auto"/>
            </w:tcBorders>
            <w:shd w:val="clear" w:color="auto" w:fill="FFFF00"/>
          </w:tcPr>
          <w:p w14:paraId="56756AAE" w14:textId="77777777" w:rsidR="00811E60" w:rsidRPr="00FD4C9D" w:rsidRDefault="00811E60" w:rsidP="00727660">
            <w:pPr>
              <w:spacing w:line="276" w:lineRule="auto"/>
              <w:rPr>
                <w:rFonts w:ascii="Times New Roman" w:hAnsi="Times New Roman" w:cs="Times New Roman"/>
                <w:sz w:val="24"/>
                <w:szCs w:val="24"/>
              </w:rPr>
            </w:pPr>
          </w:p>
        </w:tc>
        <w:tc>
          <w:tcPr>
            <w:tcW w:w="443" w:type="pct"/>
            <w:tcBorders>
              <w:bottom w:val="single" w:sz="4" w:space="0" w:color="auto"/>
            </w:tcBorders>
            <w:shd w:val="clear" w:color="auto" w:fill="FFFF00"/>
          </w:tcPr>
          <w:p w14:paraId="718A7FC2" w14:textId="77777777" w:rsidR="00811E60" w:rsidRPr="00FD4C9D" w:rsidRDefault="00811E60" w:rsidP="00727660">
            <w:pPr>
              <w:spacing w:line="276" w:lineRule="auto"/>
              <w:rPr>
                <w:rFonts w:ascii="Times New Roman" w:hAnsi="Times New Roman" w:cs="Times New Roman"/>
                <w:sz w:val="24"/>
                <w:szCs w:val="24"/>
              </w:rPr>
            </w:pPr>
          </w:p>
        </w:tc>
        <w:tc>
          <w:tcPr>
            <w:tcW w:w="528" w:type="pct"/>
            <w:tcBorders>
              <w:bottom w:val="single" w:sz="4" w:space="0" w:color="auto"/>
            </w:tcBorders>
            <w:shd w:val="clear" w:color="auto" w:fill="FFFF00"/>
          </w:tcPr>
          <w:p w14:paraId="69541A8D" w14:textId="77777777" w:rsidR="00811E60" w:rsidRPr="00FD4C9D" w:rsidRDefault="00811E60" w:rsidP="00727660">
            <w:pPr>
              <w:spacing w:line="276" w:lineRule="auto"/>
              <w:rPr>
                <w:rFonts w:ascii="Times New Roman" w:hAnsi="Times New Roman" w:cs="Times New Roman"/>
                <w:sz w:val="24"/>
                <w:szCs w:val="24"/>
              </w:rPr>
            </w:pPr>
          </w:p>
        </w:tc>
        <w:tc>
          <w:tcPr>
            <w:tcW w:w="424" w:type="pct"/>
            <w:tcBorders>
              <w:bottom w:val="single" w:sz="4" w:space="0" w:color="auto"/>
            </w:tcBorders>
            <w:shd w:val="clear" w:color="auto" w:fill="FFFF00"/>
          </w:tcPr>
          <w:p w14:paraId="5A8B94C6" w14:textId="77777777" w:rsidR="00811E60" w:rsidRPr="00FD4C9D" w:rsidRDefault="00811E60" w:rsidP="00727660">
            <w:pPr>
              <w:spacing w:line="276" w:lineRule="auto"/>
              <w:rPr>
                <w:rFonts w:ascii="Times New Roman" w:hAnsi="Times New Roman" w:cs="Times New Roman"/>
                <w:sz w:val="24"/>
                <w:szCs w:val="24"/>
              </w:rPr>
            </w:pPr>
          </w:p>
        </w:tc>
        <w:tc>
          <w:tcPr>
            <w:tcW w:w="540" w:type="pct"/>
            <w:tcBorders>
              <w:bottom w:val="single" w:sz="4" w:space="0" w:color="auto"/>
            </w:tcBorders>
            <w:shd w:val="clear" w:color="auto" w:fill="FFFF00"/>
          </w:tcPr>
          <w:p w14:paraId="37D74BF1"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7C28A8B7" w14:textId="77777777" w:rsidTr="00727660">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8"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727660">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8"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727660">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8"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727660">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8"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727660">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8"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727660">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8"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727660">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8"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727660">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8"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727660">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8"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117AC391" w14:textId="77777777" w:rsidTr="00727660">
        <w:tc>
          <w:tcPr>
            <w:tcW w:w="517" w:type="pct"/>
            <w:tcBorders>
              <w:bottom w:val="single" w:sz="4" w:space="0" w:color="auto"/>
            </w:tcBorders>
          </w:tcPr>
          <w:p w14:paraId="0C539DD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419" w:type="pct"/>
            <w:tcBorders>
              <w:bottom w:val="single" w:sz="4" w:space="0" w:color="auto"/>
            </w:tcBorders>
            <w:shd w:val="clear" w:color="auto" w:fill="FFFF00"/>
          </w:tcPr>
          <w:p w14:paraId="7EDA2EC4"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13411F39" w14:textId="77777777" w:rsidR="00811E60" w:rsidRPr="00FD4C9D" w:rsidRDefault="00811E60" w:rsidP="00727660">
            <w:pPr>
              <w:spacing w:line="276" w:lineRule="auto"/>
              <w:rPr>
                <w:rFonts w:ascii="Times New Roman" w:hAnsi="Times New Roman" w:cs="Times New Roman"/>
                <w:sz w:val="24"/>
                <w:szCs w:val="24"/>
              </w:rPr>
            </w:pPr>
          </w:p>
        </w:tc>
        <w:tc>
          <w:tcPr>
            <w:tcW w:w="573" w:type="pct"/>
            <w:tcBorders>
              <w:bottom w:val="single" w:sz="4" w:space="0" w:color="auto"/>
            </w:tcBorders>
            <w:shd w:val="clear" w:color="auto" w:fill="FFFF00"/>
          </w:tcPr>
          <w:p w14:paraId="445797A9" w14:textId="77777777" w:rsidR="00811E60" w:rsidRPr="00FD4C9D" w:rsidRDefault="00811E60" w:rsidP="00727660">
            <w:pPr>
              <w:spacing w:line="276" w:lineRule="auto"/>
              <w:rPr>
                <w:rFonts w:ascii="Times New Roman" w:hAnsi="Times New Roman" w:cs="Times New Roman"/>
                <w:sz w:val="24"/>
                <w:szCs w:val="24"/>
              </w:rPr>
            </w:pPr>
          </w:p>
        </w:tc>
        <w:tc>
          <w:tcPr>
            <w:tcW w:w="419" w:type="pct"/>
            <w:tcBorders>
              <w:bottom w:val="single" w:sz="4" w:space="0" w:color="auto"/>
            </w:tcBorders>
            <w:shd w:val="clear" w:color="auto" w:fill="FFFF00"/>
          </w:tcPr>
          <w:p w14:paraId="6F6212F2" w14:textId="77777777" w:rsidR="00811E60" w:rsidRPr="00FD4C9D" w:rsidRDefault="00811E60" w:rsidP="00727660">
            <w:pPr>
              <w:spacing w:line="276" w:lineRule="auto"/>
              <w:rPr>
                <w:rFonts w:ascii="Times New Roman" w:hAnsi="Times New Roman" w:cs="Times New Roman"/>
                <w:sz w:val="24"/>
                <w:szCs w:val="24"/>
              </w:rPr>
            </w:pPr>
          </w:p>
        </w:tc>
        <w:tc>
          <w:tcPr>
            <w:tcW w:w="647" w:type="pct"/>
            <w:tcBorders>
              <w:bottom w:val="single" w:sz="4" w:space="0" w:color="auto"/>
            </w:tcBorders>
            <w:shd w:val="clear" w:color="auto" w:fill="FFFF00"/>
          </w:tcPr>
          <w:p w14:paraId="207DC4FA" w14:textId="77777777" w:rsidR="00811E60" w:rsidRPr="00FD4C9D" w:rsidRDefault="00811E60" w:rsidP="00727660">
            <w:pPr>
              <w:spacing w:line="276" w:lineRule="auto"/>
              <w:rPr>
                <w:rFonts w:ascii="Times New Roman" w:hAnsi="Times New Roman" w:cs="Times New Roman"/>
                <w:sz w:val="24"/>
                <w:szCs w:val="24"/>
              </w:rPr>
            </w:pPr>
          </w:p>
        </w:tc>
        <w:tc>
          <w:tcPr>
            <w:tcW w:w="475" w:type="pct"/>
            <w:tcBorders>
              <w:bottom w:val="single" w:sz="4" w:space="0" w:color="auto"/>
            </w:tcBorders>
            <w:shd w:val="clear" w:color="auto" w:fill="FFFF00"/>
          </w:tcPr>
          <w:p w14:paraId="13FA766D" w14:textId="77777777" w:rsidR="00811E60" w:rsidRPr="00FD4C9D" w:rsidRDefault="00811E60" w:rsidP="00727660">
            <w:pPr>
              <w:spacing w:line="276" w:lineRule="auto"/>
              <w:rPr>
                <w:rFonts w:ascii="Times New Roman" w:hAnsi="Times New Roman" w:cs="Times New Roman"/>
                <w:sz w:val="24"/>
                <w:szCs w:val="24"/>
              </w:rPr>
            </w:pPr>
          </w:p>
        </w:tc>
        <w:tc>
          <w:tcPr>
            <w:tcW w:w="560" w:type="pct"/>
            <w:tcBorders>
              <w:bottom w:val="single" w:sz="4" w:space="0" w:color="auto"/>
            </w:tcBorders>
            <w:shd w:val="clear" w:color="auto" w:fill="FFFF00"/>
          </w:tcPr>
          <w:p w14:paraId="0A9DF1A4" w14:textId="77777777" w:rsidR="00811E60" w:rsidRPr="00FD4C9D" w:rsidRDefault="00811E60" w:rsidP="00727660">
            <w:pPr>
              <w:spacing w:line="276" w:lineRule="auto"/>
              <w:rPr>
                <w:rFonts w:ascii="Times New Roman" w:hAnsi="Times New Roman" w:cs="Times New Roman"/>
                <w:sz w:val="24"/>
                <w:szCs w:val="24"/>
              </w:rPr>
            </w:pPr>
          </w:p>
        </w:tc>
        <w:tc>
          <w:tcPr>
            <w:tcW w:w="531" w:type="pct"/>
            <w:tcBorders>
              <w:bottom w:val="single" w:sz="4" w:space="0" w:color="auto"/>
            </w:tcBorders>
            <w:shd w:val="clear" w:color="auto" w:fill="FFFF00"/>
          </w:tcPr>
          <w:p w14:paraId="684BE356" w14:textId="77777777" w:rsidR="00811E60" w:rsidRPr="00FD4C9D" w:rsidRDefault="00811E60" w:rsidP="00727660">
            <w:pPr>
              <w:spacing w:line="276" w:lineRule="auto"/>
              <w:rPr>
                <w:rFonts w:ascii="Times New Roman" w:hAnsi="Times New Roman" w:cs="Times New Roman"/>
                <w:sz w:val="24"/>
                <w:szCs w:val="24"/>
              </w:rPr>
            </w:pPr>
          </w:p>
        </w:tc>
        <w:tc>
          <w:tcPr>
            <w:tcW w:w="440" w:type="pct"/>
            <w:tcBorders>
              <w:bottom w:val="single" w:sz="4" w:space="0" w:color="auto"/>
            </w:tcBorders>
            <w:shd w:val="clear" w:color="auto" w:fill="FFFF00"/>
          </w:tcPr>
          <w:p w14:paraId="425D546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Distance (km) and angle (</w:t>
      </w:r>
      <w:commentRangeStart w:id="127"/>
      <w:commentRangeStart w:id="128"/>
      <w:r w:rsidRPr="00FD4C9D">
        <w:rPr>
          <w:rFonts w:ascii="Times New Roman" w:hAnsi="Times New Roman" w:cs="Times New Roman"/>
          <w:sz w:val="24"/>
          <w:szCs w:val="24"/>
        </w:rPr>
        <w:t>degree, where 0 is directly east and 90 is directly north</w:t>
      </w:r>
      <w:commentRangeEnd w:id="127"/>
      <w:r w:rsidR="00B55866">
        <w:rPr>
          <w:rStyle w:val="CommentReference"/>
        </w:rPr>
        <w:commentReference w:id="127"/>
      </w:r>
      <w:commentRangeEnd w:id="128"/>
      <w:r w:rsidR="009F2BD8">
        <w:rPr>
          <w:rStyle w:val="CommentReference"/>
        </w:rPr>
        <w:commentReference w:id="128"/>
      </w:r>
      <w:r w:rsidRPr="00FD4C9D">
        <w:rPr>
          <w:rFonts w:ascii="Times New Roman" w:hAnsi="Times New Roman" w:cs="Times New Roman"/>
          <w:sz w:val="24"/>
          <w:szCs w:val="24"/>
        </w:rPr>
        <w:t xml:space="preserve">)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lastRenderedPageBreak/>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357CC393" w14:textId="77777777" w:rsidTr="00727660">
        <w:tc>
          <w:tcPr>
            <w:tcW w:w="528" w:type="pct"/>
            <w:tcBorders>
              <w:bottom w:val="single" w:sz="4" w:space="0" w:color="auto"/>
            </w:tcBorders>
          </w:tcPr>
          <w:p w14:paraId="2447EE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NAWA</w:t>
            </w:r>
          </w:p>
        </w:tc>
        <w:tc>
          <w:tcPr>
            <w:tcW w:w="572" w:type="pct"/>
            <w:tcBorders>
              <w:bottom w:val="single" w:sz="4" w:space="0" w:color="auto"/>
            </w:tcBorders>
            <w:shd w:val="clear" w:color="auto" w:fill="FFFF00"/>
          </w:tcPr>
          <w:p w14:paraId="76A5CD31"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51BDBB7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6CEEA26"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7AF9AD09"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57702E93"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05B7A46F" w14:textId="77777777" w:rsidR="00811E60" w:rsidRPr="00FD4C9D" w:rsidRDefault="00811E60" w:rsidP="00727660">
            <w:pPr>
              <w:spacing w:line="276" w:lineRule="auto"/>
              <w:rPr>
                <w:rFonts w:ascii="Times New Roman" w:hAnsi="Times New Roman" w:cs="Times New Roman"/>
                <w:sz w:val="24"/>
                <w:szCs w:val="24"/>
              </w:rPr>
            </w:pPr>
          </w:p>
        </w:tc>
        <w:tc>
          <w:tcPr>
            <w:tcW w:w="572" w:type="pct"/>
            <w:tcBorders>
              <w:bottom w:val="single" w:sz="4" w:space="0" w:color="auto"/>
            </w:tcBorders>
            <w:shd w:val="clear" w:color="auto" w:fill="FFFF00"/>
          </w:tcPr>
          <w:p w14:paraId="712BE06E" w14:textId="77777777" w:rsidR="00811E60" w:rsidRPr="00FD4C9D" w:rsidRDefault="00811E60" w:rsidP="00727660">
            <w:pPr>
              <w:spacing w:line="276" w:lineRule="auto"/>
              <w:rPr>
                <w:rFonts w:ascii="Times New Roman" w:hAnsi="Times New Roman" w:cs="Times New Roman"/>
                <w:sz w:val="24"/>
                <w:szCs w:val="24"/>
              </w:rPr>
            </w:pPr>
          </w:p>
        </w:tc>
        <w:tc>
          <w:tcPr>
            <w:tcW w:w="546" w:type="pct"/>
            <w:tcBorders>
              <w:bottom w:val="single" w:sz="4" w:space="0" w:color="auto"/>
            </w:tcBorders>
            <w:shd w:val="clear" w:color="auto" w:fill="FFFF00"/>
          </w:tcPr>
          <w:p w14:paraId="3B4DDF50" w14:textId="77777777" w:rsidR="00811E60" w:rsidRPr="00FD4C9D" w:rsidRDefault="00811E60" w:rsidP="00727660">
            <w:pPr>
              <w:spacing w:line="276" w:lineRule="auto"/>
              <w:rPr>
                <w:rFonts w:ascii="Times New Roman" w:hAnsi="Times New Roman" w:cs="Times New Roman"/>
                <w:sz w:val="24"/>
                <w:szCs w:val="24"/>
              </w:rPr>
            </w:pP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96A3896" w14:textId="77777777" w:rsidR="00146A3E" w:rsidRDefault="00146A3E">
      <w:pPr>
        <w:rPr>
          <w:ins w:id="129" w:author="Petra Wood" w:date="2021-10-16T16:09:00Z"/>
          <w:rFonts w:ascii="Times New Roman" w:hAnsi="Times New Roman" w:cs="Times New Roman"/>
          <w:b/>
          <w:bCs/>
          <w:caps/>
          <w:sz w:val="24"/>
          <w:szCs w:val="24"/>
        </w:rPr>
      </w:pPr>
      <w:ins w:id="130" w:author="Petra Wood" w:date="2021-10-16T16:09:00Z">
        <w:r>
          <w:rPr>
            <w:rFonts w:ascii="Times New Roman" w:hAnsi="Times New Roman" w:cs="Times New Roman"/>
            <w:b/>
            <w:bCs/>
            <w:caps/>
            <w:sz w:val="24"/>
            <w:szCs w:val="24"/>
          </w:rPr>
          <w:br w:type="page"/>
        </w:r>
      </w:ins>
    </w:p>
    <w:p w14:paraId="23ABE5A4" w14:textId="297FDDBC"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commentRangeStart w:id="131"/>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131"/>
      <w:r w:rsidR="00011D15">
        <w:rPr>
          <w:rStyle w:val="CommentReference"/>
        </w:rPr>
        <w:commentReference w:id="131"/>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1AC56E2F">
            <wp:extent cx="5943600" cy="853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3456"/>
                    <a:stretch/>
                  </pic:blipFill>
                  <pic:spPr bwMode="auto">
                    <a:xfrm>
                      <a:off x="0" y="0"/>
                      <a:ext cx="5943600" cy="8535207"/>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commentRangeStart w:id="132"/>
      <w:r w:rsidRPr="00FD4C9D">
        <w:rPr>
          <w:rFonts w:ascii="Times New Roman" w:hAnsi="Times New Roman" w:cs="Times New Roman"/>
          <w:sz w:val="24"/>
          <w:szCs w:val="24"/>
        </w:rPr>
        <w:t xml:space="preserve">Figure </w:t>
      </w:r>
      <w:commentRangeEnd w:id="132"/>
      <w:r w:rsidR="0006291E">
        <w:rPr>
          <w:rStyle w:val="CommentReference"/>
        </w:rPr>
        <w:commentReference w:id="132"/>
      </w:r>
      <w:r w:rsidRPr="00FD4C9D">
        <w:rPr>
          <w:rFonts w:ascii="Times New Roman" w:hAnsi="Times New Roman" w:cs="Times New Roman"/>
          <w:sz w:val="24"/>
          <w:szCs w:val="24"/>
        </w:rPr>
        <w:t xml:space="preserve">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commentRangeStart w:id="133"/>
      <w:commentRangeStart w:id="134"/>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commentRangeEnd w:id="133"/>
      <w:r w:rsidR="00011D15">
        <w:rPr>
          <w:rStyle w:val="CommentReference"/>
        </w:rPr>
        <w:commentReference w:id="133"/>
      </w:r>
      <w:commentRangeEnd w:id="134"/>
      <w:r w:rsidR="0006291E">
        <w:rPr>
          <w:rStyle w:val="CommentReference"/>
        </w:rPr>
        <w:commentReference w:id="134"/>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35" w:name="_Hlk82990471"/>
    </w:p>
    <w:p w14:paraId="4521D0BB" w14:textId="77777777" w:rsidR="007D4B19" w:rsidRPr="00FD4C9D" w:rsidRDefault="007D4B19" w:rsidP="007D4B19">
      <w:pPr>
        <w:spacing w:line="276" w:lineRule="auto"/>
        <w:rPr>
          <w:rFonts w:ascii="Times New Roman" w:hAnsi="Times New Roman" w:cs="Times New Roman"/>
          <w:sz w:val="24"/>
          <w:szCs w:val="24"/>
        </w:rPr>
      </w:pPr>
      <w:commentRangeStart w:id="136"/>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commentRangeEnd w:id="136"/>
      <w:r w:rsidR="00011D15">
        <w:rPr>
          <w:rStyle w:val="CommentReference"/>
        </w:rPr>
        <w:commentReference w:id="136"/>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77777777" w:rsidR="007D4B19" w:rsidRPr="00FD4C9D" w:rsidRDefault="007D4B19" w:rsidP="007D4B19">
      <w:pPr>
        <w:spacing w:line="276" w:lineRule="auto"/>
        <w:rPr>
          <w:rFonts w:ascii="Times New Roman" w:hAnsi="Times New Roman" w:cs="Times New Roman"/>
          <w:sz w:val="24"/>
          <w:szCs w:val="24"/>
        </w:rPr>
      </w:pP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D2F25E0" wp14:editId="54CCDB77">
            <wp:extent cx="5943600" cy="746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60908"/>
                    </a:xfrm>
                    <a:prstGeom prst="rect">
                      <a:avLst/>
                    </a:prstGeom>
                    <a:noFill/>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135"/>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commentRangeStart w:id="137"/>
      <w:commentRangeStart w:id="138"/>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37"/>
      <w:r w:rsidR="008155BA">
        <w:rPr>
          <w:rStyle w:val="CommentReference"/>
        </w:rPr>
        <w:commentReference w:id="137"/>
      </w:r>
      <w:commentRangeEnd w:id="138"/>
      <w:r w:rsidR="0006291E">
        <w:rPr>
          <w:rStyle w:val="CommentReference"/>
        </w:rPr>
        <w:commentReference w:id="138"/>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6CE25A0E">
            <wp:extent cx="5943600" cy="7387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r="1862"/>
                    <a:stretch/>
                  </pic:blipFill>
                  <pic:spPr bwMode="auto">
                    <a:xfrm>
                      <a:off x="0" y="0"/>
                      <a:ext cx="5943600" cy="7387914"/>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opher Rota" w:date="2021-10-14T10:31:00Z" w:initials="CR">
    <w:p w14:paraId="117B5BAF" w14:textId="615647C2" w:rsidR="00BB22BA" w:rsidRPr="00D74AB7" w:rsidRDefault="00BB22BA">
      <w:pPr>
        <w:pStyle w:val="CommentText"/>
      </w:pPr>
      <w:r>
        <w:rPr>
          <w:rStyle w:val="CommentReference"/>
        </w:rPr>
        <w:annotationRef/>
      </w:r>
      <w:r>
        <w:t xml:space="preserve">Ok, this is good.  Everything above is excellent, but I like to provide balanced reviews.  I’m glad that you indicate that there might be losers </w:t>
      </w:r>
      <w:r>
        <w:rPr>
          <w:i/>
          <w:iCs/>
        </w:rPr>
        <w:t>and</w:t>
      </w:r>
      <w:r>
        <w:t xml:space="preserve"> winners.  Indeed, those winners are likely to be generalist species that have the flexibility to adapt to current and future changes.</w:t>
      </w:r>
    </w:p>
  </w:comment>
  <w:comment w:id="1" w:author="Christopher Rota" w:date="2021-10-14T10:33:00Z" w:initials="CR">
    <w:p w14:paraId="460BBCEF" w14:textId="2506E003" w:rsidR="00BB22BA" w:rsidRDefault="00BB22BA">
      <w:pPr>
        <w:pStyle w:val="CommentText"/>
      </w:pPr>
      <w:r>
        <w:rPr>
          <w:rStyle w:val="CommentReference"/>
        </w:rPr>
        <w:annotationRef/>
      </w:r>
      <w:r>
        <w:t>Again … good balanced approach.</w:t>
      </w:r>
    </w:p>
  </w:comment>
  <w:comment w:id="9" w:author="Christopher Rota" w:date="2021-10-15T09:18:00Z" w:initials="CR">
    <w:p w14:paraId="68841955" w14:textId="077ADB9C" w:rsidR="00BB22BA" w:rsidRDefault="00BB22BA">
      <w:pPr>
        <w:pStyle w:val="CommentText"/>
      </w:pPr>
      <w:r>
        <w:rPr>
          <w:rStyle w:val="CommentReference"/>
        </w:rPr>
        <w:annotationRef/>
      </w:r>
      <w:r>
        <w:t>Is this correct?  This seems huge!  That would be 8 deg. C over a century.  My understanding is that a 2 deg C increase above pre-industrial levels would be catastrophic.  Can you check, or give caveats here?</w:t>
      </w:r>
    </w:p>
  </w:comment>
  <w:comment w:id="10" w:author="Christopher Rota" w:date="2021-10-15T09:21:00Z" w:initials="CR">
    <w:p w14:paraId="7354F4B1" w14:textId="77777777" w:rsidR="00BB22BA" w:rsidRDefault="00BB22BA">
      <w:pPr>
        <w:pStyle w:val="CommentText"/>
      </w:pPr>
      <w:r>
        <w:rPr>
          <w:rStyle w:val="CommentReference"/>
        </w:rPr>
        <w:annotationRef/>
      </w:r>
      <w:r>
        <w:t>This makes me think you meant to write 0.08 above?  Because 0.25 is smaller than 0.80. this number seems more reasonable over the shorter term, but still puts us at 1.25 deg C over 50 years.</w:t>
      </w:r>
    </w:p>
    <w:p w14:paraId="2631FFE4" w14:textId="77777777" w:rsidR="00BB22BA" w:rsidRDefault="00BB22BA">
      <w:pPr>
        <w:pStyle w:val="CommentText"/>
      </w:pPr>
    </w:p>
    <w:p w14:paraId="0F479716" w14:textId="2623DF5E" w:rsidR="00BB22BA" w:rsidRDefault="00BB22BA">
      <w:pPr>
        <w:pStyle w:val="CommentText"/>
      </w:pPr>
      <w:r>
        <w:t>You gave error bars for the 0.8 estimate above … can you do the same here?  Or remove error bars above?  Just to be consistent.</w:t>
      </w:r>
    </w:p>
  </w:comment>
  <w:comment w:id="11" w:author="hlclipp@mix.wvu.edu" w:date="2022-08-04T10:23:00Z" w:initials="h">
    <w:p w14:paraId="2CCB8893" w14:textId="77777777" w:rsidR="004513A1" w:rsidRDefault="004513A1" w:rsidP="006F18A4">
      <w:pPr>
        <w:pStyle w:val="CommentText"/>
      </w:pPr>
      <w:r>
        <w:rPr>
          <w:rStyle w:val="CommentReference"/>
        </w:rPr>
        <w:annotationRef/>
      </w:r>
      <w:r>
        <w:t>Petra: not sure I believe this based on my 29 yrs living in WV</w:t>
      </w:r>
    </w:p>
  </w:comment>
  <w:comment w:id="17" w:author="Christopher Rota" w:date="2021-10-15T09:26:00Z" w:initials="CR">
    <w:p w14:paraId="029EEB5D" w14:textId="1E1FCB8F" w:rsidR="00BB22BA" w:rsidRDefault="00BB22BA">
      <w:pPr>
        <w:pStyle w:val="CommentText"/>
      </w:pPr>
      <w:r>
        <w:rPr>
          <w:rStyle w:val="CommentReference"/>
        </w:rPr>
        <w:annotationRef/>
      </w:r>
      <w:r>
        <w:t>This is probably a fair assessment since the 1960s / 1970s. if you go back a century, there was lots more farmland in the northeast and mid-atlantic, and hence a lot less forest.  As those farmlands were abandoned, forest largely grew in. in some places, the forests are again going away.</w:t>
      </w:r>
    </w:p>
    <w:p w14:paraId="1DCBA692" w14:textId="77777777" w:rsidR="00BB22BA" w:rsidRDefault="00BB22BA">
      <w:pPr>
        <w:pStyle w:val="CommentText"/>
      </w:pPr>
    </w:p>
    <w:p w14:paraId="484011DD" w14:textId="77777777" w:rsidR="00BB22BA" w:rsidRDefault="00BB22BA">
      <w:pPr>
        <w:pStyle w:val="CommentText"/>
      </w:pPr>
      <w:r>
        <w:t>I don’t know much about land use history in the south.</w:t>
      </w:r>
    </w:p>
    <w:p w14:paraId="01DCA068" w14:textId="77777777" w:rsidR="00BB22BA" w:rsidRDefault="00BB22BA">
      <w:pPr>
        <w:pStyle w:val="CommentText"/>
      </w:pPr>
    </w:p>
    <w:p w14:paraId="12AD7A82" w14:textId="77777777" w:rsidR="00BB22BA" w:rsidRDefault="00BB22BA">
      <w:pPr>
        <w:pStyle w:val="CommentText"/>
      </w:pPr>
      <w:r>
        <w:t>I guess you don’t need to go back all that far, since you’re not accounting for those historic changes in your bird distributions.</w:t>
      </w:r>
    </w:p>
    <w:p w14:paraId="034904A8" w14:textId="77777777" w:rsidR="00BB22BA" w:rsidRDefault="00BB22BA">
      <w:pPr>
        <w:pStyle w:val="CommentText"/>
      </w:pPr>
    </w:p>
    <w:p w14:paraId="620313CE" w14:textId="6D09ADA9" w:rsidR="00BB22BA" w:rsidRDefault="00BB22BA">
      <w:pPr>
        <w:pStyle w:val="CommentText"/>
      </w:pPr>
      <w:r>
        <w:t>Despite the dominant agents of land use change, at least in WV, forest age continues to increase.  i.e., the area of young forest continues to decline and the area of ‘old’ forest continues to increase.</w:t>
      </w:r>
    </w:p>
  </w:comment>
  <w:comment w:id="21" w:author="Christopher Rota" w:date="2021-10-15T09:32:00Z" w:initials="CR">
    <w:p w14:paraId="613D12F9" w14:textId="77777777" w:rsidR="00BB22BA" w:rsidRDefault="00BB22BA">
      <w:pPr>
        <w:pStyle w:val="CommentText"/>
      </w:pPr>
      <w:r>
        <w:rPr>
          <w:rStyle w:val="CommentReference"/>
        </w:rPr>
        <w:annotationRef/>
      </w:r>
      <w:r>
        <w:t>I do think these numbers need context.  Can you reference global targets for temperature increase that we are trying to avoid, and describe how such apparently large temperature changes fit into that global trend?</w:t>
      </w:r>
    </w:p>
    <w:p w14:paraId="4CB64EAD" w14:textId="77777777" w:rsidR="00BB22BA" w:rsidRDefault="00BB22BA">
      <w:pPr>
        <w:pStyle w:val="CommentText"/>
      </w:pPr>
    </w:p>
    <w:p w14:paraId="275819F1" w14:textId="5EB017F4" w:rsidR="00BB22BA" w:rsidRDefault="00BB22BA">
      <w:pPr>
        <w:pStyle w:val="CommentText"/>
      </w:pPr>
      <w:r>
        <w:t>Below, you also reference seasonal precipitation.  But you don’t reference seasonal temperature changes here, do you?  These aren’t uniform temperature increases, are they?  Will most of this occur in one season, perhaps winter?</w:t>
      </w:r>
    </w:p>
  </w:comment>
  <w:comment w:id="22" w:author="Petra Wood" w:date="2021-10-16T14:06:00Z" w:initials="PW">
    <w:p w14:paraId="26F1CF06" w14:textId="52535B96" w:rsidR="00BB22BA" w:rsidRDefault="00BB22BA">
      <w:pPr>
        <w:pStyle w:val="CommentText"/>
      </w:pPr>
      <w:r>
        <w:rPr>
          <w:rStyle w:val="CommentReference"/>
        </w:rPr>
        <w:annotationRef/>
      </w:r>
      <w:r>
        <w:t>perhaps summarize more?  What about the central apps?</w:t>
      </w:r>
    </w:p>
  </w:comment>
  <w:comment w:id="23" w:author="Christopher Rota" w:date="2021-10-15T09:38:00Z" w:initials="CR">
    <w:p w14:paraId="441CF6EF" w14:textId="77777777" w:rsidR="00BB22BA" w:rsidRDefault="00BB22BA">
      <w:pPr>
        <w:pStyle w:val="CommentText"/>
      </w:pPr>
      <w:r>
        <w:rPr>
          <w:rStyle w:val="CommentReference"/>
        </w:rPr>
        <w:annotationRef/>
      </w:r>
      <w:r>
        <w:t>And no change in the rest?</w:t>
      </w:r>
    </w:p>
    <w:p w14:paraId="1CC1440B" w14:textId="77777777" w:rsidR="00BB22BA" w:rsidRDefault="00BB22BA">
      <w:pPr>
        <w:pStyle w:val="CommentText"/>
      </w:pPr>
    </w:p>
    <w:p w14:paraId="4D85D255" w14:textId="45DB3A7F" w:rsidR="00BB22BA" w:rsidRDefault="00BB22BA">
      <w:pPr>
        <w:pStyle w:val="CommentText"/>
      </w:pPr>
      <w:r>
        <w:t>Did they give more nuanced predictions?  E.g., were birds from some categories more or less likely to increase or decrease than others?</w:t>
      </w:r>
    </w:p>
  </w:comment>
  <w:comment w:id="24" w:author="Petra Wood" w:date="2021-10-16T14:09:00Z" w:initials="PW">
    <w:p w14:paraId="357233E7" w14:textId="7C88E036" w:rsidR="00BB22BA" w:rsidRDefault="00BB22BA">
      <w:pPr>
        <w:pStyle w:val="CommentText"/>
      </w:pPr>
      <w:r>
        <w:rPr>
          <w:rStyle w:val="CommentReference"/>
        </w:rPr>
        <w:annotationRef/>
      </w:r>
      <w:r>
        <w:t xml:space="preserve">value laden </w:t>
      </w:r>
      <w:r>
        <w:t>term;  replace with “decline”</w:t>
      </w:r>
      <w:r>
        <w:br/>
      </w:r>
    </w:p>
  </w:comment>
  <w:comment w:id="25" w:author="Christopher Rota" w:date="2021-10-15T09:44:00Z" w:initials="CR">
    <w:p w14:paraId="74EBF418" w14:textId="0E152AC5" w:rsidR="00BB22BA" w:rsidRDefault="00BB22BA">
      <w:pPr>
        <w:pStyle w:val="CommentText"/>
      </w:pPr>
      <w:r>
        <w:rPr>
          <w:rStyle w:val="CommentReference"/>
        </w:rPr>
        <w:annotationRef/>
      </w:r>
      <w:r>
        <w:t>Petra is certainly more familiar with this literature than I am.</w:t>
      </w:r>
    </w:p>
  </w:comment>
  <w:comment w:id="26" w:author="Petra Wood" w:date="2021-10-16T14:13:00Z" w:initials="PW">
    <w:p w14:paraId="6A7E7D51" w14:textId="77777777" w:rsidR="00BB22BA" w:rsidRDefault="00BB22BA" w:rsidP="004D6D19">
      <w:pPr>
        <w:autoSpaceDE w:val="0"/>
        <w:autoSpaceDN w:val="0"/>
        <w:adjustRightInd w:val="0"/>
        <w:spacing w:after="0" w:line="240" w:lineRule="auto"/>
        <w:rPr>
          <w:rFonts w:ascii="AdvPTimesB" w:hAnsi="AdvPTimesB" w:cs="AdvPTimesB"/>
          <w:sz w:val="32"/>
          <w:szCs w:val="32"/>
        </w:rPr>
      </w:pPr>
      <w:r>
        <w:rPr>
          <w:rStyle w:val="CommentReference"/>
        </w:rPr>
        <w:annotationRef/>
      </w:r>
      <w:r>
        <w:t xml:space="preserve">other than a thesis, I’m not aware of any for the entire apps.  There are some that might be relevant that include part of the central and northern Apps.  see Loman et al 2017 </w:t>
      </w:r>
      <w:r>
        <w:rPr>
          <w:rFonts w:ascii="AdvPTimesB" w:hAnsi="AdvPTimesB" w:cs="AdvPTimesB"/>
          <w:sz w:val="32"/>
          <w:szCs w:val="32"/>
        </w:rPr>
        <w:t>Landscape capability models as a tool to predict fine-scale</w:t>
      </w:r>
    </w:p>
    <w:p w14:paraId="06A4B5CC" w14:textId="119A8849" w:rsidR="00BB22BA" w:rsidRDefault="00BB22BA" w:rsidP="004D6D19">
      <w:pPr>
        <w:pStyle w:val="CommentText"/>
      </w:pPr>
      <w:r>
        <w:rPr>
          <w:rFonts w:ascii="AdvPTimesB" w:hAnsi="AdvPTimesB" w:cs="AdvPTimesB"/>
          <w:sz w:val="32"/>
          <w:szCs w:val="32"/>
        </w:rPr>
        <w:t>forest bird occupancy and abundance</w:t>
      </w:r>
    </w:p>
  </w:comment>
  <w:comment w:id="27" w:author="Petra Wood" w:date="2021-10-16T14:18:00Z" w:initials="PW">
    <w:p w14:paraId="706B15A9" w14:textId="5D3AD274" w:rsidR="00BB22BA" w:rsidRDefault="00BB22BA">
      <w:pPr>
        <w:pStyle w:val="CommentText"/>
      </w:pPr>
      <w:r>
        <w:rPr>
          <w:rStyle w:val="CommentReference"/>
        </w:rPr>
        <w:annotationRef/>
      </w:r>
      <w:r>
        <w:t>a lot of studies have looked at demography in various land cover classes, so I would modify sentence</w:t>
      </w:r>
    </w:p>
  </w:comment>
  <w:comment w:id="33" w:author="Christopher Rota" w:date="2021-10-15T09:45:00Z" w:initials="CR">
    <w:p w14:paraId="684D2BD9" w14:textId="15FAAEAE" w:rsidR="00BB22BA" w:rsidRDefault="00BB22BA">
      <w:pPr>
        <w:pStyle w:val="CommentText"/>
      </w:pPr>
      <w:r>
        <w:rPr>
          <w:rStyle w:val="CommentReference"/>
        </w:rPr>
        <w:annotationRef/>
      </w:r>
      <w:r>
        <w:t>I always like to remind readers of the purpose here.  E.g., ‘as a case study, I evaluated effects of climate and land use on current distributions … ‘</w:t>
      </w:r>
    </w:p>
  </w:comment>
  <w:comment w:id="34" w:author="Christopher Rota" w:date="2021-10-15T09:47:00Z" w:initials="CR">
    <w:p w14:paraId="4D0C0C45" w14:textId="7473E50F" w:rsidR="00BB22BA" w:rsidRDefault="00BB22BA">
      <w:pPr>
        <w:pStyle w:val="CommentText"/>
      </w:pPr>
      <w:r>
        <w:rPr>
          <w:rStyle w:val="CommentReference"/>
        </w:rPr>
        <w:annotationRef/>
      </w:r>
      <w:r>
        <w:t>Cite?</w:t>
      </w:r>
    </w:p>
  </w:comment>
  <w:comment w:id="37" w:author="Christopher Rota" w:date="2021-10-15T09:48:00Z" w:initials="CR">
    <w:p w14:paraId="1D275980" w14:textId="68718FC5" w:rsidR="00BB22BA" w:rsidRDefault="00BB22BA">
      <w:pPr>
        <w:pStyle w:val="CommentText"/>
      </w:pPr>
      <w:r>
        <w:rPr>
          <w:rStyle w:val="CommentReference"/>
        </w:rPr>
        <w:annotationRef/>
      </w:r>
      <w:r>
        <w:t xml:space="preserve">I’m not super familiar with northern Georgia / </w:t>
      </w:r>
      <w:r>
        <w:t>alabama.  But are there not pine forests in the lowlands of these regions as well?  Or maybe those lowland pine forests occur farther south.  Just checking to make sure you’re getting all appropriate forest types.</w:t>
      </w:r>
    </w:p>
  </w:comment>
  <w:comment w:id="38" w:author="Petra Wood" w:date="2021-10-16T15:46:00Z" w:initials="PW">
    <w:p w14:paraId="72EDB44B" w14:textId="4CC9C252" w:rsidR="00BB22BA" w:rsidRDefault="00BB22BA">
      <w:pPr>
        <w:pStyle w:val="CommentText"/>
      </w:pPr>
      <w:r>
        <w:rPr>
          <w:rStyle w:val="CommentReference"/>
        </w:rPr>
        <w:annotationRef/>
      </w:r>
      <w:r>
        <w:t xml:space="preserve">the southern pine forests would be mostly outside of the Apps </w:t>
      </w:r>
    </w:p>
  </w:comment>
  <w:comment w:id="40" w:author="Christopher Rota" w:date="2021-10-15T09:50:00Z" w:initials="CR">
    <w:p w14:paraId="720BAFE8" w14:textId="0B2FF141" w:rsidR="00BB22BA" w:rsidRDefault="00BB22BA">
      <w:pPr>
        <w:pStyle w:val="CommentText"/>
      </w:pPr>
      <w:r>
        <w:rPr>
          <w:rStyle w:val="CommentReference"/>
        </w:rPr>
        <w:annotationRef/>
      </w:r>
      <w:r>
        <w:t xml:space="preserve">I think you can more clearly delineate different bird groups here.  First, identify those factors that you try to hold constant across all birds: mature forest, passerine, detectable along roadside surveys, etc.  then describe the specific groups.  </w:t>
      </w:r>
      <w:r>
        <w:t>In particular, I think you specifically selected southern / low elevation birds, generalists, and northern / high elevation birds, yes?  Right now that gradient seems a bit lost in the description.</w:t>
      </w:r>
    </w:p>
  </w:comment>
  <w:comment w:id="41" w:author="Christopher Rota" w:date="2021-10-15T10:21:00Z" w:initials="CR">
    <w:p w14:paraId="604808F1" w14:textId="57D1648F" w:rsidR="00BB22BA" w:rsidRDefault="00BB22BA">
      <w:pPr>
        <w:pStyle w:val="CommentText"/>
      </w:pPr>
      <w:r>
        <w:rPr>
          <w:rStyle w:val="CommentReference"/>
        </w:rPr>
        <w:annotationRef/>
      </w:r>
      <w:r>
        <w:t>Seems to contradict your justification for starting in 1997?</w:t>
      </w:r>
    </w:p>
  </w:comment>
  <w:comment w:id="42" w:author="Petra Wood" w:date="2021-10-16T16:11:00Z" w:initials="PW">
    <w:p w14:paraId="614A442C" w14:textId="6A451A31" w:rsidR="00BB22BA" w:rsidRDefault="00BB22BA">
      <w:pPr>
        <w:pStyle w:val="CommentText"/>
      </w:pPr>
      <w:r>
        <w:rPr>
          <w:rStyle w:val="CommentReference"/>
        </w:rPr>
        <w:annotationRef/>
      </w:r>
      <w:r>
        <w:t xml:space="preserve">I agree.  Since analyses are at route level, I wouldn’t even mention stop-level.  And you will need a different justification for starting in 1997.  </w:t>
      </w:r>
      <w:r>
        <w:t>Also should give a justification for ending with 2017 data.</w:t>
      </w:r>
    </w:p>
  </w:comment>
  <w:comment w:id="43" w:author="Christopher Rota" w:date="2021-10-15T10:22:00Z" w:initials="CR">
    <w:p w14:paraId="68A937D0" w14:textId="41BB533E" w:rsidR="00BB22BA" w:rsidRDefault="00BB22BA">
      <w:pPr>
        <w:pStyle w:val="CommentText"/>
      </w:pPr>
      <w:r>
        <w:rPr>
          <w:rStyle w:val="CommentReference"/>
        </w:rPr>
        <w:annotationRef/>
      </w:r>
      <w:r>
        <w:t>Can you describe those criteria here, reference an appendix, or reference those BBS criteria in a pub?</w:t>
      </w:r>
    </w:p>
  </w:comment>
  <w:comment w:id="44" w:author="Petra Wood" w:date="2021-10-16T16:13:00Z" w:initials="PW">
    <w:p w14:paraId="24A65FDC" w14:textId="78734B5D" w:rsidR="00BB22BA" w:rsidRDefault="00BB22BA">
      <w:pPr>
        <w:pStyle w:val="CommentText"/>
      </w:pPr>
      <w:r>
        <w:rPr>
          <w:rStyle w:val="CommentReference"/>
        </w:rPr>
        <w:annotationRef/>
      </w:r>
      <w:r>
        <w:t xml:space="preserve">or just delete since you specified in previous </w:t>
      </w:r>
      <w:r>
        <w:t>paragr the conditions for the routes used?</w:t>
      </w:r>
    </w:p>
  </w:comment>
  <w:comment w:id="45" w:author="hlclipp@mix.wvu.edu" w:date="2021-10-20T15:10:00Z" w:initials="h">
    <w:p w14:paraId="554D1ADC" w14:textId="77777777" w:rsidR="00BB22BA" w:rsidRDefault="00BB22BA">
      <w:pPr>
        <w:pStyle w:val="CommentText"/>
      </w:pPr>
      <w:r>
        <w:rPr>
          <w:rStyle w:val="CommentReference"/>
        </w:rPr>
        <w:annotationRef/>
      </w:r>
      <w:r>
        <w:t xml:space="preserve">Methodological changes to BBS survey in 1997? </w:t>
      </w:r>
    </w:p>
    <w:p w14:paraId="14E951FF" w14:textId="77777777" w:rsidR="00BB22BA" w:rsidRDefault="00BB22BA">
      <w:pPr>
        <w:pStyle w:val="CommentText"/>
      </w:pPr>
    </w:p>
    <w:p w14:paraId="26D97EBE" w14:textId="77777777" w:rsidR="00BB22BA" w:rsidRDefault="00BB22BA">
      <w:pPr>
        <w:pStyle w:val="CommentText"/>
      </w:pPr>
    </w:p>
    <w:p w14:paraId="33A7E5DC" w14:textId="64E468D2" w:rsidR="00BB22BA" w:rsidRDefault="00BB22BA">
      <w:pPr>
        <w:pStyle w:val="CommentText"/>
      </w:pPr>
      <w:r>
        <w:t>Just state “method changes in how data recorded”</w:t>
      </w:r>
    </w:p>
  </w:comment>
  <w:comment w:id="46" w:author="Christopher Rota" w:date="2021-10-15T10:27:00Z" w:initials="CR">
    <w:p w14:paraId="0CDBA03F" w14:textId="66659ECF" w:rsidR="00BB22BA" w:rsidRDefault="00BB22BA">
      <w:pPr>
        <w:pStyle w:val="CommentText"/>
      </w:pPr>
      <w:r>
        <w:rPr>
          <w:rStyle w:val="CommentReference"/>
        </w:rPr>
        <w:annotationRef/>
      </w:r>
      <w:r>
        <w:t>This might cause a little confusion.  I’d omit this, unless reviewers ask for justification for choice of temp difference covariate.</w:t>
      </w:r>
    </w:p>
  </w:comment>
  <w:comment w:id="47" w:author="Christopher Rota" w:date="2021-10-15T10:25:00Z" w:initials="CR">
    <w:p w14:paraId="170BA588" w14:textId="6450DA82" w:rsidR="00BB22BA" w:rsidRDefault="00BB22BA">
      <w:pPr>
        <w:pStyle w:val="CommentText"/>
      </w:pPr>
      <w:r>
        <w:rPr>
          <w:rStyle w:val="CommentReference"/>
        </w:rPr>
        <w:annotationRef/>
      </w:r>
      <w:r>
        <w:t>You can cite a paper from Doorman indicating that this level of correlation is low enough to proceed with analysis.  A threshold of 0.70 (I think) is most typically cited.</w:t>
      </w:r>
    </w:p>
  </w:comment>
  <w:comment w:id="48" w:author="Christopher Rota" w:date="2021-10-15T10:28:00Z" w:initials="CR">
    <w:p w14:paraId="638A4842" w14:textId="7557D6F3" w:rsidR="00BB22BA" w:rsidRDefault="00BB22BA">
      <w:pPr>
        <w:pStyle w:val="CommentText"/>
      </w:pPr>
      <w:r>
        <w:rPr>
          <w:rStyle w:val="CommentReference"/>
        </w:rPr>
        <w:annotationRef/>
      </w:r>
      <w:r>
        <w:t>I think this can be describe a bit more clearly.  Be sure to cite NLCD. Then say deciduous forest = these NLCD categories; conifer forests = those NLCD categories, etc.  that information is here, but it’s a bit hard to pull out.</w:t>
      </w:r>
    </w:p>
  </w:comment>
  <w:comment w:id="49" w:author="Christopher Rota" w:date="2021-10-15T10:31:00Z" w:initials="CR">
    <w:p w14:paraId="62909634" w14:textId="77777777" w:rsidR="00BB22BA" w:rsidRDefault="00BB22BA">
      <w:pPr>
        <w:pStyle w:val="CommentText"/>
      </w:pPr>
      <w:r>
        <w:rPr>
          <w:rStyle w:val="CommentReference"/>
        </w:rPr>
        <w:annotationRef/>
      </w:r>
      <w:r>
        <w:t xml:space="preserve">I think I’d actually lead with </w:t>
      </w:r>
      <w:r>
        <w:t>this, and give this information its own paragraph.  E.g., ‘we summarized all environmental data in hexagons ..’. justify why.</w:t>
      </w:r>
    </w:p>
    <w:p w14:paraId="105519D0" w14:textId="77777777" w:rsidR="00BB22BA" w:rsidRDefault="00BB22BA">
      <w:pPr>
        <w:pStyle w:val="CommentText"/>
      </w:pPr>
    </w:p>
    <w:p w14:paraId="45DE1FB7" w14:textId="3C83CADE" w:rsidR="00BB22BA" w:rsidRDefault="00BB22BA">
      <w:pPr>
        <w:pStyle w:val="CommentText"/>
      </w:pPr>
      <w:r>
        <w:t xml:space="preserve">I think this is actually a great methodological strength of your study.  You’re not making weird methodological choices and analyzing data at inappropriate scales.  You’re analyzing data at exactly the resolution it’s collected at. Describe those choices here.  </w:t>
      </w:r>
    </w:p>
  </w:comment>
  <w:comment w:id="50" w:author="Christopher Rota" w:date="2021-10-15T10:34:00Z" w:initials="CR">
    <w:p w14:paraId="270A861C" w14:textId="3B72034D" w:rsidR="00BB22BA" w:rsidRDefault="00BB22BA">
      <w:pPr>
        <w:pStyle w:val="CommentText"/>
      </w:pPr>
      <w:r>
        <w:rPr>
          <w:rStyle w:val="CommentReference"/>
        </w:rPr>
        <w:annotationRef/>
      </w:r>
      <w:r>
        <w:t>You made it this big so that all routes were completely contained within hexagons, yes?</w:t>
      </w:r>
    </w:p>
  </w:comment>
  <w:comment w:id="51" w:author="Christopher Rota" w:date="2021-10-15T10:35:00Z" w:initials="CR">
    <w:p w14:paraId="1FF586F4" w14:textId="10E34829" w:rsidR="00BB22BA" w:rsidRDefault="00BB22BA">
      <w:pPr>
        <w:pStyle w:val="CommentText"/>
      </w:pPr>
      <w:r>
        <w:rPr>
          <w:rStyle w:val="CommentReference"/>
        </w:rPr>
        <w:annotationRef/>
      </w:r>
      <w:r>
        <w:t>Make sure you give full citations for all data sources.  It should be easy for readers to find the exact data you used.</w:t>
      </w:r>
    </w:p>
  </w:comment>
  <w:comment w:id="53" w:author="Christopher Rota" w:date="2021-10-15T10:37:00Z" w:initials="CR">
    <w:p w14:paraId="7579483E" w14:textId="3DF4E8C1" w:rsidR="00BB22BA" w:rsidRDefault="00BB22BA">
      <w:pPr>
        <w:pStyle w:val="CommentText"/>
      </w:pPr>
      <w:r>
        <w:rPr>
          <w:rStyle w:val="CommentReference"/>
        </w:rPr>
        <w:annotationRef/>
      </w:r>
      <w:r>
        <w:t>Or something like this.</w:t>
      </w:r>
    </w:p>
  </w:comment>
  <w:comment w:id="54" w:author="Christopher Rota" w:date="2021-10-15T10:37:00Z" w:initials="CR">
    <w:p w14:paraId="77920CE6" w14:textId="2D57A24A" w:rsidR="00BB22BA" w:rsidRDefault="00BB22BA">
      <w:pPr>
        <w:pStyle w:val="CommentText"/>
      </w:pPr>
      <w:r>
        <w:rPr>
          <w:rStyle w:val="CommentReference"/>
        </w:rPr>
        <w:annotationRef/>
      </w:r>
      <w:r>
        <w:t>Pull this above, when you first describe hexagonal grids.</w:t>
      </w:r>
    </w:p>
  </w:comment>
  <w:comment w:id="55" w:author="Christopher Rota" w:date="2021-10-15T10:39:00Z" w:initials="CR">
    <w:p w14:paraId="15F9B0F3" w14:textId="0506A5F0" w:rsidR="00BB22BA" w:rsidRPr="00BB22BA" w:rsidRDefault="00BB22BA">
      <w:pPr>
        <w:pStyle w:val="CommentText"/>
        <w:rPr>
          <w:lang w:val="es-ES"/>
        </w:rPr>
      </w:pPr>
      <w:r>
        <w:rPr>
          <w:rStyle w:val="CommentReference"/>
        </w:rPr>
        <w:annotationRef/>
      </w:r>
      <w:r>
        <w:t xml:space="preserve">Somewhere in here, can you describe all the scenarios?  </w:t>
      </w:r>
      <w:r w:rsidRPr="00BB22BA">
        <w:rPr>
          <w:lang w:val="es-ES"/>
        </w:rPr>
        <w:t>E.g., A1b x 4.5 RCP, A1b x 8.5 RCP, etc?</w:t>
      </w:r>
    </w:p>
  </w:comment>
  <w:comment w:id="56" w:author="Christopher Rota" w:date="2021-10-15T10:55:00Z" w:initials="CR">
    <w:p w14:paraId="5961A4EB" w14:textId="77777777" w:rsidR="00BB22BA" w:rsidRDefault="00BB22BA">
      <w:pPr>
        <w:pStyle w:val="CommentText"/>
      </w:pPr>
      <w:r>
        <w:rPr>
          <w:rStyle w:val="CommentReference"/>
        </w:rPr>
        <w:annotationRef/>
      </w:r>
      <w:r>
        <w:t>I’d lead by more broadly stating that you treated route-level counts as a negative binomial random variable. Also include other commonalities. E.g., all models included a random site effect for expected count.  You do this to account for repeated observations at each route over time.</w:t>
      </w:r>
    </w:p>
    <w:p w14:paraId="3FB4BB70" w14:textId="77777777" w:rsidR="00BB22BA" w:rsidRDefault="00BB22BA">
      <w:pPr>
        <w:pStyle w:val="CommentText"/>
      </w:pPr>
    </w:p>
    <w:p w14:paraId="10AF0AC4" w14:textId="1200B1E1" w:rsidR="00BB22BA" w:rsidRDefault="00BB22BA">
      <w:pPr>
        <w:pStyle w:val="CommentText"/>
      </w:pPr>
      <w:r>
        <w:t>Then say you built two groups of models – those with and those without spatial dependence.</w:t>
      </w:r>
    </w:p>
  </w:comment>
  <w:comment w:id="57" w:author="Christopher Rota" w:date="2021-10-15T10:41:00Z" w:initials="CR">
    <w:p w14:paraId="0B190DF0" w14:textId="097353A0" w:rsidR="00BB22BA" w:rsidRDefault="00BB22BA">
      <w:pPr>
        <w:pStyle w:val="CommentText"/>
      </w:pPr>
      <w:r>
        <w:rPr>
          <w:rStyle w:val="CommentReference"/>
        </w:rPr>
        <w:annotationRef/>
      </w:r>
      <w:r>
        <w:t xml:space="preserve">Reference to jags should go at the end. Also, be sure to cite the </w:t>
      </w:r>
      <w:r>
        <w:t>jagsUI and R packages</w:t>
      </w:r>
    </w:p>
  </w:comment>
  <w:comment w:id="58" w:author="Christopher Rota" w:date="2021-10-15T11:00:00Z" w:initials="CR">
    <w:p w14:paraId="07C38623" w14:textId="77777777" w:rsidR="00BB22BA" w:rsidRDefault="00BB22BA">
      <w:pPr>
        <w:pStyle w:val="CommentText"/>
      </w:pPr>
      <w:r>
        <w:rPr>
          <w:rStyle w:val="CommentReference"/>
        </w:rPr>
        <w:annotationRef/>
      </w:r>
      <w:r>
        <w:t>Justify this group a bit more.  These are the species that largely had what I’ll call ‘spatial structure’.  i.e., were only found in the south, north, center, etc., correct? You might even say something about how spatial models were necessary to ensure predictions followed regional clustering patterns?</w:t>
      </w:r>
    </w:p>
    <w:p w14:paraId="0A05264D" w14:textId="77777777" w:rsidR="00BB22BA" w:rsidRDefault="00BB22BA">
      <w:pPr>
        <w:pStyle w:val="CommentText"/>
      </w:pPr>
    </w:p>
    <w:p w14:paraId="4798DCF5" w14:textId="5034492F" w:rsidR="00BB22BA" w:rsidRDefault="00BB22BA">
      <w:pPr>
        <w:pStyle w:val="CommentText"/>
      </w:pPr>
      <w:r>
        <w:t xml:space="preserve">Details needed on spatial model.  E.g., you assumed an exponential covariance structure.  Could probably cite </w:t>
      </w:r>
      <w:r>
        <w:t>bannerjee, hierarchical modeling and analysis for spatial data.</w:t>
      </w:r>
    </w:p>
  </w:comment>
  <w:comment w:id="59" w:author="Christopher Rota" w:date="2021-10-15T11:02:00Z" w:initials="CR">
    <w:p w14:paraId="5A3F87D9" w14:textId="56D571FA" w:rsidR="00BB22BA" w:rsidRDefault="00BB22BA">
      <w:pPr>
        <w:pStyle w:val="CommentText"/>
      </w:pPr>
      <w:r>
        <w:rPr>
          <w:rStyle w:val="CommentReference"/>
        </w:rPr>
        <w:annotationRef/>
      </w:r>
      <w:r>
        <w:t xml:space="preserve">And these were the species that tended to be more widespread (which you state here).  Good job indicating spatial models were a poor fit.  It </w:t>
      </w:r>
      <w:r>
        <w:t>think you could also say that even-though these species were wide-spread, they exhibited substantial regional variation counts.  As a consequence, you also needed to assume a random site-level effect for the negative binomial dispersion parameter, to account for substantial regional variation in counts.</w:t>
      </w:r>
    </w:p>
  </w:comment>
  <w:comment w:id="60" w:author="Christopher Rota" w:date="2021-10-15T11:04:00Z" w:initials="CR">
    <w:p w14:paraId="6C0D2C69" w14:textId="42AE166A" w:rsidR="00BB22BA" w:rsidRDefault="00BB22BA">
      <w:pPr>
        <w:pStyle w:val="CommentText"/>
      </w:pPr>
      <w:r>
        <w:rPr>
          <w:rStyle w:val="CommentReference"/>
        </w:rPr>
        <w:annotationRef/>
      </w:r>
      <w:r>
        <w:t>Good, lead with this.</w:t>
      </w:r>
    </w:p>
  </w:comment>
  <w:comment w:id="61" w:author="Christopher Rota" w:date="2021-10-15T11:17:00Z" w:initials="CR">
    <w:p w14:paraId="55827543" w14:textId="41B36B69" w:rsidR="00BB22BA" w:rsidRDefault="00BB22BA">
      <w:pPr>
        <w:pStyle w:val="CommentText"/>
      </w:pPr>
      <w:r>
        <w:rPr>
          <w:rStyle w:val="CommentReference"/>
        </w:rPr>
        <w:annotationRef/>
      </w:r>
      <w:r>
        <w:t>This is confusing and might go.  I haven’t looked at tables yet … if you haven’t already done this, you might create a table describing the model for expected count you create for each species.</w:t>
      </w:r>
    </w:p>
  </w:comment>
  <w:comment w:id="64" w:author="Christopher Rota" w:date="2021-10-15T11:18:00Z" w:initials="CR">
    <w:p w14:paraId="3927F9B2" w14:textId="37D8F8AE" w:rsidR="00BB22BA" w:rsidRDefault="00BB22BA">
      <w:pPr>
        <w:pStyle w:val="CommentText"/>
      </w:pPr>
      <w:r>
        <w:rPr>
          <w:rStyle w:val="CommentReference"/>
        </w:rPr>
        <w:annotationRef/>
      </w:r>
      <w:r>
        <w:t>Details needed here. You used posterior predictive checks.</w:t>
      </w:r>
    </w:p>
  </w:comment>
  <w:comment w:id="62" w:author="Christopher Rota" w:date="2021-10-15T11:14:00Z" w:initials="CR">
    <w:p w14:paraId="00E8613A" w14:textId="7E7CC822" w:rsidR="00BB22BA" w:rsidRDefault="00BB22BA">
      <w:pPr>
        <w:pStyle w:val="CommentText"/>
      </w:pPr>
      <w:r>
        <w:rPr>
          <w:rStyle w:val="CommentReference"/>
        </w:rPr>
        <w:annotationRef/>
      </w:r>
      <w:r>
        <w:t>Details needed on prior distributions.  This might be easier if you provide equations above in your model description.  You could also reference a table.  But details on prior distributions is critical.</w:t>
      </w:r>
    </w:p>
  </w:comment>
  <w:comment w:id="63" w:author="hlclipp@mix.wvu.edu" w:date="2021-10-20T15:15:00Z" w:initials="h">
    <w:p w14:paraId="74572B4C" w14:textId="18AB32BE" w:rsidR="009F2BD8" w:rsidRDefault="009F2BD8">
      <w:pPr>
        <w:pStyle w:val="CommentText"/>
      </w:pPr>
      <w:r>
        <w:rPr>
          <w:rStyle w:val="CommentReference"/>
        </w:rPr>
        <w:annotationRef/>
      </w:r>
      <w:r>
        <w:t>Chris will send Reina’s paper to emulate</w:t>
      </w:r>
    </w:p>
  </w:comment>
  <w:comment w:id="65" w:author="Christopher Rota" w:date="2021-10-15T11:18:00Z" w:initials="CR">
    <w:p w14:paraId="1514C7C3" w14:textId="2E48C7DB" w:rsidR="00BB22BA" w:rsidRDefault="00BB22BA">
      <w:pPr>
        <w:pStyle w:val="CommentText"/>
      </w:pPr>
      <w:r>
        <w:rPr>
          <w:rStyle w:val="CommentReference"/>
        </w:rPr>
        <w:annotationRef/>
      </w:r>
      <w:r>
        <w:t xml:space="preserve">Can cite </w:t>
      </w:r>
      <w:r>
        <w:t>gelman et al., Bayesian data analysis 3.</w:t>
      </w:r>
    </w:p>
  </w:comment>
  <w:comment w:id="66" w:author="Christopher Rota" w:date="2021-10-15T11:20:00Z" w:initials="CR">
    <w:p w14:paraId="34DA2E46" w14:textId="68398B82" w:rsidR="00BB22BA" w:rsidRDefault="00BB22BA">
      <w:pPr>
        <w:pStyle w:val="CommentText"/>
      </w:pPr>
      <w:r>
        <w:rPr>
          <w:rStyle w:val="CommentReference"/>
        </w:rPr>
        <w:annotationRef/>
      </w:r>
      <w:r>
        <w:t xml:space="preserve">You’ve already done a lot, but one could, say, describe the proportional change in expected count associated with a 1-standard deviation increase in the predictor variable.  But this might be messy for the non-linear variables.  </w:t>
      </w:r>
      <w:r>
        <w:t xml:space="preserve">So one could look at the proportional change along the extremes, etc.  plotting like you do is also good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67" w:author="Christopher Rota" w:date="2021-10-15T11:22:00Z" w:initials="CR">
    <w:p w14:paraId="612581EF" w14:textId="26D9FAAD" w:rsidR="00BB22BA" w:rsidRDefault="00BB22BA">
      <w:pPr>
        <w:pStyle w:val="CommentText"/>
      </w:pPr>
      <w:r>
        <w:rPr>
          <w:rStyle w:val="CommentReference"/>
        </w:rPr>
        <w:annotationRef/>
      </w:r>
      <w:r>
        <w:t>Indicate here that you recognize this is an index of change</w:t>
      </w:r>
    </w:p>
  </w:comment>
  <w:comment w:id="68" w:author="Christopher Rota" w:date="2021-10-15T11:23:00Z" w:initials="CR">
    <w:p w14:paraId="13729505" w14:textId="0E8DE74B" w:rsidR="00BB22BA" w:rsidRDefault="00BB22BA">
      <w:pPr>
        <w:pStyle w:val="CommentText"/>
      </w:pPr>
      <w:r>
        <w:rPr>
          <w:rStyle w:val="CommentReference"/>
        </w:rPr>
        <w:annotationRef/>
      </w:r>
      <w:r>
        <w:t>You’ll want to indicate how you quantify this.</w:t>
      </w:r>
    </w:p>
  </w:comment>
  <w:comment w:id="69" w:author="Christopher Rota" w:date="2021-10-15T11:23:00Z" w:initials="CR">
    <w:p w14:paraId="0588F2B4" w14:textId="1FDA98BD" w:rsidR="00BB22BA" w:rsidRDefault="00BB22BA">
      <w:pPr>
        <w:pStyle w:val="CommentText"/>
      </w:pPr>
      <w:r>
        <w:rPr>
          <w:rStyle w:val="CommentReference"/>
        </w:rPr>
        <w:annotationRef/>
      </w:r>
      <w:r>
        <w:t>Good.</w:t>
      </w:r>
    </w:p>
  </w:comment>
  <w:comment w:id="70" w:author="Christopher Rota" w:date="2021-10-15T11:24:00Z" w:initials="CR">
    <w:p w14:paraId="1A576BD8" w14:textId="06F3751D" w:rsidR="00BB22BA" w:rsidRDefault="00BB22BA">
      <w:pPr>
        <w:pStyle w:val="CommentText"/>
      </w:pPr>
      <w:r>
        <w:rPr>
          <w:rStyle w:val="CommentReference"/>
        </w:rPr>
        <w:annotationRef/>
      </w:r>
      <w:r>
        <w:t>Perfect. Don’t leave the reader guessing … remind them that this indicates good model fit for all species.</w:t>
      </w:r>
    </w:p>
  </w:comment>
  <w:comment w:id="71" w:author="Christopher Rota" w:date="2021-10-15T11:24:00Z" w:initials="CR">
    <w:p w14:paraId="035BFD5C" w14:textId="2FB3A897" w:rsidR="00BB22BA" w:rsidRDefault="00BB22BA">
      <w:pPr>
        <w:pStyle w:val="CommentText"/>
      </w:pPr>
      <w:r>
        <w:rPr>
          <w:rStyle w:val="CommentReference"/>
        </w:rPr>
        <w:annotationRef/>
      </w:r>
      <w:r>
        <w:t xml:space="preserve">In methods, you’ll want to describe burn-in, number of posterior draws, and how you assessed convergence.  It’s ok to describe use of </w:t>
      </w:r>
      <w:r>
        <w:t>autojags, etc.</w:t>
      </w:r>
    </w:p>
  </w:comment>
  <w:comment w:id="72" w:author="Christopher Rota" w:date="2021-10-15T11:25:00Z" w:initials="CR">
    <w:p w14:paraId="44E09E2B" w14:textId="4D059AED" w:rsidR="00BB22BA" w:rsidRDefault="00BB22BA">
      <w:pPr>
        <w:pStyle w:val="CommentText"/>
      </w:pPr>
      <w:r>
        <w:rPr>
          <w:rStyle w:val="CommentReference"/>
        </w:rPr>
        <w:annotationRef/>
      </w:r>
      <w:r>
        <w:t>I think the number of significant variables is of minor importance.  I would instead direct them to a table with the predicted relationships.</w:t>
      </w:r>
    </w:p>
  </w:comment>
  <w:comment w:id="73" w:author="Christopher Rota" w:date="2021-10-15T11:27:00Z" w:initials="CR">
    <w:p w14:paraId="6B155208" w14:textId="431896A3" w:rsidR="00BB22BA" w:rsidRDefault="00BB22BA">
      <w:pPr>
        <w:pStyle w:val="CommentText"/>
      </w:pPr>
      <w:r>
        <w:rPr>
          <w:rStyle w:val="CommentReference"/>
        </w:rPr>
        <w:annotationRef/>
      </w:r>
      <w:r>
        <w:t>Good.  careful using the term ‘significant’. I would instead use something like ‘strong predictor</w:t>
      </w:r>
      <w:r>
        <w:t>’, and define that term to mean credible intervals not overlapping 0.  Significant just comes with lots of baggage.</w:t>
      </w:r>
    </w:p>
  </w:comment>
  <w:comment w:id="74" w:author="hlclipp@mix.wvu.edu" w:date="2021-10-20T15:15:00Z" w:initials="h">
    <w:p w14:paraId="784A2A0A" w14:textId="490ED611" w:rsidR="009F2BD8" w:rsidRDefault="009F2BD8">
      <w:pPr>
        <w:pStyle w:val="CommentText"/>
      </w:pPr>
      <w:r>
        <w:rPr>
          <w:rStyle w:val="CommentReference"/>
        </w:rPr>
        <w:annotationRef/>
      </w:r>
      <w:r>
        <w:t>I can use the word significant IF I define it properly --- just make explicit in methods</w:t>
      </w:r>
    </w:p>
  </w:comment>
  <w:comment w:id="75" w:author="Christopher Rota" w:date="2021-10-15T11:29:00Z" w:initials="CR">
    <w:p w14:paraId="2157B2EC" w14:textId="49261EA9" w:rsidR="00BB22BA" w:rsidRDefault="00BB22BA">
      <w:pPr>
        <w:pStyle w:val="CommentText"/>
      </w:pPr>
      <w:r>
        <w:rPr>
          <w:rStyle w:val="CommentReference"/>
        </w:rPr>
        <w:annotationRef/>
      </w:r>
      <w:r>
        <w:t xml:space="preserve">Interesting stuff.  By ‘unimportant variable’, you mean a variable that was never ‘significant’ (though see my comment about use of this term above)?  I guess I’d be </w:t>
      </w:r>
      <w:r>
        <w:t>more clear when using the term ‘unimportant variable’</w:t>
      </w:r>
    </w:p>
  </w:comment>
  <w:comment w:id="77" w:author="Christopher Rota" w:date="2021-10-15T11:33:00Z" w:initials="CR">
    <w:p w14:paraId="29E3347F" w14:textId="77777777" w:rsidR="00BB22BA" w:rsidRDefault="00BB22BA">
      <w:pPr>
        <w:pStyle w:val="CommentText"/>
      </w:pPr>
      <w:r>
        <w:rPr>
          <w:rStyle w:val="CommentReference"/>
        </w:rPr>
        <w:annotationRef/>
      </w:r>
      <w:r>
        <w:t xml:space="preserve">If there was little difference, there was still </w:t>
      </w:r>
      <w:r>
        <w:rPr>
          <w:i/>
          <w:iCs/>
        </w:rPr>
        <w:t>some</w:t>
      </w:r>
      <w:r>
        <w:t xml:space="preserve">. What was the difference in total number of significant </w:t>
      </w:r>
      <w:r>
        <w:t>climate vs. land use variables?</w:t>
      </w:r>
    </w:p>
    <w:p w14:paraId="189F76ED" w14:textId="77777777" w:rsidR="00BB22BA" w:rsidRDefault="00BB22BA">
      <w:pPr>
        <w:pStyle w:val="CommentText"/>
      </w:pPr>
    </w:p>
    <w:p w14:paraId="5CE6E0E6" w14:textId="508C14B1" w:rsidR="00BB22BA" w:rsidRPr="00D84D04" w:rsidRDefault="00BB22BA">
      <w:pPr>
        <w:pStyle w:val="CommentText"/>
      </w:pPr>
      <w:r>
        <w:t>It’s also important to consider the number of climate vs. land use variables.  If you have more climate variables in your model, you have more opportunities for them to be ‘significant’. Out of all climate variables included, what proportion ended up being significant?</w:t>
      </w:r>
    </w:p>
  </w:comment>
  <w:comment w:id="76" w:author="Christopher Rota" w:date="2021-10-15T11:32:00Z" w:initials="CR">
    <w:p w14:paraId="56731D33" w14:textId="7472384D" w:rsidR="00BB22BA" w:rsidRDefault="00BB22BA">
      <w:pPr>
        <w:pStyle w:val="CommentText"/>
      </w:pPr>
      <w:r>
        <w:rPr>
          <w:rStyle w:val="CommentReference"/>
        </w:rPr>
        <w:annotationRef/>
      </w:r>
      <w:r>
        <w:t>This would lead me to suggest that land cover was slightly more important than climate.</w:t>
      </w:r>
    </w:p>
  </w:comment>
  <w:comment w:id="78" w:author="Christopher Rota" w:date="2021-10-15T11:38:00Z" w:initials="CR">
    <w:p w14:paraId="577B569B" w14:textId="74D5E46D" w:rsidR="00BB22BA" w:rsidRDefault="00BB22BA">
      <w:pPr>
        <w:pStyle w:val="CommentText"/>
      </w:pPr>
      <w:r>
        <w:rPr>
          <w:rStyle w:val="CommentReference"/>
        </w:rPr>
        <w:annotationRef/>
      </w:r>
      <w:r>
        <w:t>Alright, I like what you did here.</w:t>
      </w:r>
    </w:p>
  </w:comment>
  <w:comment w:id="79" w:author="Christopher Rota" w:date="2021-10-15T11:38:00Z" w:initials="CR">
    <w:p w14:paraId="4CA91CC3" w14:textId="1471E2E5" w:rsidR="00BB22BA" w:rsidRDefault="00BB22BA">
      <w:pPr>
        <w:pStyle w:val="CommentText"/>
      </w:pPr>
      <w:r>
        <w:rPr>
          <w:rStyle w:val="CommentReference"/>
        </w:rPr>
        <w:annotationRef/>
      </w:r>
      <w:r>
        <w:t>Can you report in a table?  Proportional change might also be good to report, to account for some species being much more abundant than others.</w:t>
      </w:r>
    </w:p>
  </w:comment>
  <w:comment w:id="84" w:author="Christopher Rota" w:date="2021-10-15T11:39:00Z" w:initials="CR">
    <w:p w14:paraId="701A269B" w14:textId="6D96EFC7" w:rsidR="00BB22BA" w:rsidRDefault="00BB22BA">
      <w:pPr>
        <w:pStyle w:val="CommentText"/>
      </w:pPr>
      <w:r>
        <w:rPr>
          <w:rStyle w:val="CommentReference"/>
        </w:rPr>
        <w:annotationRef/>
      </w:r>
      <w:r>
        <w:t>This is where a table would be helpful.  If you have one below, it would be good to reference here.</w:t>
      </w:r>
    </w:p>
  </w:comment>
  <w:comment w:id="85" w:author="Christopher Rota" w:date="2021-10-15T11:47:00Z" w:initials="CR">
    <w:p w14:paraId="17EE3816" w14:textId="01F68F92" w:rsidR="00BB22BA" w:rsidRDefault="00BB22BA">
      <w:pPr>
        <w:pStyle w:val="CommentText"/>
      </w:pPr>
      <w:r>
        <w:rPr>
          <w:rStyle w:val="CommentReference"/>
        </w:rPr>
        <w:annotationRef/>
      </w:r>
      <w:r>
        <w:t>Instead of ‘struggled to produce accurate results’, I would say it uniformly predicted low counts. Remind readers, however, that it still exhibited good fit.</w:t>
      </w:r>
    </w:p>
  </w:comment>
  <w:comment w:id="86" w:author="Christopher Rota" w:date="2021-10-15T11:49:00Z" w:initials="CR">
    <w:p w14:paraId="4214BDD4" w14:textId="2A77B10B" w:rsidR="00BB22BA" w:rsidRDefault="00BB22BA">
      <w:pPr>
        <w:pStyle w:val="CommentText"/>
      </w:pPr>
      <w:r>
        <w:rPr>
          <w:rStyle w:val="CommentReference"/>
        </w:rPr>
        <w:annotationRef/>
      </w:r>
      <w:r>
        <w:t>Is projected distributions the best sub-heading? This is more ‘projected differences in climate scenarios’, yes?</w:t>
      </w:r>
    </w:p>
  </w:comment>
  <w:comment w:id="87" w:author="Christopher Rota" w:date="2021-10-15T11:48:00Z" w:initials="CR">
    <w:p w14:paraId="6AEE7F45" w14:textId="111A895F" w:rsidR="00BB22BA" w:rsidRDefault="00BB22BA">
      <w:pPr>
        <w:pStyle w:val="CommentText"/>
      </w:pPr>
      <w:r>
        <w:rPr>
          <w:rStyle w:val="CommentReference"/>
        </w:rPr>
        <w:annotationRef/>
      </w:r>
      <w:r>
        <w:t>Hmmm… only seeing 4 projections in the figures below?</w:t>
      </w:r>
    </w:p>
  </w:comment>
  <w:comment w:id="90" w:author="Christopher Rota" w:date="2021-10-15T11:51:00Z" w:initials="CR">
    <w:p w14:paraId="595CB1A6" w14:textId="4221D35F" w:rsidR="00BB22BA" w:rsidRDefault="00BB22BA">
      <w:pPr>
        <w:pStyle w:val="CommentText"/>
      </w:pPr>
      <w:r>
        <w:rPr>
          <w:rStyle w:val="CommentReference"/>
        </w:rPr>
        <w:annotationRef/>
      </w:r>
      <w:r>
        <w:t>Average change in count?</w:t>
      </w:r>
    </w:p>
  </w:comment>
  <w:comment w:id="91" w:author="Christopher Rota" w:date="2021-10-15T11:56:00Z" w:initials="CR">
    <w:p w14:paraId="4D2604E0" w14:textId="08D2D23B" w:rsidR="00BB22BA" w:rsidRDefault="00BB22BA">
      <w:pPr>
        <w:pStyle w:val="CommentText"/>
      </w:pPr>
      <w:r>
        <w:rPr>
          <w:rStyle w:val="CommentReference"/>
        </w:rPr>
        <w:annotationRef/>
      </w:r>
      <w:r>
        <w:t xml:space="preserve">Can you say what changes led to these shifts?  E.g., were </w:t>
      </w:r>
      <w:r>
        <w:t>suta declining because of projected land use changes?  Temperatures?</w:t>
      </w:r>
    </w:p>
  </w:comment>
  <w:comment w:id="93" w:author="Christopher Rota" w:date="2021-10-15T11:58:00Z" w:initials="CR">
    <w:p w14:paraId="4491F159" w14:textId="23D10154" w:rsidR="00BB22BA" w:rsidRDefault="00BB22BA">
      <w:pPr>
        <w:pStyle w:val="CommentText"/>
      </w:pPr>
      <w:r>
        <w:rPr>
          <w:rStyle w:val="CommentReference"/>
        </w:rPr>
        <w:annotationRef/>
      </w:r>
      <w:r>
        <w:t>I hope you’re not too disappointed not to have ‘dramatic’ effects.  I think the direction of your effects are all reasonable</w:t>
      </w:r>
      <w:r>
        <w:t xml:space="preserve"> .. i.e., most species exhibit declines, most shifts to the east, north, or northeast …, cold associated species had the greatest shifts, etc.  But your analysis is probably a more honest assessment of uncertainty than most other similar modeling attempts.  And you do a really good job matching the scale of the analysis with the scale of the data.  There’s a good story to tell here, even if it’s not as flashy or alarmist as some of the papers that get a lot of attention.</w:t>
      </w:r>
    </w:p>
  </w:comment>
  <w:comment w:id="92" w:author="Christopher Rota" w:date="2021-10-15T11:57:00Z" w:initials="CR">
    <w:p w14:paraId="701AD560" w14:textId="02ECED58" w:rsidR="00BB22BA" w:rsidRDefault="00BB22BA">
      <w:pPr>
        <w:pStyle w:val="CommentText"/>
      </w:pPr>
      <w:r>
        <w:rPr>
          <w:rStyle w:val="CommentReference"/>
        </w:rPr>
        <w:annotationRef/>
      </w:r>
      <w:r>
        <w:t>Would it be possible to map? Perhaps an arrow with the base at the start, and the pointer at the new projected center?</w:t>
      </w:r>
    </w:p>
  </w:comment>
  <w:comment w:id="94" w:author="Christopher Rota" w:date="2021-10-15T12:09:00Z" w:initials="CR">
    <w:p w14:paraId="2B76652E" w14:textId="78E104E2" w:rsidR="00BB22BA" w:rsidRDefault="00BB22BA">
      <w:pPr>
        <w:pStyle w:val="CommentText"/>
      </w:pPr>
      <w:r>
        <w:rPr>
          <w:rStyle w:val="CommentReference"/>
        </w:rPr>
        <w:annotationRef/>
      </w:r>
      <w:r>
        <w:t xml:space="preserve">This </w:t>
      </w:r>
      <w:r>
        <w:t>definitely needs work.</w:t>
      </w:r>
    </w:p>
  </w:comment>
  <w:comment w:id="95" w:author="Petra Wood" w:date="2021-10-16T16:46:00Z" w:initials="PW">
    <w:p w14:paraId="2FEF0B0D" w14:textId="09344E9E" w:rsidR="00BB22BA" w:rsidRDefault="00BB22BA">
      <w:pPr>
        <w:pStyle w:val="CommentText"/>
      </w:pPr>
      <w:r>
        <w:rPr>
          <w:rStyle w:val="CommentReference"/>
        </w:rPr>
        <w:annotationRef/>
      </w:r>
      <w:r>
        <w:t>Although you covered some of the main papers in your lit review section, I feel like it was not necessarily a comprehensive review so I wouldn’t focus on that here.</w:t>
      </w:r>
    </w:p>
  </w:comment>
  <w:comment w:id="96" w:author="Petra Wood" w:date="2021-10-16T16:56:00Z" w:initials="PW">
    <w:p w14:paraId="03CE1D0B" w14:textId="28935B05" w:rsidR="00BB22BA" w:rsidRDefault="00BB22BA">
      <w:pPr>
        <w:pStyle w:val="CommentText"/>
      </w:pPr>
      <w:r>
        <w:rPr>
          <w:rStyle w:val="CommentReference"/>
        </w:rPr>
        <w:annotationRef/>
      </w:r>
      <w:r>
        <w:t xml:space="preserve">not really needed to reiterate here.  I suggest focus this first </w:t>
      </w:r>
      <w:r>
        <w:t>paragr on your major, take-home findings</w:t>
      </w:r>
    </w:p>
  </w:comment>
  <w:comment w:id="97" w:author="Petra Wood" w:date="2021-10-16T16:49:00Z" w:initials="PW">
    <w:p w14:paraId="36B8C855" w14:textId="3F297AE2" w:rsidR="00BB22BA" w:rsidRDefault="00BB22BA">
      <w:pPr>
        <w:pStyle w:val="CommentText"/>
      </w:pPr>
      <w:r>
        <w:rPr>
          <w:rStyle w:val="CommentReference"/>
        </w:rPr>
        <w:annotationRef/>
      </w:r>
      <w:r>
        <w:t>not a focus in your study either, so omit</w:t>
      </w:r>
    </w:p>
  </w:comment>
  <w:comment w:id="98" w:author="Christopher Rota" w:date="2021-10-15T14:11:00Z" w:initials="CR">
    <w:p w14:paraId="524F1055" w14:textId="4D2147DE" w:rsidR="00BB22BA" w:rsidRDefault="00BB22BA">
      <w:pPr>
        <w:pStyle w:val="CommentText"/>
      </w:pPr>
      <w:r>
        <w:rPr>
          <w:rStyle w:val="CommentReference"/>
        </w:rPr>
        <w:annotationRef/>
      </w:r>
      <w:r>
        <w:t>Are you suggesting this in terms of the relative importance of climate and land use? Because you certainly found trends in other variables, yes?</w:t>
      </w:r>
    </w:p>
  </w:comment>
  <w:comment w:id="99" w:author="Christopher Rota" w:date="2021-10-15T14:13:00Z" w:initials="CR">
    <w:p w14:paraId="78EE7567" w14:textId="77777777" w:rsidR="00BB22BA" w:rsidRDefault="00BB22BA">
      <w:pPr>
        <w:pStyle w:val="CommentText"/>
      </w:pPr>
      <w:r>
        <w:rPr>
          <w:rStyle w:val="CommentReference"/>
        </w:rPr>
        <w:annotationRef/>
      </w:r>
      <w:r>
        <w:t>I think you can go into more detail on almost every aspect of your results.  E.g., on average, your species were projected to move north / northeast.  Even if they were ‘non-significant’, this is still consistent with other projections and intuitive given how we expect the species to change.  The non-significance probably reflects an honest assessment of uncertainty, but the sheer number of species with the same trend suggests this is a real thing.</w:t>
      </w:r>
    </w:p>
    <w:p w14:paraId="786B2B79" w14:textId="77777777" w:rsidR="00BB22BA" w:rsidRDefault="00BB22BA">
      <w:pPr>
        <w:pStyle w:val="CommentText"/>
      </w:pPr>
    </w:p>
    <w:p w14:paraId="10CEF781" w14:textId="52F13805" w:rsidR="00BB22BA" w:rsidRDefault="00BB22BA">
      <w:pPr>
        <w:pStyle w:val="CommentText"/>
      </w:pPr>
      <w:r>
        <w:t>A bigger story you might have here is that absence threshold effects (which you briefly touch on below), we expect consistent but subtle changes at large scales.  Given historical changes, this isn’t such a big surprise, is it?  E.g., landcover change over the last 100 – 150 years is probably much more dramatic that what will happen over the next 100 years.  But we haven’t seen wholesale shifts in the distribution of many of these species, have we?</w:t>
      </w:r>
    </w:p>
  </w:comment>
  <w:comment w:id="100" w:author="hlclipp@mix.wvu.edu" w:date="2021-10-20T15:25:00Z" w:initials="h">
    <w:p w14:paraId="033F7834" w14:textId="60E2A38C" w:rsidR="003F2DDD" w:rsidRDefault="003F2DDD">
      <w:pPr>
        <w:pStyle w:val="CommentText"/>
      </w:pPr>
      <w:r>
        <w:rPr>
          <w:rStyle w:val="CommentReference"/>
        </w:rPr>
        <w:annotationRef/>
      </w:r>
      <w:r>
        <w:t>Put non-sig results in context with other studies (if consistent trend that aligns with prior predictions)</w:t>
      </w:r>
    </w:p>
    <w:p w14:paraId="43B2FC8C" w14:textId="448F6CE9" w:rsidR="003F2DDD" w:rsidRDefault="003F2DDD">
      <w:pPr>
        <w:pStyle w:val="CommentText"/>
      </w:pPr>
    </w:p>
    <w:p w14:paraId="4D520F9E" w14:textId="0D5B1B52" w:rsidR="003F2DDD" w:rsidRDefault="003F2DDD">
      <w:pPr>
        <w:pStyle w:val="CommentText"/>
      </w:pPr>
      <w:r>
        <w:t>Non sig is due to lots of uncertainty in predictions</w:t>
      </w:r>
    </w:p>
    <w:p w14:paraId="6F1AC9E3" w14:textId="77777777" w:rsidR="003F2DDD" w:rsidRDefault="003F2DDD">
      <w:pPr>
        <w:pStyle w:val="CommentText"/>
      </w:pPr>
    </w:p>
    <w:p w14:paraId="201E248B" w14:textId="7651AB41" w:rsidR="003F2DDD" w:rsidRDefault="003F2DDD">
      <w:pPr>
        <w:pStyle w:val="CommentText"/>
      </w:pPr>
      <w:r>
        <w:t xml:space="preserve">Add ecological </w:t>
      </w:r>
      <w:r>
        <w:t>context; comment on threshold effects</w:t>
      </w:r>
    </w:p>
  </w:comment>
  <w:comment w:id="101" w:author="Christopher Rota" w:date="2021-10-15T14:21:00Z" w:initials="CR">
    <w:p w14:paraId="0AFF09A3" w14:textId="730D0E30" w:rsidR="00BB22BA" w:rsidRDefault="00BB22BA">
      <w:pPr>
        <w:pStyle w:val="CommentText"/>
      </w:pPr>
      <w:r>
        <w:rPr>
          <w:rStyle w:val="CommentReference"/>
        </w:rPr>
        <w:annotationRef/>
      </w:r>
      <w:r>
        <w:t>And you have results that relate to this.  Elaborate. E.g., cold associated species had the greatest projected shifts.</w:t>
      </w:r>
    </w:p>
  </w:comment>
  <w:comment w:id="102" w:author="hlclipp@mix.wvu.edu" w:date="2021-10-20T15:30:00Z" w:initials="h">
    <w:p w14:paraId="4603A23F" w14:textId="77777777" w:rsidR="003F2DDD" w:rsidRDefault="003F2DDD">
      <w:pPr>
        <w:pStyle w:val="CommentText"/>
      </w:pPr>
      <w:r>
        <w:rPr>
          <w:rStyle w:val="CommentReference"/>
        </w:rPr>
        <w:annotationRef/>
      </w:r>
      <w:r>
        <w:t>Don’t make such a central focus of discussion</w:t>
      </w:r>
    </w:p>
    <w:p w14:paraId="45F9CD85" w14:textId="77777777" w:rsidR="0097572C" w:rsidRDefault="0097572C">
      <w:pPr>
        <w:pStyle w:val="CommentText"/>
      </w:pPr>
    </w:p>
    <w:p w14:paraId="14306F85" w14:textId="427140FB" w:rsidR="0097572C" w:rsidRDefault="0097572C">
      <w:pPr>
        <w:pStyle w:val="CommentText"/>
      </w:pPr>
      <w:r>
        <w:t>Chris says to delete most of this</w:t>
      </w:r>
    </w:p>
  </w:comment>
  <w:comment w:id="104" w:author="Christopher Rota" w:date="2021-10-15T12:06:00Z" w:initials="CR">
    <w:p w14:paraId="416BBD0C" w14:textId="53917DEE" w:rsidR="00BB22BA" w:rsidRDefault="00BB22BA">
      <w:pPr>
        <w:pStyle w:val="CommentText"/>
      </w:pPr>
      <w:r>
        <w:rPr>
          <w:rStyle w:val="CommentReference"/>
        </w:rPr>
        <w:annotationRef/>
      </w:r>
      <w:r>
        <w:t>Yes … but does anybody have anything better at the spatial scale your evaluating?</w:t>
      </w:r>
    </w:p>
  </w:comment>
  <w:comment w:id="105" w:author="hlclipp@mix.wvu.edu" w:date="2021-10-20T15:31:00Z" w:initials="h">
    <w:p w14:paraId="372C8C4B" w14:textId="6925DD2E" w:rsidR="0097572C" w:rsidRDefault="0097572C">
      <w:pPr>
        <w:pStyle w:val="CommentText"/>
      </w:pPr>
      <w:r>
        <w:rPr>
          <w:rStyle w:val="CommentReference"/>
        </w:rPr>
        <w:annotationRef/>
      </w:r>
      <w:r>
        <w:t>Unknown thresholds could have drastic effects on results</w:t>
      </w:r>
    </w:p>
  </w:comment>
  <w:comment w:id="106" w:author="Christopher Rota" w:date="2021-10-15T12:06:00Z" w:initials="CR">
    <w:p w14:paraId="0F98F76B" w14:textId="659E8EC2" w:rsidR="00BB22BA" w:rsidRDefault="00BB22BA">
      <w:pPr>
        <w:pStyle w:val="CommentText"/>
      </w:pPr>
      <w:r>
        <w:rPr>
          <w:rStyle w:val="CommentReference"/>
        </w:rPr>
        <w:annotationRef/>
      </w:r>
      <w:r>
        <w:t>This is a good point. Indeed, we may surpass temperature thresholds where the response changes dramatically.  Important to note, but not important to dwell on.  Again, we don’t have data to do more than speculate.</w:t>
      </w:r>
    </w:p>
  </w:comment>
  <w:comment w:id="107" w:author="Christopher Rota" w:date="2021-10-15T12:07:00Z" w:initials="CR">
    <w:p w14:paraId="0ED78F5B" w14:textId="71740711" w:rsidR="00BB22BA" w:rsidRDefault="00BB22BA">
      <w:pPr>
        <w:pStyle w:val="CommentText"/>
      </w:pPr>
      <w:r>
        <w:rPr>
          <w:rStyle w:val="CommentReference"/>
        </w:rPr>
        <w:annotationRef/>
      </w:r>
      <w:r>
        <w:t>These are all true, but also all hold for any other modeling exercise.</w:t>
      </w:r>
    </w:p>
  </w:comment>
  <w:comment w:id="108" w:author="Christopher Rota" w:date="2021-10-15T12:08:00Z" w:initials="CR">
    <w:p w14:paraId="0B401DE7" w14:textId="411DB35A" w:rsidR="00BB22BA" w:rsidRDefault="00BB22BA">
      <w:pPr>
        <w:pStyle w:val="CommentText"/>
      </w:pPr>
      <w:r>
        <w:rPr>
          <w:rStyle w:val="CommentReference"/>
        </w:rPr>
        <w:annotationRef/>
      </w:r>
      <w:r>
        <w:t>Again yes … but these are the best available data.</w:t>
      </w:r>
    </w:p>
  </w:comment>
  <w:comment w:id="109" w:author="Christopher Rota" w:date="2021-10-15T12:09:00Z" w:initials="CR">
    <w:p w14:paraId="3E0AF8BC" w14:textId="0AB72B42" w:rsidR="00BB22BA" w:rsidRDefault="00BB22BA">
      <w:pPr>
        <w:pStyle w:val="CommentText"/>
      </w:pPr>
      <w:r>
        <w:rPr>
          <w:rStyle w:val="CommentReference"/>
        </w:rPr>
        <w:annotationRef/>
      </w:r>
      <w:r>
        <w:t>Yes, and this will be important to expand upon.  Fine-scale changes may be just as important in determining spatial distributions, but we were unable to capture those.</w:t>
      </w:r>
    </w:p>
  </w:comment>
  <w:comment w:id="103" w:author="Christopher Rota" w:date="2021-10-15T12:05:00Z" w:initials="CR">
    <w:p w14:paraId="5B5A101F" w14:textId="77777777" w:rsidR="00BB22BA" w:rsidRDefault="00BB22BA">
      <w:pPr>
        <w:pStyle w:val="CommentText"/>
      </w:pPr>
      <w:r>
        <w:rPr>
          <w:rStyle w:val="CommentReference"/>
        </w:rPr>
        <w:annotationRef/>
      </w:r>
      <w:r>
        <w:t>Don’t beat yourself up too much here.</w:t>
      </w:r>
    </w:p>
    <w:p w14:paraId="301D1202" w14:textId="77777777" w:rsidR="00BB22BA" w:rsidRDefault="00BB22BA">
      <w:pPr>
        <w:pStyle w:val="CommentText"/>
      </w:pPr>
    </w:p>
    <w:p w14:paraId="74F72F51" w14:textId="2B2C423E" w:rsidR="00BB22BA" w:rsidRDefault="00BB22BA">
      <w:pPr>
        <w:pStyle w:val="CommentText"/>
      </w:pPr>
      <w:r>
        <w:t>If you wanted to discuss another drawback, you could discuss the range of your study relative to the range of the species in question.  E.g., you capture only a small portion of CAWA habitat proportional to their entire range.  A broader scale evaluation of these species may have revealed greater shifts in abundance or distribution.  It would have also revealed a greater temperature gradient.</w:t>
      </w:r>
    </w:p>
  </w:comment>
  <w:comment w:id="110" w:author="Christopher Rota" w:date="2021-10-15T14:27:00Z" w:initials="CR">
    <w:p w14:paraId="373F6FF2" w14:textId="72CE2E56" w:rsidR="00BB22BA" w:rsidRDefault="00BB22BA">
      <w:pPr>
        <w:pStyle w:val="CommentText"/>
      </w:pPr>
      <w:r>
        <w:rPr>
          <w:rStyle w:val="CommentReference"/>
        </w:rPr>
        <w:annotationRef/>
      </w:r>
      <w:r>
        <w:t>Yes … you’ll attempt to get at this with another of your chapters. But you’re seeing the challenges of obtaining such datasets over large spatial scales!</w:t>
      </w:r>
    </w:p>
  </w:comment>
  <w:comment w:id="112" w:author="hlclipp@mix.wvu.edu" w:date="2021-10-20T15:34:00Z" w:initials="h">
    <w:p w14:paraId="0DD6BCF2" w14:textId="310A63B0" w:rsidR="0097572C" w:rsidRDefault="0097572C">
      <w:pPr>
        <w:pStyle w:val="CommentText"/>
      </w:pPr>
      <w:r>
        <w:rPr>
          <w:rStyle w:val="CommentReference"/>
        </w:rPr>
        <w:annotationRef/>
      </w:r>
      <w:r>
        <w:t>Look at finer scale temporal or spatial interactions</w:t>
      </w:r>
    </w:p>
  </w:comment>
  <w:comment w:id="111" w:author="Christopher Rota" w:date="2021-10-15T14:25:00Z" w:initials="CR">
    <w:p w14:paraId="3BB2A3CA" w14:textId="5FF83E28" w:rsidR="00BB22BA" w:rsidRDefault="00BB22BA">
      <w:pPr>
        <w:pStyle w:val="CommentText"/>
      </w:pPr>
      <w:r>
        <w:rPr>
          <w:rStyle w:val="CommentReference"/>
        </w:rPr>
        <w:annotationRef/>
      </w:r>
      <w:r>
        <w:t>Good luck with this … you had a hard enough time fitting these models with the data at hand!</w:t>
      </w:r>
    </w:p>
  </w:comment>
  <w:comment w:id="113" w:author="Christopher Rota" w:date="2021-10-15T15:00:00Z" w:initials="CR">
    <w:p w14:paraId="4EC35F7E" w14:textId="38338CB7" w:rsidR="00BB22BA" w:rsidRDefault="00BB22BA">
      <w:pPr>
        <w:pStyle w:val="CommentText"/>
      </w:pPr>
      <w:r>
        <w:rPr>
          <w:rStyle w:val="CommentReference"/>
        </w:rPr>
        <w:annotationRef/>
      </w:r>
      <w:r>
        <w:t xml:space="preserve">I think it’s worth evaluating the range of temperatures experienced by birds in your study relative to the temperature increases projected by your climate models.  E.g., what is the summer temperature differential in NY vs. GA?  How that that differential </w:t>
      </w:r>
      <w:r>
        <w:t>compare with the projected temperature increase?  The point here is that the temperature differential experienced by some species with big north / south gradients may not be much different from climate projections. The species may be able to deal with the temperature changes just fine … it’s the host of other changes that may have a stronger influence.</w:t>
      </w:r>
    </w:p>
  </w:comment>
  <w:comment w:id="118" w:author="Petra Wood" w:date="2021-10-16T16:57:00Z" w:initials="PW">
    <w:p w14:paraId="38178703" w14:textId="0CA2AF97" w:rsidR="00BB22BA" w:rsidRDefault="00BB22BA">
      <w:pPr>
        <w:pStyle w:val="CommentText"/>
      </w:pPr>
      <w:r>
        <w:rPr>
          <w:rStyle w:val="CommentReference"/>
        </w:rPr>
        <w:annotationRef/>
      </w:r>
      <w:r>
        <w:t>picky comment…  For your dissertation, I would single space table and figure captions to make it easier to fit whole table/figure on a page whenever possible.  Easier to read/digest that way.</w:t>
      </w:r>
    </w:p>
  </w:comment>
  <w:comment w:id="120" w:author="Petra Wood" w:date="2021-10-16T16:19:00Z" w:initials="PW">
    <w:p w14:paraId="0C48871A" w14:textId="6A5180AC" w:rsidR="00BB22BA" w:rsidRDefault="00BB22BA">
      <w:pPr>
        <w:pStyle w:val="CommentText"/>
      </w:pPr>
      <w:r>
        <w:rPr>
          <w:rStyle w:val="CommentReference"/>
        </w:rPr>
        <w:annotationRef/>
      </w:r>
      <w:r>
        <w:t>you could just delete this column and add a header for each of the 3 categories;  then table could fit on one page</w:t>
      </w:r>
    </w:p>
  </w:comment>
  <w:comment w:id="121" w:author="Christopher Rota" w:date="2021-10-15T15:07:00Z" w:initials="CR">
    <w:p w14:paraId="2CAA2B2A" w14:textId="36A52FD4" w:rsidR="00BB22BA" w:rsidRDefault="00BB22BA">
      <w:pPr>
        <w:pStyle w:val="CommentText"/>
      </w:pPr>
      <w:r>
        <w:rPr>
          <w:rStyle w:val="CommentReference"/>
        </w:rPr>
        <w:annotationRef/>
      </w:r>
      <w:r>
        <w:t>Some weird formatting stuff … 1 table per page, please.  If a table wraps, you should put column names at the top of the wrapped portion of the table.</w:t>
      </w:r>
    </w:p>
  </w:comment>
  <w:comment w:id="122" w:author="Petra Wood" w:date="2021-10-16T16:21:00Z" w:initials="PW">
    <w:p w14:paraId="7F29A606" w14:textId="5384F139" w:rsidR="00BB22BA" w:rsidRDefault="00BB22BA">
      <w:pPr>
        <w:pStyle w:val="CommentText"/>
      </w:pPr>
      <w:r>
        <w:rPr>
          <w:rStyle w:val="CommentReference"/>
        </w:rPr>
        <w:annotationRef/>
      </w:r>
      <w:r>
        <w:t>I would delete this column and add a header for the 2</w:t>
      </w:r>
      <w:r w:rsidRPr="00170F09">
        <w:rPr>
          <w:vertAlign w:val="superscript"/>
        </w:rPr>
        <w:t>nd</w:t>
      </w:r>
      <w:r>
        <w:t xml:space="preserve"> 2 sections instead</w:t>
      </w:r>
    </w:p>
  </w:comment>
  <w:comment w:id="124" w:author="Christopher Rota" w:date="2021-10-15T15:11:00Z" w:initials="CR">
    <w:p w14:paraId="00090E85" w14:textId="3F2B3281" w:rsidR="00BB22BA" w:rsidRDefault="00BB22BA">
      <w:pPr>
        <w:pStyle w:val="CommentText"/>
      </w:pPr>
      <w:r>
        <w:rPr>
          <w:rStyle w:val="CommentReference"/>
        </w:rPr>
        <w:annotationRef/>
      </w:r>
      <w:r>
        <w:t>The next 3 tables should probably be combined into 1, placing species in the rows.  You can make this a landscape table to ensure everything fits.</w:t>
      </w:r>
    </w:p>
  </w:comment>
  <w:comment w:id="125" w:author="Petra Wood" w:date="2021-10-16T16:23:00Z" w:initials="PW">
    <w:p w14:paraId="2E270375" w14:textId="47FDC3D5" w:rsidR="00BB22BA" w:rsidRDefault="00BB22BA">
      <w:pPr>
        <w:pStyle w:val="CommentText"/>
      </w:pPr>
      <w:r>
        <w:rPr>
          <w:rStyle w:val="CommentReference"/>
        </w:rPr>
        <w:annotationRef/>
      </w:r>
      <w:r>
        <w:t>agree</w:t>
      </w:r>
    </w:p>
  </w:comment>
  <w:comment w:id="126" w:author="hlclipp@mix.wvu.edu" w:date="2021-10-20T15:38:00Z" w:initials="h">
    <w:p w14:paraId="769F1786" w14:textId="6FB427D9" w:rsidR="0097572C" w:rsidRDefault="0097572C">
      <w:pPr>
        <w:pStyle w:val="CommentText"/>
      </w:pPr>
      <w:r>
        <w:rPr>
          <w:rStyle w:val="CommentReference"/>
        </w:rPr>
        <w:annotationRef/>
      </w:r>
      <w:r>
        <w:t>Insert section break to make a horizontal table</w:t>
      </w:r>
    </w:p>
  </w:comment>
  <w:comment w:id="127" w:author="Christopher Rota" w:date="2021-10-15T15:13:00Z" w:initials="CR">
    <w:p w14:paraId="3D32974C" w14:textId="77777777" w:rsidR="00BB22BA" w:rsidRDefault="00BB22BA">
      <w:pPr>
        <w:pStyle w:val="CommentText"/>
      </w:pPr>
      <w:r>
        <w:rPr>
          <w:rStyle w:val="CommentReference"/>
        </w:rPr>
        <w:annotationRef/>
      </w:r>
      <w:r>
        <w:t>Can you orient such that 0 is due north?  I think this would be more intuitive for readers.</w:t>
      </w:r>
    </w:p>
    <w:p w14:paraId="1CAEF41F" w14:textId="77777777" w:rsidR="00BB22BA" w:rsidRDefault="00BB22BA">
      <w:pPr>
        <w:pStyle w:val="CommentText"/>
      </w:pPr>
    </w:p>
    <w:p w14:paraId="773D679C" w14:textId="2AED65C0" w:rsidR="00BB22BA" w:rsidRDefault="00BB22BA">
      <w:pPr>
        <w:pStyle w:val="CommentText"/>
      </w:pPr>
      <w:r>
        <w:t>Please reference all these tables in the text.  A global search for ‘table 9’ didn’t return any results.</w:t>
      </w:r>
    </w:p>
  </w:comment>
  <w:comment w:id="128" w:author="hlclipp@mix.wvu.edu" w:date="2021-10-20T15:20:00Z" w:initials="h">
    <w:p w14:paraId="593728CF" w14:textId="7433111A" w:rsidR="009F2BD8" w:rsidRDefault="009F2BD8">
      <w:pPr>
        <w:pStyle w:val="CommentText"/>
      </w:pPr>
      <w:r>
        <w:rPr>
          <w:rStyle w:val="CommentReference"/>
        </w:rPr>
        <w:annotationRef/>
      </w:r>
      <w:r>
        <w:t>Add cardinal direction after angle</w:t>
      </w:r>
    </w:p>
  </w:comment>
  <w:comment w:id="131" w:author="Christopher Rota" w:date="2021-10-15T15:16:00Z" w:initials="CR">
    <w:p w14:paraId="27460016" w14:textId="77777777" w:rsidR="00BB22BA" w:rsidRDefault="00BB22BA">
      <w:pPr>
        <w:pStyle w:val="CommentText"/>
      </w:pPr>
      <w:r>
        <w:rPr>
          <w:rStyle w:val="CommentReference"/>
        </w:rPr>
        <w:annotationRef/>
      </w:r>
      <w:r>
        <w:t>This figure needs some work. E.g., a lot of the axes are missing.</w:t>
      </w:r>
    </w:p>
    <w:p w14:paraId="657D0749" w14:textId="483B5651" w:rsidR="00BB22BA" w:rsidRDefault="00BB22BA">
      <w:pPr>
        <w:pStyle w:val="CommentText"/>
      </w:pPr>
      <w:r>
        <w:t xml:space="preserve">I think you could probably use a facet grid or facet wrap to make this in </w:t>
      </w:r>
      <w:r>
        <w:t>ggplot 2.  This would allow you to have a common axis for all figures, and to easily rorate axis lables so none are omitted.</w:t>
      </w:r>
    </w:p>
  </w:comment>
  <w:comment w:id="132" w:author="hlclipp@mix.wvu.edu" w:date="2021-10-20T15:41:00Z" w:initials="h">
    <w:p w14:paraId="4DA188E1" w14:textId="77777777" w:rsidR="0006291E" w:rsidRDefault="0006291E">
      <w:pPr>
        <w:pStyle w:val="CommentText"/>
      </w:pPr>
      <w:r>
        <w:rPr>
          <w:rStyle w:val="CommentReference"/>
        </w:rPr>
        <w:annotationRef/>
      </w:r>
      <w:r>
        <w:t>Give each tick a label</w:t>
      </w:r>
    </w:p>
    <w:p w14:paraId="1042C64A" w14:textId="77777777" w:rsidR="0006291E" w:rsidRDefault="0006291E">
      <w:pPr>
        <w:pStyle w:val="CommentText"/>
      </w:pPr>
    </w:p>
    <w:p w14:paraId="44427F82" w14:textId="77777777" w:rsidR="0006291E" w:rsidRDefault="0006291E">
      <w:pPr>
        <w:pStyle w:val="CommentText"/>
      </w:pPr>
    </w:p>
    <w:p w14:paraId="0DC442A9" w14:textId="4AF44E54" w:rsidR="0006291E" w:rsidRDefault="0006291E">
      <w:pPr>
        <w:pStyle w:val="CommentText"/>
      </w:pPr>
      <w:r>
        <w:t>Use facet wrap function in R</w:t>
      </w:r>
    </w:p>
  </w:comment>
  <w:comment w:id="133" w:author="Christopher Rota" w:date="2021-10-15T15:18:00Z" w:initials="CR">
    <w:p w14:paraId="276B38B8" w14:textId="5B9ECB62" w:rsidR="00BB22BA" w:rsidRDefault="00BB22BA">
      <w:pPr>
        <w:pStyle w:val="CommentText"/>
      </w:pPr>
      <w:r>
        <w:rPr>
          <w:rStyle w:val="CommentReference"/>
        </w:rPr>
        <w:annotationRef/>
      </w:r>
      <w:r>
        <w:t>This pretty much duplicates the figure above.  I think you can use one or the other but probably not both.  I do like the figure above … it makes it easy to see strength and direction and would take up much less space overall.</w:t>
      </w:r>
    </w:p>
  </w:comment>
  <w:comment w:id="134" w:author="hlclipp@mix.wvu.edu" w:date="2021-10-20T15:47:00Z" w:initials="h">
    <w:p w14:paraId="196DB859" w14:textId="20D56664" w:rsidR="0006291E" w:rsidRDefault="0006291E">
      <w:pPr>
        <w:pStyle w:val="CommentText"/>
      </w:pPr>
      <w:r>
        <w:rPr>
          <w:rStyle w:val="CommentReference"/>
        </w:rPr>
        <w:annotationRef/>
      </w:r>
      <w:r>
        <w:t>It’s okay to keep this</w:t>
      </w:r>
    </w:p>
  </w:comment>
  <w:comment w:id="136" w:author="Christopher Rota" w:date="2021-10-15T15:19:00Z" w:initials="CR">
    <w:p w14:paraId="75ED5CD1" w14:textId="06B500CB" w:rsidR="00BB22BA" w:rsidRDefault="00BB22BA">
      <w:pPr>
        <w:pStyle w:val="CommentText"/>
      </w:pPr>
      <w:r>
        <w:rPr>
          <w:rStyle w:val="CommentReference"/>
        </w:rPr>
        <w:annotationRef/>
      </w:r>
      <w:r>
        <w:t>And I love these figures.</w:t>
      </w:r>
    </w:p>
  </w:comment>
  <w:comment w:id="137" w:author="Christopher Rota" w:date="2021-10-15T11:45:00Z" w:initials="CR">
    <w:p w14:paraId="1483F8B6" w14:textId="4C4897A3" w:rsidR="00BB22BA" w:rsidRPr="008155BA" w:rsidRDefault="00BB22BA">
      <w:pPr>
        <w:pStyle w:val="CommentText"/>
      </w:pPr>
      <w:r>
        <w:rPr>
          <w:rStyle w:val="CommentReference"/>
        </w:rPr>
        <w:annotationRef/>
      </w:r>
      <w:r>
        <w:t xml:space="preserve">These maps are awesome!  Could you explore what future maps would look like if they exhibited </w:t>
      </w:r>
      <w:r>
        <w:rPr>
          <w:i/>
          <w:iCs/>
        </w:rPr>
        <w:t>differences</w:t>
      </w:r>
      <w:r>
        <w:t xml:space="preserve"> between 2000 and 2100?  Right now, it’s </w:t>
      </w:r>
      <w:r>
        <w:t>kinda hard to clearly see how that maps are different.</w:t>
      </w:r>
    </w:p>
  </w:comment>
  <w:comment w:id="138" w:author="hlclipp@mix.wvu.edu" w:date="2021-10-20T15:50:00Z" w:initials="h">
    <w:p w14:paraId="596F7BC8" w14:textId="77777777" w:rsidR="0006291E" w:rsidRDefault="0006291E">
      <w:pPr>
        <w:pStyle w:val="CommentText"/>
      </w:pPr>
      <w:r>
        <w:rPr>
          <w:rStyle w:val="CommentReference"/>
        </w:rPr>
        <w:annotationRef/>
      </w:r>
      <w:r>
        <w:t>Warm color if positive, cool color if negative</w:t>
      </w:r>
    </w:p>
    <w:p w14:paraId="1F957DCB" w14:textId="77777777" w:rsidR="0006291E" w:rsidRDefault="0006291E">
      <w:pPr>
        <w:pStyle w:val="CommentText"/>
      </w:pPr>
    </w:p>
    <w:p w14:paraId="35C5D09D" w14:textId="0708FA3A" w:rsidR="0006291E" w:rsidRDefault="0006291E">
      <w:pPr>
        <w:pStyle w:val="CommentText"/>
      </w:pPr>
      <w:r>
        <w:t>Work up an example to show to the lab and make decision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B5BAF" w15:done="0"/>
  <w15:commentEx w15:paraId="460BBCEF" w15:done="0"/>
  <w15:commentEx w15:paraId="68841955" w15:done="0"/>
  <w15:commentEx w15:paraId="0F479716" w15:done="0"/>
  <w15:commentEx w15:paraId="2CCB8893" w15:done="0"/>
  <w15:commentEx w15:paraId="620313CE" w15:done="0"/>
  <w15:commentEx w15:paraId="275819F1" w15:done="0"/>
  <w15:commentEx w15:paraId="26F1CF06" w15:done="0"/>
  <w15:commentEx w15:paraId="4D85D255" w15:done="0"/>
  <w15:commentEx w15:paraId="357233E7" w15:done="0"/>
  <w15:commentEx w15:paraId="74EBF418" w15:done="0"/>
  <w15:commentEx w15:paraId="06A4B5CC" w15:paraIdParent="74EBF418" w15:done="0"/>
  <w15:commentEx w15:paraId="706B15A9" w15:done="0"/>
  <w15:commentEx w15:paraId="684D2BD9" w15:done="0"/>
  <w15:commentEx w15:paraId="4D0C0C45" w15:done="0"/>
  <w15:commentEx w15:paraId="1D275980" w15:done="0"/>
  <w15:commentEx w15:paraId="72EDB44B" w15:paraIdParent="1D275980" w15:done="0"/>
  <w15:commentEx w15:paraId="720BAFE8" w15:done="0"/>
  <w15:commentEx w15:paraId="604808F1" w15:done="0"/>
  <w15:commentEx w15:paraId="614A442C" w15:paraIdParent="604808F1" w15:done="0"/>
  <w15:commentEx w15:paraId="68A937D0" w15:done="0"/>
  <w15:commentEx w15:paraId="24A65FDC" w15:paraIdParent="68A937D0" w15:done="0"/>
  <w15:commentEx w15:paraId="33A7E5DC" w15:done="0"/>
  <w15:commentEx w15:paraId="0CDBA03F" w15:done="0"/>
  <w15:commentEx w15:paraId="170BA588" w15:done="0"/>
  <w15:commentEx w15:paraId="638A4842" w15:done="0"/>
  <w15:commentEx w15:paraId="45DE1FB7" w15:done="0"/>
  <w15:commentEx w15:paraId="270A861C" w15:done="0"/>
  <w15:commentEx w15:paraId="1FF586F4" w15:done="0"/>
  <w15:commentEx w15:paraId="7579483E" w15:done="0"/>
  <w15:commentEx w15:paraId="77920CE6" w15:done="0"/>
  <w15:commentEx w15:paraId="15F9B0F3" w15:done="0"/>
  <w15:commentEx w15:paraId="10AF0AC4" w15:done="0"/>
  <w15:commentEx w15:paraId="0B190DF0" w15:done="0"/>
  <w15:commentEx w15:paraId="4798DCF5" w15:done="0"/>
  <w15:commentEx w15:paraId="5A3F87D9" w15:done="0"/>
  <w15:commentEx w15:paraId="6C0D2C69" w15:done="0"/>
  <w15:commentEx w15:paraId="55827543" w15:done="0"/>
  <w15:commentEx w15:paraId="3927F9B2" w15:done="0"/>
  <w15:commentEx w15:paraId="00E8613A" w15:done="0"/>
  <w15:commentEx w15:paraId="74572B4C" w15:paraIdParent="00E8613A" w15:done="0"/>
  <w15:commentEx w15:paraId="1514C7C3" w15:done="0"/>
  <w15:commentEx w15:paraId="34DA2E46" w15:done="0"/>
  <w15:commentEx w15:paraId="612581EF" w15:done="0"/>
  <w15:commentEx w15:paraId="13729505" w15:done="0"/>
  <w15:commentEx w15:paraId="0588F2B4" w15:done="0"/>
  <w15:commentEx w15:paraId="1A576BD8" w15:done="0"/>
  <w15:commentEx w15:paraId="035BFD5C" w15:done="0"/>
  <w15:commentEx w15:paraId="44E09E2B" w15:done="0"/>
  <w15:commentEx w15:paraId="6B155208" w15:done="0"/>
  <w15:commentEx w15:paraId="784A2A0A" w15:paraIdParent="6B155208" w15:done="0"/>
  <w15:commentEx w15:paraId="2157B2EC" w15:done="0"/>
  <w15:commentEx w15:paraId="5CE6E0E6" w15:done="0"/>
  <w15:commentEx w15:paraId="56731D33" w15:done="0"/>
  <w15:commentEx w15:paraId="577B569B" w15:done="0"/>
  <w15:commentEx w15:paraId="4CA91CC3" w15:done="0"/>
  <w15:commentEx w15:paraId="701A269B" w15:done="0"/>
  <w15:commentEx w15:paraId="17EE3816" w15:done="0"/>
  <w15:commentEx w15:paraId="4214BDD4" w15:done="0"/>
  <w15:commentEx w15:paraId="6AEE7F45" w15:done="0"/>
  <w15:commentEx w15:paraId="595CB1A6" w15:done="0"/>
  <w15:commentEx w15:paraId="4D2604E0" w15:done="0"/>
  <w15:commentEx w15:paraId="4491F159" w15:done="0"/>
  <w15:commentEx w15:paraId="701AD560" w15:done="0"/>
  <w15:commentEx w15:paraId="2B76652E" w15:done="0"/>
  <w15:commentEx w15:paraId="2FEF0B0D" w15:done="0"/>
  <w15:commentEx w15:paraId="03CE1D0B" w15:done="0"/>
  <w15:commentEx w15:paraId="36B8C855" w15:done="0"/>
  <w15:commentEx w15:paraId="524F1055" w15:done="0"/>
  <w15:commentEx w15:paraId="10CEF781" w15:done="0"/>
  <w15:commentEx w15:paraId="201E248B" w15:paraIdParent="10CEF781" w15:done="0"/>
  <w15:commentEx w15:paraId="0AFF09A3" w15:done="0"/>
  <w15:commentEx w15:paraId="14306F85" w15:done="0"/>
  <w15:commentEx w15:paraId="416BBD0C" w15:done="0"/>
  <w15:commentEx w15:paraId="372C8C4B" w15:done="0"/>
  <w15:commentEx w15:paraId="0F98F76B" w15:done="0"/>
  <w15:commentEx w15:paraId="0ED78F5B" w15:done="0"/>
  <w15:commentEx w15:paraId="0B401DE7" w15:done="0"/>
  <w15:commentEx w15:paraId="3E0AF8BC" w15:done="0"/>
  <w15:commentEx w15:paraId="74F72F51" w15:done="0"/>
  <w15:commentEx w15:paraId="373F6FF2" w15:done="0"/>
  <w15:commentEx w15:paraId="0DD6BCF2" w15:done="0"/>
  <w15:commentEx w15:paraId="3BB2A3CA" w15:done="0"/>
  <w15:commentEx w15:paraId="4EC35F7E" w15:done="0"/>
  <w15:commentEx w15:paraId="38178703" w15:done="0"/>
  <w15:commentEx w15:paraId="0C48871A" w15:done="0"/>
  <w15:commentEx w15:paraId="2CAA2B2A" w15:done="0"/>
  <w15:commentEx w15:paraId="7F29A606" w15:done="0"/>
  <w15:commentEx w15:paraId="00090E85" w15:done="0"/>
  <w15:commentEx w15:paraId="2E270375" w15:paraIdParent="00090E85" w15:done="0"/>
  <w15:commentEx w15:paraId="769F1786" w15:paraIdParent="00090E85" w15:done="0"/>
  <w15:commentEx w15:paraId="773D679C" w15:done="0"/>
  <w15:commentEx w15:paraId="593728CF" w15:paraIdParent="773D679C" w15:done="0"/>
  <w15:commentEx w15:paraId="657D0749" w15:done="0"/>
  <w15:commentEx w15:paraId="0DC442A9" w15:done="0"/>
  <w15:commentEx w15:paraId="276B38B8" w15:done="0"/>
  <w15:commentEx w15:paraId="196DB859" w15:paraIdParent="276B38B8" w15:done="0"/>
  <w15:commentEx w15:paraId="75ED5CD1" w15:done="0"/>
  <w15:commentEx w15:paraId="1483F8B6" w15:done="0"/>
  <w15:commentEx w15:paraId="35C5D09D" w15:paraIdParent="1483F8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1CB7" w16cex:dateUtc="2022-08-04T14:23:00Z"/>
  <w16cex:commentExtensible w16cex:durableId="251AAFD0" w16cex:dateUtc="2021-10-20T19:10:00Z"/>
  <w16cex:commentExtensible w16cex:durableId="251AB10F" w16cex:dateUtc="2021-10-20T19:15:00Z"/>
  <w16cex:commentExtensible w16cex:durableId="251AB0FB" w16cex:dateUtc="2021-10-20T19:15:00Z"/>
  <w16cex:commentExtensible w16cex:durableId="251AB35E" w16cex:dateUtc="2021-10-20T19:25:00Z"/>
  <w16cex:commentExtensible w16cex:durableId="251AB4A7" w16cex:dateUtc="2021-10-20T19:30:00Z"/>
  <w16cex:commentExtensible w16cex:durableId="251AB4E2" w16cex:dateUtc="2021-10-20T19:31:00Z"/>
  <w16cex:commentExtensible w16cex:durableId="251AB57C" w16cex:dateUtc="2021-10-20T19:34:00Z"/>
  <w16cex:commentExtensible w16cex:durableId="251AB67A" w16cex:dateUtc="2021-10-20T19:38:00Z"/>
  <w16cex:commentExtensible w16cex:durableId="251AB259" w16cex:dateUtc="2021-10-20T19:20:00Z"/>
  <w16cex:commentExtensible w16cex:durableId="251AB733" w16cex:dateUtc="2021-10-20T19:41:00Z"/>
  <w16cex:commentExtensible w16cex:durableId="251AB89E" w16cex:dateUtc="2021-10-20T19:47:00Z"/>
  <w16cex:commentExtensible w16cex:durableId="251AB92F" w16cex:dateUtc="2021-10-20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B5BAF" w16cid:durableId="25128568"/>
  <w16cid:commentId w16cid:paraId="460BBCEF" w16cid:durableId="25128604"/>
  <w16cid:commentId w16cid:paraId="68841955" w16cid:durableId="2513C5D7"/>
  <w16cid:commentId w16cid:paraId="0F479716" w16cid:durableId="2513C685"/>
  <w16cid:commentId w16cid:paraId="2CCB8893" w16cid:durableId="26961CB7"/>
  <w16cid:commentId w16cid:paraId="620313CE" w16cid:durableId="2513C7D6"/>
  <w16cid:commentId w16cid:paraId="275819F1" w16cid:durableId="2513C930"/>
  <w16cid:commentId w16cid:paraId="26F1CF06" w16cid:durableId="25155AF7"/>
  <w16cid:commentId w16cid:paraId="4D85D255" w16cid:durableId="2513CA96"/>
  <w16cid:commentId w16cid:paraId="357233E7" w16cid:durableId="25155BB0"/>
  <w16cid:commentId w16cid:paraId="74EBF418" w16cid:durableId="2513CBEE"/>
  <w16cid:commentId w16cid:paraId="06A4B5CC" w16cid:durableId="25155C75"/>
  <w16cid:commentId w16cid:paraId="706B15A9" w16cid:durableId="25155DD2"/>
  <w16cid:commentId w16cid:paraId="684D2BD9" w16cid:durableId="2513CC54"/>
  <w16cid:commentId w16cid:paraId="4D0C0C45" w16cid:durableId="2513CCA5"/>
  <w16cid:commentId w16cid:paraId="1D275980" w16cid:durableId="2513CCF1"/>
  <w16cid:commentId w16cid:paraId="72EDB44B" w16cid:durableId="25157245"/>
  <w16cid:commentId w16cid:paraId="720BAFE8" w16cid:durableId="2513CD65"/>
  <w16cid:commentId w16cid:paraId="604808F1" w16cid:durableId="2513D4A0"/>
  <w16cid:commentId w16cid:paraId="614A442C" w16cid:durableId="25157831"/>
  <w16cid:commentId w16cid:paraId="68A937D0" w16cid:durableId="2513D4D3"/>
  <w16cid:commentId w16cid:paraId="24A65FDC" w16cid:durableId="251578BA"/>
  <w16cid:commentId w16cid:paraId="33A7E5DC" w16cid:durableId="251AAFD0"/>
  <w16cid:commentId w16cid:paraId="0CDBA03F" w16cid:durableId="2513D60E"/>
  <w16cid:commentId w16cid:paraId="170BA588" w16cid:durableId="2513D5B1"/>
  <w16cid:commentId w16cid:paraId="638A4842" w16cid:durableId="2513D652"/>
  <w16cid:commentId w16cid:paraId="45DE1FB7" w16cid:durableId="2513D6EB"/>
  <w16cid:commentId w16cid:paraId="270A861C" w16cid:durableId="2513D7D0"/>
  <w16cid:commentId w16cid:paraId="1FF586F4" w16cid:durableId="2513D804"/>
  <w16cid:commentId w16cid:paraId="7579483E" w16cid:durableId="2513D84C"/>
  <w16cid:commentId w16cid:paraId="77920CE6" w16cid:durableId="2513D863"/>
  <w16cid:commentId w16cid:paraId="15F9B0F3" w16cid:durableId="2513D8FE"/>
  <w16cid:commentId w16cid:paraId="10AF0AC4" w16cid:durableId="2513DCA4"/>
  <w16cid:commentId w16cid:paraId="0B190DF0" w16cid:durableId="2513D962"/>
  <w16cid:commentId w16cid:paraId="4798DCF5" w16cid:durableId="2513DDD0"/>
  <w16cid:commentId w16cid:paraId="5A3F87D9" w16cid:durableId="2513DE4B"/>
  <w16cid:commentId w16cid:paraId="6C0D2C69" w16cid:durableId="2513DED5"/>
  <w16cid:commentId w16cid:paraId="55827543" w16cid:durableId="2513E1C5"/>
  <w16cid:commentId w16cid:paraId="3927F9B2" w16cid:durableId="2513E21B"/>
  <w16cid:commentId w16cid:paraId="00E8613A" w16cid:durableId="2513E12E"/>
  <w16cid:commentId w16cid:paraId="74572B4C" w16cid:durableId="251AB10F"/>
  <w16cid:commentId w16cid:paraId="1514C7C3" w16cid:durableId="2513E20A"/>
  <w16cid:commentId w16cid:paraId="34DA2E46" w16cid:durableId="2513E276"/>
  <w16cid:commentId w16cid:paraId="612581EF" w16cid:durableId="2513E2E9"/>
  <w16cid:commentId w16cid:paraId="13729505" w16cid:durableId="2513E316"/>
  <w16cid:commentId w16cid:paraId="0588F2B4" w16cid:durableId="2513E34B"/>
  <w16cid:commentId w16cid:paraId="1A576BD8" w16cid:durableId="2513E389"/>
  <w16cid:commentId w16cid:paraId="035BFD5C" w16cid:durableId="2513E361"/>
  <w16cid:commentId w16cid:paraId="44E09E2B" w16cid:durableId="2513E3BF"/>
  <w16cid:commentId w16cid:paraId="6B155208" w16cid:durableId="2513E43F"/>
  <w16cid:commentId w16cid:paraId="784A2A0A" w16cid:durableId="251AB0FB"/>
  <w16cid:commentId w16cid:paraId="2157B2EC" w16cid:durableId="2513E4A9"/>
  <w16cid:commentId w16cid:paraId="5CE6E0E6" w16cid:durableId="2513E58F"/>
  <w16cid:commentId w16cid:paraId="56731D33" w16cid:durableId="2513E567"/>
  <w16cid:commentId w16cid:paraId="577B569B" w16cid:durableId="2513E698"/>
  <w16cid:commentId w16cid:paraId="4CA91CC3" w16cid:durableId="2513E6B8"/>
  <w16cid:commentId w16cid:paraId="701A269B" w16cid:durableId="2513E6FE"/>
  <w16cid:commentId w16cid:paraId="17EE3816" w16cid:durableId="2513E8B6"/>
  <w16cid:commentId w16cid:paraId="4214BDD4" w16cid:durableId="2513E93D"/>
  <w16cid:commentId w16cid:paraId="6AEE7F45" w16cid:durableId="2513E8FE"/>
  <w16cid:commentId w16cid:paraId="595CB1A6" w16cid:durableId="2513E9C4"/>
  <w16cid:commentId w16cid:paraId="4D2604E0" w16cid:durableId="2513EAD0"/>
  <w16cid:commentId w16cid:paraId="4491F159" w16cid:durableId="2513EB83"/>
  <w16cid:commentId w16cid:paraId="701AD560" w16cid:durableId="2513EB14"/>
  <w16cid:commentId w16cid:paraId="2B76652E" w16cid:durableId="2513EDDF"/>
  <w16cid:commentId w16cid:paraId="2FEF0B0D" w16cid:durableId="2515806F"/>
  <w16cid:commentId w16cid:paraId="03CE1D0B" w16cid:durableId="251582A5"/>
  <w16cid:commentId w16cid:paraId="36B8C855" w16cid:durableId="25158107"/>
  <w16cid:commentId w16cid:paraId="524F1055" w16cid:durableId="25140AA7"/>
  <w16cid:commentId w16cid:paraId="10CEF781" w16cid:durableId="25140B1D"/>
  <w16cid:commentId w16cid:paraId="201E248B" w16cid:durableId="251AB35E"/>
  <w16cid:commentId w16cid:paraId="0AFF09A3" w16cid:durableId="25140CCC"/>
  <w16cid:commentId w16cid:paraId="14306F85" w16cid:durableId="251AB4A7"/>
  <w16cid:commentId w16cid:paraId="416BBD0C" w16cid:durableId="2513ED2E"/>
  <w16cid:commentId w16cid:paraId="372C8C4B" w16cid:durableId="251AB4E2"/>
  <w16cid:commentId w16cid:paraId="0F98F76B" w16cid:durableId="2513ED47"/>
  <w16cid:commentId w16cid:paraId="0ED78F5B" w16cid:durableId="2513ED98"/>
  <w16cid:commentId w16cid:paraId="0B401DE7" w16cid:durableId="2513EDB7"/>
  <w16cid:commentId w16cid:paraId="3E0AF8BC" w16cid:durableId="2513EE10"/>
  <w16cid:commentId w16cid:paraId="74F72F51" w16cid:durableId="2513ED0C"/>
  <w16cid:commentId w16cid:paraId="373F6FF2" w16cid:durableId="25140E58"/>
  <w16cid:commentId w16cid:paraId="0DD6BCF2" w16cid:durableId="251AB57C"/>
  <w16cid:commentId w16cid:paraId="3BB2A3CA" w16cid:durableId="25140DF1"/>
  <w16cid:commentId w16cid:paraId="4EC35F7E" w16cid:durableId="2514161E"/>
  <w16cid:commentId w16cid:paraId="38178703" w16cid:durableId="25158307"/>
  <w16cid:commentId w16cid:paraId="0C48871A" w16cid:durableId="251579FC"/>
  <w16cid:commentId w16cid:paraId="2CAA2B2A" w16cid:durableId="251417B3"/>
  <w16cid:commentId w16cid:paraId="7F29A606" w16cid:durableId="25157A9F"/>
  <w16cid:commentId w16cid:paraId="00090E85" w16cid:durableId="25141898"/>
  <w16cid:commentId w16cid:paraId="2E270375" w16cid:durableId="25157B06"/>
  <w16cid:commentId w16cid:paraId="769F1786" w16cid:durableId="251AB67A"/>
  <w16cid:commentId w16cid:paraId="773D679C" w16cid:durableId="25141928"/>
  <w16cid:commentId w16cid:paraId="593728CF" w16cid:durableId="251AB259"/>
  <w16cid:commentId w16cid:paraId="657D0749" w16cid:durableId="251419DF"/>
  <w16cid:commentId w16cid:paraId="0DC442A9" w16cid:durableId="251AB733"/>
  <w16cid:commentId w16cid:paraId="276B38B8" w16cid:durableId="25141A36"/>
  <w16cid:commentId w16cid:paraId="196DB859" w16cid:durableId="251AB89E"/>
  <w16cid:commentId w16cid:paraId="75ED5CD1" w16cid:durableId="25141A8B"/>
  <w16cid:commentId w16cid:paraId="1483F8B6" w16cid:durableId="2513E85B"/>
  <w16cid:commentId w16cid:paraId="35C5D09D" w16cid:durableId="251AB9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TimesB">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Rota">
    <w15:presenceInfo w15:providerId="AD" w15:userId="S::ctr0001@mail.wvu.edu::be0d33d6-1664-4c1e-9c1e-53b371b0dbdf"/>
  </w15:person>
  <w15:person w15:author="hlclipp@mix.wvu.edu">
    <w15:presenceInfo w15:providerId="Windows Live" w15:userId="2b58eef36466fa9b"/>
  </w15:person>
  <w15:person w15:author="Petra Wood">
    <w15:presenceInfo w15:providerId="AD" w15:userId="S::pbwood@mail.wvu.edu::699c39e0-8194-468d-be36-fec6235c0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1D15"/>
    <w:rsid w:val="000170FD"/>
    <w:rsid w:val="000222D2"/>
    <w:rsid w:val="00023495"/>
    <w:rsid w:val="00025B1D"/>
    <w:rsid w:val="000262C5"/>
    <w:rsid w:val="00027C73"/>
    <w:rsid w:val="00027DC2"/>
    <w:rsid w:val="00032757"/>
    <w:rsid w:val="00034F4D"/>
    <w:rsid w:val="000368BC"/>
    <w:rsid w:val="00043A36"/>
    <w:rsid w:val="00044EBD"/>
    <w:rsid w:val="00054182"/>
    <w:rsid w:val="00060331"/>
    <w:rsid w:val="0006121B"/>
    <w:rsid w:val="0006291E"/>
    <w:rsid w:val="00066E85"/>
    <w:rsid w:val="00070AE1"/>
    <w:rsid w:val="00073866"/>
    <w:rsid w:val="00080F5E"/>
    <w:rsid w:val="00081212"/>
    <w:rsid w:val="000819D5"/>
    <w:rsid w:val="000828CD"/>
    <w:rsid w:val="0008353F"/>
    <w:rsid w:val="0008395A"/>
    <w:rsid w:val="00083D74"/>
    <w:rsid w:val="00092F2C"/>
    <w:rsid w:val="0009337B"/>
    <w:rsid w:val="00095160"/>
    <w:rsid w:val="00097F57"/>
    <w:rsid w:val="000A1FA9"/>
    <w:rsid w:val="000B1E94"/>
    <w:rsid w:val="000B5B0D"/>
    <w:rsid w:val="000B66EA"/>
    <w:rsid w:val="000B7507"/>
    <w:rsid w:val="000C02AA"/>
    <w:rsid w:val="000C5BA5"/>
    <w:rsid w:val="000D1A78"/>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2D37"/>
    <w:rsid w:val="00124164"/>
    <w:rsid w:val="00131625"/>
    <w:rsid w:val="00136F97"/>
    <w:rsid w:val="00137448"/>
    <w:rsid w:val="001449B3"/>
    <w:rsid w:val="00146A3E"/>
    <w:rsid w:val="00150529"/>
    <w:rsid w:val="00150BA0"/>
    <w:rsid w:val="00152DC4"/>
    <w:rsid w:val="00154867"/>
    <w:rsid w:val="00157FB0"/>
    <w:rsid w:val="001659F3"/>
    <w:rsid w:val="00170F09"/>
    <w:rsid w:val="001718F3"/>
    <w:rsid w:val="001729A0"/>
    <w:rsid w:val="00172CB6"/>
    <w:rsid w:val="00172F7A"/>
    <w:rsid w:val="00173391"/>
    <w:rsid w:val="001733BF"/>
    <w:rsid w:val="00174958"/>
    <w:rsid w:val="001775F1"/>
    <w:rsid w:val="00177B7C"/>
    <w:rsid w:val="001811C8"/>
    <w:rsid w:val="00183410"/>
    <w:rsid w:val="00184724"/>
    <w:rsid w:val="00190149"/>
    <w:rsid w:val="0019298D"/>
    <w:rsid w:val="0019474E"/>
    <w:rsid w:val="001960AB"/>
    <w:rsid w:val="00197978"/>
    <w:rsid w:val="001A24BC"/>
    <w:rsid w:val="001A2DDD"/>
    <w:rsid w:val="001A3F28"/>
    <w:rsid w:val="001A5DDB"/>
    <w:rsid w:val="001B725A"/>
    <w:rsid w:val="001B77E0"/>
    <w:rsid w:val="001C3284"/>
    <w:rsid w:val="001C567D"/>
    <w:rsid w:val="001D036A"/>
    <w:rsid w:val="001D1279"/>
    <w:rsid w:val="001D4431"/>
    <w:rsid w:val="001D4C1D"/>
    <w:rsid w:val="001D5D71"/>
    <w:rsid w:val="001D6980"/>
    <w:rsid w:val="001D7298"/>
    <w:rsid w:val="001D79CD"/>
    <w:rsid w:val="001E09B5"/>
    <w:rsid w:val="001E20F6"/>
    <w:rsid w:val="001F7AC1"/>
    <w:rsid w:val="00203925"/>
    <w:rsid w:val="00210DCB"/>
    <w:rsid w:val="00212512"/>
    <w:rsid w:val="00212D39"/>
    <w:rsid w:val="00213237"/>
    <w:rsid w:val="00214392"/>
    <w:rsid w:val="00222040"/>
    <w:rsid w:val="00222382"/>
    <w:rsid w:val="002227E3"/>
    <w:rsid w:val="002351C0"/>
    <w:rsid w:val="002361A4"/>
    <w:rsid w:val="0024003D"/>
    <w:rsid w:val="0024043B"/>
    <w:rsid w:val="00241B63"/>
    <w:rsid w:val="00243F71"/>
    <w:rsid w:val="00245CB6"/>
    <w:rsid w:val="00245F8B"/>
    <w:rsid w:val="00246018"/>
    <w:rsid w:val="0025129B"/>
    <w:rsid w:val="002516C7"/>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325F"/>
    <w:rsid w:val="002C4826"/>
    <w:rsid w:val="002D08CD"/>
    <w:rsid w:val="002D245D"/>
    <w:rsid w:val="002D76B3"/>
    <w:rsid w:val="002E2CE5"/>
    <w:rsid w:val="002E59B4"/>
    <w:rsid w:val="002F0C1F"/>
    <w:rsid w:val="002F13A5"/>
    <w:rsid w:val="002F6B6A"/>
    <w:rsid w:val="00300A6E"/>
    <w:rsid w:val="00300BA1"/>
    <w:rsid w:val="00304149"/>
    <w:rsid w:val="003119B4"/>
    <w:rsid w:val="00311ABC"/>
    <w:rsid w:val="003126A0"/>
    <w:rsid w:val="00314504"/>
    <w:rsid w:val="0031516F"/>
    <w:rsid w:val="00315A53"/>
    <w:rsid w:val="0031648E"/>
    <w:rsid w:val="003173A3"/>
    <w:rsid w:val="00320CCB"/>
    <w:rsid w:val="00323F27"/>
    <w:rsid w:val="003267F7"/>
    <w:rsid w:val="00326CB4"/>
    <w:rsid w:val="0033173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2D34"/>
    <w:rsid w:val="003C33BA"/>
    <w:rsid w:val="003D0E36"/>
    <w:rsid w:val="003D2C56"/>
    <w:rsid w:val="003D36F2"/>
    <w:rsid w:val="003D46EE"/>
    <w:rsid w:val="003E06B1"/>
    <w:rsid w:val="003E49CE"/>
    <w:rsid w:val="003F0F04"/>
    <w:rsid w:val="003F2DDD"/>
    <w:rsid w:val="003F3988"/>
    <w:rsid w:val="004006CC"/>
    <w:rsid w:val="00404268"/>
    <w:rsid w:val="004222D3"/>
    <w:rsid w:val="0042301F"/>
    <w:rsid w:val="00424D62"/>
    <w:rsid w:val="004310A9"/>
    <w:rsid w:val="004320BE"/>
    <w:rsid w:val="004329F9"/>
    <w:rsid w:val="0044045F"/>
    <w:rsid w:val="00440898"/>
    <w:rsid w:val="00443C88"/>
    <w:rsid w:val="004513A1"/>
    <w:rsid w:val="00451DA4"/>
    <w:rsid w:val="00452EBC"/>
    <w:rsid w:val="004534B6"/>
    <w:rsid w:val="00455175"/>
    <w:rsid w:val="00455568"/>
    <w:rsid w:val="00456B58"/>
    <w:rsid w:val="004609A6"/>
    <w:rsid w:val="004636DF"/>
    <w:rsid w:val="00464AE2"/>
    <w:rsid w:val="00464B64"/>
    <w:rsid w:val="00466018"/>
    <w:rsid w:val="00470EDE"/>
    <w:rsid w:val="004733F6"/>
    <w:rsid w:val="0047677B"/>
    <w:rsid w:val="0048260C"/>
    <w:rsid w:val="00484AD3"/>
    <w:rsid w:val="004866C9"/>
    <w:rsid w:val="00486725"/>
    <w:rsid w:val="00486E09"/>
    <w:rsid w:val="00492C98"/>
    <w:rsid w:val="0049356B"/>
    <w:rsid w:val="004A0E70"/>
    <w:rsid w:val="004A2F26"/>
    <w:rsid w:val="004B3C6A"/>
    <w:rsid w:val="004C441B"/>
    <w:rsid w:val="004D1762"/>
    <w:rsid w:val="004D1D96"/>
    <w:rsid w:val="004D5171"/>
    <w:rsid w:val="004D5FB4"/>
    <w:rsid w:val="004D6613"/>
    <w:rsid w:val="004D6D19"/>
    <w:rsid w:val="004E1486"/>
    <w:rsid w:val="004E6BA6"/>
    <w:rsid w:val="004F26CE"/>
    <w:rsid w:val="004F4CEE"/>
    <w:rsid w:val="005215C4"/>
    <w:rsid w:val="0052482A"/>
    <w:rsid w:val="00524934"/>
    <w:rsid w:val="00524C65"/>
    <w:rsid w:val="00527B28"/>
    <w:rsid w:val="00531DA0"/>
    <w:rsid w:val="005365BD"/>
    <w:rsid w:val="00541922"/>
    <w:rsid w:val="00545042"/>
    <w:rsid w:val="00545DB5"/>
    <w:rsid w:val="00546B44"/>
    <w:rsid w:val="00552FDC"/>
    <w:rsid w:val="005538FB"/>
    <w:rsid w:val="005547AC"/>
    <w:rsid w:val="00561B1A"/>
    <w:rsid w:val="0056343D"/>
    <w:rsid w:val="00564BDA"/>
    <w:rsid w:val="00572F29"/>
    <w:rsid w:val="00574A7F"/>
    <w:rsid w:val="00575D97"/>
    <w:rsid w:val="00585D4B"/>
    <w:rsid w:val="005934B1"/>
    <w:rsid w:val="0059417D"/>
    <w:rsid w:val="005967D3"/>
    <w:rsid w:val="005A3677"/>
    <w:rsid w:val="005B1594"/>
    <w:rsid w:val="005B4884"/>
    <w:rsid w:val="005B56AD"/>
    <w:rsid w:val="005B5B2F"/>
    <w:rsid w:val="005B6DE8"/>
    <w:rsid w:val="005B7628"/>
    <w:rsid w:val="005C7B6B"/>
    <w:rsid w:val="005E018A"/>
    <w:rsid w:val="005E3644"/>
    <w:rsid w:val="005E5A51"/>
    <w:rsid w:val="005E5C5B"/>
    <w:rsid w:val="005F125F"/>
    <w:rsid w:val="005F4E11"/>
    <w:rsid w:val="005F7067"/>
    <w:rsid w:val="00604371"/>
    <w:rsid w:val="00605E33"/>
    <w:rsid w:val="00606E8F"/>
    <w:rsid w:val="00607116"/>
    <w:rsid w:val="00611F26"/>
    <w:rsid w:val="00617737"/>
    <w:rsid w:val="006248BD"/>
    <w:rsid w:val="0062783F"/>
    <w:rsid w:val="0063145E"/>
    <w:rsid w:val="0063266A"/>
    <w:rsid w:val="0063646B"/>
    <w:rsid w:val="006372AC"/>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70395B"/>
    <w:rsid w:val="00703C72"/>
    <w:rsid w:val="00705E04"/>
    <w:rsid w:val="007108D2"/>
    <w:rsid w:val="00713E08"/>
    <w:rsid w:val="0071571C"/>
    <w:rsid w:val="00717BB6"/>
    <w:rsid w:val="00727660"/>
    <w:rsid w:val="00727D54"/>
    <w:rsid w:val="0074180E"/>
    <w:rsid w:val="007431EF"/>
    <w:rsid w:val="00745102"/>
    <w:rsid w:val="00745992"/>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619"/>
    <w:rsid w:val="007B7230"/>
    <w:rsid w:val="007C0E0E"/>
    <w:rsid w:val="007C3EF2"/>
    <w:rsid w:val="007C457C"/>
    <w:rsid w:val="007C4CF8"/>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55B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D21"/>
    <w:rsid w:val="00866574"/>
    <w:rsid w:val="008670CB"/>
    <w:rsid w:val="00867AC5"/>
    <w:rsid w:val="00870D56"/>
    <w:rsid w:val="0087274F"/>
    <w:rsid w:val="0087522B"/>
    <w:rsid w:val="00877505"/>
    <w:rsid w:val="008914C6"/>
    <w:rsid w:val="00892B2E"/>
    <w:rsid w:val="00893E1D"/>
    <w:rsid w:val="008955AD"/>
    <w:rsid w:val="00896689"/>
    <w:rsid w:val="00897B60"/>
    <w:rsid w:val="008A102C"/>
    <w:rsid w:val="008A2102"/>
    <w:rsid w:val="008B0578"/>
    <w:rsid w:val="008B65AD"/>
    <w:rsid w:val="008B780E"/>
    <w:rsid w:val="008C0485"/>
    <w:rsid w:val="008C3968"/>
    <w:rsid w:val="008C4C53"/>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58F3"/>
    <w:rsid w:val="0093765B"/>
    <w:rsid w:val="00946E85"/>
    <w:rsid w:val="0096519E"/>
    <w:rsid w:val="009703F4"/>
    <w:rsid w:val="0097220A"/>
    <w:rsid w:val="00972444"/>
    <w:rsid w:val="0097572C"/>
    <w:rsid w:val="0098437F"/>
    <w:rsid w:val="009844A1"/>
    <w:rsid w:val="0099309B"/>
    <w:rsid w:val="00997148"/>
    <w:rsid w:val="00997BC8"/>
    <w:rsid w:val="009A4846"/>
    <w:rsid w:val="009A4BA0"/>
    <w:rsid w:val="009A71DD"/>
    <w:rsid w:val="009B1328"/>
    <w:rsid w:val="009B5099"/>
    <w:rsid w:val="009C283A"/>
    <w:rsid w:val="009C2DAF"/>
    <w:rsid w:val="009C343D"/>
    <w:rsid w:val="009C3594"/>
    <w:rsid w:val="009D30D2"/>
    <w:rsid w:val="009D6AE4"/>
    <w:rsid w:val="009E0047"/>
    <w:rsid w:val="009E2401"/>
    <w:rsid w:val="009E363A"/>
    <w:rsid w:val="009E40CD"/>
    <w:rsid w:val="009E4654"/>
    <w:rsid w:val="009F0352"/>
    <w:rsid w:val="009F03ED"/>
    <w:rsid w:val="009F0C52"/>
    <w:rsid w:val="009F2BD8"/>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5EB4"/>
    <w:rsid w:val="00A975B7"/>
    <w:rsid w:val="00AA2500"/>
    <w:rsid w:val="00AA4336"/>
    <w:rsid w:val="00AA472A"/>
    <w:rsid w:val="00AA4E21"/>
    <w:rsid w:val="00AA6F2F"/>
    <w:rsid w:val="00AB0582"/>
    <w:rsid w:val="00AB08F1"/>
    <w:rsid w:val="00AB1667"/>
    <w:rsid w:val="00AB2F2B"/>
    <w:rsid w:val="00AB324D"/>
    <w:rsid w:val="00AB52A0"/>
    <w:rsid w:val="00AB5D4D"/>
    <w:rsid w:val="00AC279A"/>
    <w:rsid w:val="00AC56CE"/>
    <w:rsid w:val="00AC7515"/>
    <w:rsid w:val="00AD058A"/>
    <w:rsid w:val="00AD3238"/>
    <w:rsid w:val="00AD344E"/>
    <w:rsid w:val="00AD7C44"/>
    <w:rsid w:val="00AF303A"/>
    <w:rsid w:val="00AF5DA8"/>
    <w:rsid w:val="00B0049E"/>
    <w:rsid w:val="00B060BD"/>
    <w:rsid w:val="00B10422"/>
    <w:rsid w:val="00B1667B"/>
    <w:rsid w:val="00B25D83"/>
    <w:rsid w:val="00B25E8A"/>
    <w:rsid w:val="00B262F9"/>
    <w:rsid w:val="00B302FC"/>
    <w:rsid w:val="00B30D35"/>
    <w:rsid w:val="00B3621D"/>
    <w:rsid w:val="00B3741B"/>
    <w:rsid w:val="00B37EBF"/>
    <w:rsid w:val="00B40480"/>
    <w:rsid w:val="00B545D4"/>
    <w:rsid w:val="00B55866"/>
    <w:rsid w:val="00B57561"/>
    <w:rsid w:val="00B631B3"/>
    <w:rsid w:val="00B67326"/>
    <w:rsid w:val="00B70202"/>
    <w:rsid w:val="00B81DC0"/>
    <w:rsid w:val="00B85371"/>
    <w:rsid w:val="00B85B3C"/>
    <w:rsid w:val="00B86A75"/>
    <w:rsid w:val="00B90FC5"/>
    <w:rsid w:val="00B943AF"/>
    <w:rsid w:val="00B9639C"/>
    <w:rsid w:val="00B9697C"/>
    <w:rsid w:val="00B9784F"/>
    <w:rsid w:val="00BA2DAD"/>
    <w:rsid w:val="00BA359D"/>
    <w:rsid w:val="00BA36E6"/>
    <w:rsid w:val="00BA7138"/>
    <w:rsid w:val="00BA7340"/>
    <w:rsid w:val="00BB1A01"/>
    <w:rsid w:val="00BB22BA"/>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112AF"/>
    <w:rsid w:val="00C12111"/>
    <w:rsid w:val="00C122AD"/>
    <w:rsid w:val="00C1288A"/>
    <w:rsid w:val="00C137AD"/>
    <w:rsid w:val="00C173DD"/>
    <w:rsid w:val="00C2039F"/>
    <w:rsid w:val="00C208AC"/>
    <w:rsid w:val="00C24265"/>
    <w:rsid w:val="00C27430"/>
    <w:rsid w:val="00C307FA"/>
    <w:rsid w:val="00C3287B"/>
    <w:rsid w:val="00C34943"/>
    <w:rsid w:val="00C37D3E"/>
    <w:rsid w:val="00C4194C"/>
    <w:rsid w:val="00C41A25"/>
    <w:rsid w:val="00C45D35"/>
    <w:rsid w:val="00C472D3"/>
    <w:rsid w:val="00C54452"/>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4008"/>
    <w:rsid w:val="00CD50F5"/>
    <w:rsid w:val="00CD5565"/>
    <w:rsid w:val="00CD74F1"/>
    <w:rsid w:val="00CD763A"/>
    <w:rsid w:val="00CE2FC4"/>
    <w:rsid w:val="00CE3DA3"/>
    <w:rsid w:val="00CE6AB0"/>
    <w:rsid w:val="00CF2A63"/>
    <w:rsid w:val="00CF3BFE"/>
    <w:rsid w:val="00D02205"/>
    <w:rsid w:val="00D034F4"/>
    <w:rsid w:val="00D05875"/>
    <w:rsid w:val="00D07541"/>
    <w:rsid w:val="00D11F4E"/>
    <w:rsid w:val="00D12BBF"/>
    <w:rsid w:val="00D20987"/>
    <w:rsid w:val="00D24F04"/>
    <w:rsid w:val="00D24F30"/>
    <w:rsid w:val="00D30CC6"/>
    <w:rsid w:val="00D33486"/>
    <w:rsid w:val="00D33563"/>
    <w:rsid w:val="00D41693"/>
    <w:rsid w:val="00D4347D"/>
    <w:rsid w:val="00D45D81"/>
    <w:rsid w:val="00D5234D"/>
    <w:rsid w:val="00D63314"/>
    <w:rsid w:val="00D63F32"/>
    <w:rsid w:val="00D730AB"/>
    <w:rsid w:val="00D74AB7"/>
    <w:rsid w:val="00D75539"/>
    <w:rsid w:val="00D84D04"/>
    <w:rsid w:val="00D85AFF"/>
    <w:rsid w:val="00D8716A"/>
    <w:rsid w:val="00D87FFB"/>
    <w:rsid w:val="00D95157"/>
    <w:rsid w:val="00D95C38"/>
    <w:rsid w:val="00DA57F2"/>
    <w:rsid w:val="00DA59E3"/>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35BD"/>
    <w:rsid w:val="00E05E74"/>
    <w:rsid w:val="00E0729A"/>
    <w:rsid w:val="00E10DC5"/>
    <w:rsid w:val="00E11037"/>
    <w:rsid w:val="00E174BD"/>
    <w:rsid w:val="00E17798"/>
    <w:rsid w:val="00E20DDB"/>
    <w:rsid w:val="00E2245E"/>
    <w:rsid w:val="00E2310C"/>
    <w:rsid w:val="00E24B88"/>
    <w:rsid w:val="00E24E4B"/>
    <w:rsid w:val="00E25B10"/>
    <w:rsid w:val="00E27191"/>
    <w:rsid w:val="00E315F6"/>
    <w:rsid w:val="00E32871"/>
    <w:rsid w:val="00E3347D"/>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44A63"/>
    <w:rsid w:val="00F44FBA"/>
    <w:rsid w:val="00F4542A"/>
    <w:rsid w:val="00F5101E"/>
    <w:rsid w:val="00F522AA"/>
    <w:rsid w:val="00F562DE"/>
    <w:rsid w:val="00F61618"/>
    <w:rsid w:val="00F65D8E"/>
    <w:rsid w:val="00F73DE3"/>
    <w:rsid w:val="00F75E18"/>
    <w:rsid w:val="00F776EF"/>
    <w:rsid w:val="00F832EF"/>
    <w:rsid w:val="00F858EC"/>
    <w:rsid w:val="00F91FAF"/>
    <w:rsid w:val="00F94CCF"/>
    <w:rsid w:val="00F96F93"/>
    <w:rsid w:val="00FA01FD"/>
    <w:rsid w:val="00FA1392"/>
    <w:rsid w:val="00FA179E"/>
    <w:rsid w:val="00FA2D37"/>
    <w:rsid w:val="00FC0585"/>
    <w:rsid w:val="00FC1239"/>
    <w:rsid w:val="00FC182C"/>
    <w:rsid w:val="00FC2328"/>
    <w:rsid w:val="00FC5630"/>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BalloonText">
    <w:name w:val="Balloon Text"/>
    <w:basedOn w:val="Normal"/>
    <w:link w:val="BalloonTextChar"/>
    <w:uiPriority w:val="99"/>
    <w:semiHidden/>
    <w:unhideWhenUsed/>
    <w:rsid w:val="00D74A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AB7"/>
    <w:rPr>
      <w:rFonts w:ascii="Segoe UI" w:hAnsi="Segoe UI" w:cs="Segoe UI"/>
      <w:sz w:val="18"/>
      <w:szCs w:val="18"/>
    </w:rPr>
  </w:style>
  <w:style w:type="paragraph" w:styleId="Revision">
    <w:name w:val="Revision"/>
    <w:hidden/>
    <w:uiPriority w:val="99"/>
    <w:semiHidden/>
    <w:rsid w:val="004513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55AF-FCDD-4C7C-B3FF-4613DC46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67</Pages>
  <Words>63978</Words>
  <Characters>364680</Characters>
  <Application>Microsoft Office Word</Application>
  <DocSecurity>0</DocSecurity>
  <Lines>3039</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cp:revision>
  <dcterms:created xsi:type="dcterms:W3CDTF">2021-10-20T20:21:00Z</dcterms:created>
  <dcterms:modified xsi:type="dcterms:W3CDTF">2022-08-04T14:26:00Z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