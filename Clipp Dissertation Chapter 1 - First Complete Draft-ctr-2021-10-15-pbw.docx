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BB22BA">
        <w:rPr>
          <w:rFonts w:ascii="Times New Roman" w:hAnsi="Times New Roman" w:cs="Times New Roman"/>
          <w:sz w:val="24"/>
          <w:lang w:val="fr-FR"/>
          <w:rPrChange w:id="2" w:author="hlclipp@mix.wvu.edu" w:date="2021-10-20T15:10:00Z">
            <w:rPr>
              <w:rFonts w:ascii="Times New Roman" w:hAnsi="Times New Roman" w:cs="Times New Roman"/>
              <w:sz w:val="24"/>
            </w:rPr>
          </w:rPrChange>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BB22BA">
        <w:rPr>
          <w:rFonts w:ascii="Times New Roman" w:hAnsi="Times New Roman" w:cs="Times New Roman"/>
          <w:sz w:val="24"/>
          <w:szCs w:val="24"/>
          <w:rPrChange w:id="3" w:author="hlclipp@mix.wvu.edu" w:date="2021-10-20T15:10:00Z">
            <w:rPr>
              <w:rFonts w:ascii="Times New Roman" w:hAnsi="Times New Roman" w:cs="Times New Roman"/>
              <w:sz w:val="24"/>
              <w:szCs w:val="24"/>
              <w:lang w:val="fr-FR"/>
            </w:rPr>
          </w:rPrChange>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BB22BA">
        <w:rPr>
          <w:rFonts w:ascii="Times New Roman" w:hAnsi="Times New Roman" w:cs="Times New Roman"/>
          <w:noProof/>
          <w:sz w:val="24"/>
          <w:szCs w:val="24"/>
          <w:rPrChange w:id="4" w:author="hlclipp@mix.wvu.edu" w:date="2021-10-20T15:10:00Z">
            <w:rPr>
              <w:rFonts w:ascii="Times New Roman" w:hAnsi="Times New Roman" w:cs="Times New Roman"/>
              <w:noProof/>
              <w:sz w:val="24"/>
              <w:szCs w:val="24"/>
              <w:lang w:val="fr-FR"/>
            </w:rPr>
          </w:rPrChange>
        </w:rPr>
        <w:t>(Lawler et al. 2013, Zhu et al. 2021)</w:t>
      </w:r>
      <w:r w:rsidR="00270DB9">
        <w:rPr>
          <w:rFonts w:ascii="Times New Roman" w:hAnsi="Times New Roman" w:cs="Times New Roman"/>
          <w:sz w:val="24"/>
          <w:szCs w:val="24"/>
        </w:rPr>
        <w:fldChar w:fldCharType="end"/>
      </w:r>
      <w:r w:rsidR="00314504" w:rsidRPr="00BB22BA">
        <w:rPr>
          <w:rFonts w:ascii="Times New Roman" w:hAnsi="Times New Roman" w:cs="Times New Roman"/>
          <w:sz w:val="24"/>
          <w:szCs w:val="24"/>
          <w:rPrChange w:id="5" w:author="hlclipp@mix.wvu.edu" w:date="2021-10-20T15:10:00Z">
            <w:rPr>
              <w:rFonts w:ascii="Times New Roman" w:hAnsi="Times New Roman" w:cs="Times New Roman"/>
              <w:sz w:val="24"/>
              <w:szCs w:val="24"/>
              <w:lang w:val="fr-FR"/>
            </w:rPr>
          </w:rPrChange>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BB22BA">
        <w:rPr>
          <w:rFonts w:ascii="Times New Roman" w:hAnsi="Times New Roman" w:cs="Times New Roman"/>
          <w:noProof/>
          <w:sz w:val="24"/>
          <w:szCs w:val="24"/>
          <w:rPrChange w:id="6" w:author="hlclipp@mix.wvu.edu" w:date="2021-10-20T15:10:00Z">
            <w:rPr>
              <w:rFonts w:ascii="Times New Roman" w:hAnsi="Times New Roman" w:cs="Times New Roman"/>
              <w:noProof/>
              <w:sz w:val="24"/>
              <w:szCs w:val="24"/>
              <w:lang w:val="fr-FR"/>
            </w:rPr>
          </w:rPrChange>
        </w:rPr>
        <w:t>(Hayhoe et al. 2007, Huntington et al. 2009)</w:t>
      </w:r>
      <w:r w:rsidR="003A562A">
        <w:rPr>
          <w:rFonts w:ascii="Times New Roman" w:hAnsi="Times New Roman" w:cs="Times New Roman"/>
          <w:sz w:val="24"/>
          <w:szCs w:val="24"/>
        </w:rPr>
        <w:fldChar w:fldCharType="end"/>
      </w:r>
      <w:r w:rsidR="004310A9" w:rsidRPr="00BB22BA">
        <w:rPr>
          <w:rFonts w:ascii="Times New Roman" w:hAnsi="Times New Roman" w:cs="Times New Roman"/>
          <w:sz w:val="24"/>
          <w:szCs w:val="24"/>
          <w:rPrChange w:id="7" w:author="hlclipp@mix.wvu.edu" w:date="2021-10-20T15:10:00Z">
            <w:rPr>
              <w:rFonts w:ascii="Times New Roman" w:hAnsi="Times New Roman" w:cs="Times New Roman"/>
              <w:sz w:val="24"/>
              <w:szCs w:val="24"/>
              <w:lang w:val="fr-FR"/>
            </w:rPr>
          </w:rPrChange>
        </w:rPr>
        <w:t>.</w:t>
      </w:r>
      <w:r w:rsidR="005B4884" w:rsidRPr="00BB22BA">
        <w:rPr>
          <w:rFonts w:ascii="Times New Roman" w:hAnsi="Times New Roman" w:cs="Times New Roman"/>
          <w:sz w:val="24"/>
          <w:szCs w:val="24"/>
          <w:rPrChange w:id="8" w:author="hlclipp@mix.wvu.edu" w:date="2021-10-20T15:10:00Z">
            <w:rPr>
              <w:rFonts w:ascii="Times New Roman" w:hAnsi="Times New Roman" w:cs="Times New Roman"/>
              <w:sz w:val="24"/>
              <w:szCs w:val="24"/>
              <w:lang w:val="fr-FR"/>
            </w:rPr>
          </w:rPrChange>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9"/>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9"/>
      <w:r w:rsidR="00D20987">
        <w:rPr>
          <w:rStyle w:val="CommentReference"/>
        </w:rPr>
        <w:commentReference w:id="9"/>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10"/>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10"/>
      <w:r w:rsidR="00D20987">
        <w:rPr>
          <w:rStyle w:val="CommentReference"/>
        </w:rPr>
        <w:commentReference w:id="10"/>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11"/>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11"/>
      <w:r w:rsidR="00E035BD">
        <w:rPr>
          <w:rStyle w:val="CommentReference"/>
        </w:rPr>
        <w:commentReference w:id="11"/>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BB22BA">
        <w:rPr>
          <w:rFonts w:ascii="Times New Roman" w:hAnsi="Times New Roman" w:cs="Times New Roman"/>
          <w:noProof/>
          <w:sz w:val="24"/>
          <w:szCs w:val="24"/>
          <w:rPrChange w:id="12" w:author="hlclipp@mix.wvu.edu" w:date="2021-10-20T15:10:00Z">
            <w:rPr>
              <w:rFonts w:ascii="Times New Roman" w:hAnsi="Times New Roman" w:cs="Times New Roman"/>
              <w:noProof/>
              <w:sz w:val="24"/>
              <w:szCs w:val="24"/>
              <w:lang w:val="fr-FR"/>
            </w:rPr>
          </w:rPrChange>
        </w:rPr>
        <w:t>(Iverson et al. 2008, Zhu et al. 2021)</w:t>
      </w:r>
      <w:r w:rsidR="007A5525">
        <w:rPr>
          <w:rFonts w:ascii="Times New Roman" w:hAnsi="Times New Roman" w:cs="Times New Roman"/>
          <w:sz w:val="24"/>
          <w:szCs w:val="24"/>
        </w:rPr>
        <w:fldChar w:fldCharType="end"/>
      </w:r>
      <w:r w:rsidRPr="00BB22BA">
        <w:rPr>
          <w:rFonts w:ascii="Times New Roman" w:hAnsi="Times New Roman" w:cs="Times New Roman"/>
          <w:sz w:val="24"/>
          <w:szCs w:val="24"/>
          <w:rPrChange w:id="13" w:author="hlclipp@mix.wvu.edu" w:date="2021-10-20T15:10:00Z">
            <w:rPr>
              <w:rFonts w:ascii="Times New Roman" w:hAnsi="Times New Roman" w:cs="Times New Roman"/>
              <w:sz w:val="24"/>
              <w:szCs w:val="24"/>
              <w:lang w:val="fr-FR"/>
            </w:rPr>
          </w:rPrChange>
        </w:rPr>
        <w:t>.</w:t>
      </w:r>
      <w:r w:rsidR="00032757" w:rsidRPr="00BB22BA">
        <w:rPr>
          <w:rFonts w:ascii="Times New Roman" w:hAnsi="Times New Roman" w:cs="Times New Roman"/>
          <w:sz w:val="24"/>
          <w:szCs w:val="24"/>
          <w:rPrChange w:id="14" w:author="hlclipp@mix.wvu.edu" w:date="2021-10-20T15:10:00Z">
            <w:rPr>
              <w:rFonts w:ascii="Times New Roman" w:hAnsi="Times New Roman" w:cs="Times New Roman"/>
              <w:sz w:val="24"/>
              <w:szCs w:val="24"/>
              <w:lang w:val="fr-FR"/>
            </w:rPr>
          </w:rPrChange>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15"/>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15"/>
      <w:r w:rsidR="00E035BD">
        <w:rPr>
          <w:rStyle w:val="CommentReference"/>
        </w:rPr>
        <w:commentReference w:id="15"/>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16"/>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16"/>
      <w:r w:rsidR="00E3347D">
        <w:rPr>
          <w:rStyle w:val="CommentReference"/>
        </w:rPr>
        <w:commentReference w:id="16"/>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17"/>
      <w:r w:rsidR="003C1177" w:rsidRPr="00FD4C9D">
        <w:rPr>
          <w:rFonts w:ascii="Times New Roman" w:hAnsi="Times New Roman" w:cs="Times New Roman"/>
          <w:sz w:val="24"/>
          <w:szCs w:val="24"/>
        </w:rPr>
        <w:t xml:space="preserve">projected to decline and 33% </w:t>
      </w:r>
      <w:commentRangeEnd w:id="17"/>
      <w:r w:rsidR="003267F7">
        <w:rPr>
          <w:rStyle w:val="CommentReference"/>
        </w:rPr>
        <w:commentReference w:id="17"/>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18"/>
      <w:r w:rsidR="003C1177" w:rsidRPr="00FD4C9D">
        <w:rPr>
          <w:rFonts w:ascii="Times New Roman" w:hAnsi="Times New Roman" w:cs="Times New Roman"/>
          <w:sz w:val="24"/>
          <w:szCs w:val="24"/>
        </w:rPr>
        <w:t xml:space="preserve">suffer losses </w:t>
      </w:r>
      <w:commentRangeEnd w:id="18"/>
      <w:r w:rsidR="004D6D19">
        <w:rPr>
          <w:rStyle w:val="CommentReference"/>
        </w:rPr>
        <w:commentReference w:id="18"/>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19"/>
      <w:commentRangeStart w:id="20"/>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19"/>
      <w:r w:rsidR="008B0578">
        <w:rPr>
          <w:rStyle w:val="CommentReference"/>
        </w:rPr>
        <w:commentReference w:id="19"/>
      </w:r>
      <w:commentRangeEnd w:id="20"/>
      <w:r w:rsidR="004D6D19">
        <w:rPr>
          <w:rStyle w:val="CommentReference"/>
        </w:rPr>
        <w:commentReference w:id="20"/>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21"/>
      <w:r>
        <w:rPr>
          <w:rFonts w:ascii="Times New Roman" w:hAnsi="Times New Roman" w:cs="Times New Roman"/>
          <w:sz w:val="24"/>
          <w:szCs w:val="24"/>
        </w:rPr>
        <w:t>examine population dynamics of forest songbird species in the Appalachian Mountains in relation to climate and land cover change</w:t>
      </w:r>
      <w:commentRangeEnd w:id="21"/>
      <w:r w:rsidR="004D6D19">
        <w:rPr>
          <w:rStyle w:val="CommentReference"/>
        </w:rPr>
        <w:commentReference w:id="21"/>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A4D9A44"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ins w:id="22" w:author="Petra Wood" w:date="2021-10-16T14:21:00Z">
        <w:r w:rsidR="0048260C">
          <w:rPr>
            <w:rFonts w:ascii="Times New Roman" w:hAnsi="Times New Roman" w:cs="Times New Roman"/>
            <w:sz w:val="24"/>
            <w:szCs w:val="24"/>
          </w:rPr>
          <w:t xml:space="preserve"> avian</w:t>
        </w:r>
      </w:ins>
      <w:r>
        <w:rPr>
          <w:rFonts w:ascii="Times New Roman" w:hAnsi="Times New Roman" w:cs="Times New Roman"/>
          <w:sz w:val="24"/>
          <w:szCs w:val="24"/>
        </w:rPr>
        <w:t xml:space="preserve"> species shift in distribution, </w:t>
      </w:r>
      <w:del w:id="23" w:author="Petra Wood" w:date="2021-10-16T14:21:00Z">
        <w:r w:rsidDel="0048260C">
          <w:rPr>
            <w:rFonts w:ascii="Times New Roman" w:hAnsi="Times New Roman" w:cs="Times New Roman"/>
            <w:sz w:val="24"/>
            <w:szCs w:val="24"/>
          </w:rPr>
          <w:delText>so too may</w:delText>
        </w:r>
      </w:del>
      <w:ins w:id="24" w:author="Petra Wood" w:date="2021-10-16T14:21:00Z">
        <w:r w:rsidR="0048260C">
          <w:rPr>
            <w:rFonts w:ascii="Times New Roman" w:hAnsi="Times New Roman" w:cs="Times New Roman"/>
            <w:sz w:val="24"/>
            <w:szCs w:val="24"/>
          </w:rPr>
          <w:t>avian</w:t>
        </w:r>
      </w:ins>
      <w:r>
        <w:rPr>
          <w:rFonts w:ascii="Times New Roman" w:hAnsi="Times New Roman" w:cs="Times New Roman"/>
          <w:sz w:val="24"/>
          <w:szCs w:val="24"/>
        </w:rPr>
        <w:t xml:space="preserve"> communities </w:t>
      </w:r>
      <w:ins w:id="25" w:author="Petra Wood" w:date="2021-10-16T15:44:00Z">
        <w:r w:rsidR="00B67326">
          <w:rPr>
            <w:rFonts w:ascii="Times New Roman" w:hAnsi="Times New Roman" w:cs="Times New Roman"/>
            <w:sz w:val="24"/>
            <w:szCs w:val="24"/>
          </w:rPr>
          <w:t xml:space="preserve">also </w:t>
        </w:r>
      </w:ins>
      <w:ins w:id="26" w:author="Petra Wood" w:date="2021-10-16T14:21:00Z">
        <w:r w:rsidR="0048260C">
          <w:rPr>
            <w:rFonts w:ascii="Times New Roman" w:hAnsi="Times New Roman" w:cs="Times New Roman"/>
            <w:sz w:val="24"/>
            <w:szCs w:val="24"/>
          </w:rPr>
          <w:t xml:space="preserve">may </w:t>
        </w:r>
      </w:ins>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27"/>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27"/>
      <w:r w:rsidR="003C2D34">
        <w:rPr>
          <w:rStyle w:val="CommentReference"/>
        </w:rPr>
        <w:commentReference w:id="27"/>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28"/>
      <w:r w:rsidRPr="00FD4C9D">
        <w:rPr>
          <w:rFonts w:ascii="Times New Roman" w:hAnsi="Times New Roman" w:cs="Times New Roman"/>
          <w:sz w:val="24"/>
        </w:rPr>
        <w:t xml:space="preserve">physiographic provinces </w:t>
      </w:r>
      <w:commentRangeEnd w:id="28"/>
      <w:r w:rsidR="003C2D34">
        <w:rPr>
          <w:rStyle w:val="CommentReference"/>
        </w:rPr>
        <w:commentReference w:id="28"/>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4FE8620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del w:id="29" w:author="Petra Wood" w:date="2021-10-16T14:26:00Z">
        <w:r w:rsidR="0008353F" w:rsidRPr="00FD4C9D" w:rsidDel="00B1667B">
          <w:rPr>
            <w:rFonts w:ascii="Times New Roman" w:hAnsi="Times New Roman" w:cs="Times New Roman"/>
            <w:sz w:val="24"/>
          </w:rPr>
          <w:delText xml:space="preserve"> in the </w:delText>
        </w:r>
        <w:r w:rsidR="0033173D" w:rsidRPr="00FD4C9D" w:rsidDel="00B1667B">
          <w:rPr>
            <w:rFonts w:ascii="Times New Roman" w:hAnsi="Times New Roman" w:cs="Times New Roman"/>
            <w:sz w:val="24"/>
          </w:rPr>
          <w:delText>AMBCR</w:delText>
        </w:r>
      </w:del>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w:t>
      </w:r>
      <w:del w:id="30" w:author="Petra Wood" w:date="2021-10-16T15:45:00Z">
        <w:r w:rsidR="0008353F" w:rsidRPr="00FD4C9D" w:rsidDel="00122D37">
          <w:rPr>
            <w:rFonts w:ascii="Times New Roman" w:hAnsi="Times New Roman" w:cs="Times New Roman"/>
            <w:sz w:val="24"/>
          </w:rPr>
          <w:delText>F</w:delText>
        </w:r>
        <w:r w:rsidR="0033173D" w:rsidRPr="00FD4C9D" w:rsidDel="00122D37">
          <w:rPr>
            <w:rFonts w:ascii="Times New Roman" w:hAnsi="Times New Roman" w:cs="Times New Roman"/>
            <w:sz w:val="24"/>
          </w:rPr>
          <w:delText>or example, F</w:delText>
        </w:r>
        <w:r w:rsidR="0008353F" w:rsidRPr="00FD4C9D" w:rsidDel="00122D37">
          <w:rPr>
            <w:rFonts w:ascii="Times New Roman" w:hAnsi="Times New Roman" w:cs="Times New Roman"/>
            <w:sz w:val="24"/>
          </w:rPr>
          <w:delText>raser fir (</w:delText>
        </w:r>
        <w:r w:rsidR="0008353F" w:rsidRPr="00FD4C9D" w:rsidDel="00122D37">
          <w:rPr>
            <w:rFonts w:ascii="Times New Roman" w:hAnsi="Times New Roman" w:cs="Times New Roman"/>
            <w:i/>
            <w:sz w:val="24"/>
          </w:rPr>
          <w:delText>Abies fraseri</w:delText>
        </w:r>
        <w:r w:rsidR="0008353F" w:rsidRPr="00FD4C9D" w:rsidDel="00122D37">
          <w:rPr>
            <w:rFonts w:ascii="Times New Roman" w:hAnsi="Times New Roman" w:cs="Times New Roman"/>
            <w:sz w:val="24"/>
          </w:rPr>
          <w:delText xml:space="preserve">) accompanies red spruce in highest parts of the southern </w:delText>
        </w:r>
        <w:r w:rsidR="0033173D" w:rsidRPr="00FD4C9D" w:rsidDel="00122D37">
          <w:rPr>
            <w:rFonts w:ascii="Times New Roman" w:hAnsi="Times New Roman" w:cs="Times New Roman"/>
            <w:sz w:val="24"/>
          </w:rPr>
          <w:delText>AMBCR</w:delText>
        </w:r>
        <w:r w:rsidR="0008353F" w:rsidRPr="00FD4C9D" w:rsidDel="00122D37">
          <w:rPr>
            <w:rFonts w:ascii="Times New Roman" w:hAnsi="Times New Roman" w:cs="Times New Roman"/>
            <w:sz w:val="24"/>
          </w:rPr>
          <w:delText xml:space="preserve">. </w:delText>
        </w:r>
      </w:del>
      <w:r w:rsidR="0008353F" w:rsidRPr="00FD4C9D">
        <w:rPr>
          <w:rFonts w:ascii="Times New Roman" w:hAnsi="Times New Roman" w:cs="Times New Roman"/>
          <w:sz w:val="24"/>
        </w:rPr>
        <w:t xml:space="preserve">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31"/>
      <w:commentRangeStart w:id="32"/>
      <w:r w:rsidR="0033173D" w:rsidRPr="00FD4C9D">
        <w:rPr>
          <w:rFonts w:ascii="Times New Roman" w:hAnsi="Times New Roman" w:cs="Times New Roman"/>
          <w:sz w:val="24"/>
        </w:rPr>
        <w:t xml:space="preserve">diversity in forest types </w:t>
      </w:r>
      <w:ins w:id="33" w:author="Petra Wood" w:date="2021-10-16T15:47:00Z">
        <w:r w:rsidR="00122D37">
          <w:rPr>
            <w:rFonts w:ascii="Times New Roman" w:hAnsi="Times New Roman" w:cs="Times New Roman"/>
            <w:sz w:val="24"/>
          </w:rPr>
          <w:t xml:space="preserve">at varying elevations </w:t>
        </w:r>
      </w:ins>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31"/>
      <w:r w:rsidR="003C2D34">
        <w:rPr>
          <w:rStyle w:val="CommentReference"/>
        </w:rPr>
        <w:commentReference w:id="31"/>
      </w:r>
      <w:commentRangeEnd w:id="32"/>
      <w:r w:rsidR="00122D37">
        <w:rPr>
          <w:rStyle w:val="CommentReference"/>
        </w:rPr>
        <w:commentReference w:id="32"/>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34"/>
      <w:r w:rsidRPr="00FD4C9D">
        <w:rPr>
          <w:rFonts w:ascii="Times New Roman" w:hAnsi="Times New Roman" w:cs="Times New Roman"/>
          <w:i/>
          <w:iCs/>
          <w:sz w:val="24"/>
          <w:szCs w:val="24"/>
        </w:rPr>
        <w:t>Focal species</w:t>
      </w:r>
      <w:commentRangeEnd w:id="34"/>
      <w:r w:rsidR="001A24BC">
        <w:rPr>
          <w:rStyle w:val="CommentReference"/>
        </w:rPr>
        <w:commentReference w:id="34"/>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w:t>
      </w:r>
      <w:r w:rsidRPr="00FD4C9D">
        <w:rPr>
          <w:rFonts w:ascii="Times New Roman" w:hAnsi="Times New Roman" w:cs="Times New Roman"/>
          <w:sz w:val="24"/>
        </w:rPr>
        <w:lastRenderedPageBreak/>
        <w:t>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35"/>
      <w:commentRangeStart w:id="36"/>
      <w:r w:rsidR="0029345A" w:rsidRPr="00FD4C9D">
        <w:rPr>
          <w:rFonts w:ascii="Times New Roman" w:hAnsi="Times New Roman" w:cs="Times New Roman"/>
          <w:sz w:val="24"/>
        </w:rPr>
        <w:t>individual stop-level location data were not available</w:t>
      </w:r>
      <w:commentRangeEnd w:id="35"/>
      <w:r w:rsidR="001733BF">
        <w:rPr>
          <w:rStyle w:val="CommentReference"/>
        </w:rPr>
        <w:commentReference w:id="35"/>
      </w:r>
      <w:commentRangeEnd w:id="36"/>
      <w:r w:rsidR="00B85371">
        <w:rPr>
          <w:rStyle w:val="CommentReference"/>
        </w:rPr>
        <w:commentReference w:id="36"/>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37"/>
      <w:commentRangeStart w:id="38"/>
      <w:r w:rsidR="00545DB5" w:rsidRPr="00FD4C9D">
        <w:rPr>
          <w:rFonts w:ascii="Times New Roman" w:hAnsi="Times New Roman" w:cs="Times New Roman"/>
          <w:sz w:val="24"/>
        </w:rPr>
        <w:t>signifying routes that met BBS criteria</w:t>
      </w:r>
      <w:commentRangeEnd w:id="37"/>
      <w:r w:rsidR="001733BF">
        <w:rPr>
          <w:rStyle w:val="CommentReference"/>
        </w:rPr>
        <w:commentReference w:id="37"/>
      </w:r>
      <w:commentRangeEnd w:id="38"/>
      <w:r w:rsidR="00B85371">
        <w:rPr>
          <w:rStyle w:val="CommentReference"/>
        </w:rPr>
        <w:commentReference w:id="38"/>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39"/>
      <w:r w:rsidR="00545DB5" w:rsidRPr="00FD4C9D">
        <w:rPr>
          <w:rFonts w:ascii="Times New Roman" w:hAnsi="Times New Roman" w:cs="Times New Roman"/>
          <w:sz w:val="24"/>
        </w:rPr>
        <w:t>.</w:t>
      </w:r>
      <w:commentRangeEnd w:id="39"/>
      <w:r w:rsidR="00BB22BA">
        <w:rPr>
          <w:rStyle w:val="CommentReference"/>
        </w:rPr>
        <w:commentReference w:id="39"/>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40"/>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40"/>
      <w:r w:rsidR="001733BF">
        <w:rPr>
          <w:rStyle w:val="CommentReference"/>
        </w:rPr>
        <w:commentReference w:id="40"/>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41"/>
      <w:r w:rsidR="00865575" w:rsidRPr="00FD4C9D">
        <w:rPr>
          <w:rFonts w:ascii="Times New Roman" w:hAnsi="Times New Roman" w:cs="Times New Roman"/>
          <w:sz w:val="24"/>
        </w:rPr>
        <w:t>Correlations among the nine environmental covariates ranged from -0.55 to 0.51.</w:t>
      </w:r>
      <w:commentRangeEnd w:id="41"/>
      <w:r w:rsidR="001733BF">
        <w:rPr>
          <w:rStyle w:val="CommentReference"/>
        </w:rPr>
        <w:commentReference w:id="41"/>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42"/>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42"/>
      <w:r w:rsidR="001733BF">
        <w:rPr>
          <w:rStyle w:val="CommentReference"/>
        </w:rPr>
        <w:commentReference w:id="42"/>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43"/>
      <w:r w:rsidRPr="00FD4C9D">
        <w:rPr>
          <w:rFonts w:ascii="Times New Roman" w:hAnsi="Times New Roman" w:cs="Times New Roman"/>
          <w:sz w:val="24"/>
        </w:rPr>
        <w:t>hexagons centered on the first stop of each BBS route</w:t>
      </w:r>
      <w:commentRangeEnd w:id="43"/>
      <w:r w:rsidR="001733BF">
        <w:rPr>
          <w:rStyle w:val="CommentReference"/>
        </w:rPr>
        <w:commentReference w:id="43"/>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44"/>
      <w:r w:rsidR="0049356B" w:rsidRPr="00FD4C9D">
        <w:rPr>
          <w:rFonts w:ascii="Times New Roman" w:hAnsi="Times New Roman" w:cs="Times New Roman"/>
          <w:sz w:val="24"/>
        </w:rPr>
        <w:t xml:space="preserve">approximately 24 km from </w:t>
      </w:r>
      <w:commentRangeEnd w:id="44"/>
      <w:r w:rsidR="00B70202">
        <w:rPr>
          <w:rStyle w:val="CommentReference"/>
        </w:rPr>
        <w:commentReference w:id="44"/>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45"/>
      <w:r w:rsidRPr="00FD4C9D">
        <w:rPr>
          <w:rFonts w:ascii="Times New Roman" w:hAnsi="Times New Roman" w:cs="Times New Roman"/>
          <w:sz w:val="24"/>
        </w:rPr>
        <w:t xml:space="preserve">PRISM Climate Group </w:t>
      </w:r>
      <w:commentRangeEnd w:id="45"/>
      <w:r w:rsidR="00B70202">
        <w:rPr>
          <w:rStyle w:val="CommentReference"/>
        </w:rPr>
        <w:commentReference w:id="45"/>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ins w:id="46" w:author="Christopher Rota" w:date="2021-10-15T10:36:00Z">
        <w:r w:rsidR="00B70202">
          <w:rPr>
            <w:rFonts w:ascii="Times New Roman" w:hAnsi="Times New Roman" w:cs="Times New Roman"/>
            <w:sz w:val="24"/>
          </w:rPr>
          <w:t xml:space="preserve"> </w:t>
        </w:r>
        <w:commentRangeStart w:id="47"/>
        <w:r w:rsidR="00B70202">
          <w:rPr>
            <w:rFonts w:ascii="Times New Roman" w:hAnsi="Times New Roman" w:cs="Times New Roman"/>
            <w:sz w:val="24"/>
          </w:rPr>
          <w:t>used to estimate current distributions</w:t>
        </w:r>
      </w:ins>
      <w:r w:rsidRPr="00FD4C9D">
        <w:rPr>
          <w:rFonts w:ascii="Times New Roman" w:hAnsi="Times New Roman" w:cs="Times New Roman"/>
          <w:sz w:val="24"/>
        </w:rPr>
        <w:t xml:space="preserve"> </w:t>
      </w:r>
      <w:commentRangeEnd w:id="47"/>
      <w:r w:rsidR="00B70202">
        <w:rPr>
          <w:rStyle w:val="CommentReference"/>
        </w:rPr>
        <w:commentReference w:id="47"/>
      </w:r>
      <w:r w:rsidRPr="00FD4C9D">
        <w:rPr>
          <w:rFonts w:ascii="Times New Roman" w:hAnsi="Times New Roman" w:cs="Times New Roman"/>
          <w:sz w:val="24"/>
        </w:rPr>
        <w:t xml:space="preserve">to </w:t>
      </w:r>
      <w:r w:rsidRPr="00FD4C9D">
        <w:rPr>
          <w:rFonts w:ascii="Times New Roman" w:hAnsi="Times New Roman" w:cs="Times New Roman"/>
          <w:sz w:val="24"/>
        </w:rPr>
        <w:lastRenderedPageBreak/>
        <w:t xml:space="preserve">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comprised of individual grid cells that match the dimensions of the sampling hexagons. Although less commonly used than traditional square grids, </w:t>
      </w:r>
      <w:commentRangeStart w:id="48"/>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48"/>
      <w:r w:rsidR="00B70202">
        <w:rPr>
          <w:rStyle w:val="CommentReference"/>
        </w:rPr>
        <w:commentReference w:id="48"/>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49"/>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49"/>
      <w:r w:rsidR="00B70202">
        <w:rPr>
          <w:rStyle w:val="CommentReference"/>
        </w:rPr>
        <w:commentReference w:id="49"/>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50"/>
      <w:r w:rsidR="00F1717F" w:rsidRPr="00FD4C9D">
        <w:rPr>
          <w:rFonts w:ascii="Times New Roman" w:hAnsi="Times New Roman" w:cs="Times New Roman"/>
          <w:sz w:val="24"/>
        </w:rPr>
        <w:t>two sets of individual negative binomial models</w:t>
      </w:r>
      <w:commentRangeEnd w:id="50"/>
      <w:r w:rsidR="005E3644">
        <w:rPr>
          <w:rStyle w:val="CommentReference"/>
        </w:rPr>
        <w:commentReference w:id="50"/>
      </w:r>
      <w:r w:rsidR="00F1717F" w:rsidRPr="00FD4C9D">
        <w:rPr>
          <w:rFonts w:ascii="Times New Roman" w:hAnsi="Times New Roman" w:cs="Times New Roman"/>
          <w:sz w:val="24"/>
        </w:rPr>
        <w:t xml:space="preserve">, using the </w:t>
      </w:r>
      <w:commentRangeStart w:id="51"/>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51"/>
      <w:r w:rsidR="007C4CF8">
        <w:rPr>
          <w:rStyle w:val="CommentReference"/>
        </w:rPr>
        <w:commentReference w:id="51"/>
      </w:r>
      <w:r w:rsidR="00F1717F" w:rsidRPr="00FD4C9D">
        <w:rPr>
          <w:rFonts w:ascii="Times New Roman" w:hAnsi="Times New Roman" w:cs="Times New Roman"/>
          <w:sz w:val="24"/>
        </w:rPr>
        <w:t xml:space="preserve">ckage in Program R. </w:t>
      </w:r>
      <w:commentRangeStart w:id="52"/>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 xml:space="preserve">exhibited spatial autocorrelation </w:t>
      </w:r>
      <w:r w:rsidR="00F1717F" w:rsidRPr="00FD4C9D">
        <w:rPr>
          <w:rFonts w:ascii="Times New Roman" w:hAnsi="Times New Roman" w:cs="Times New Roman"/>
          <w:sz w:val="24"/>
        </w:rPr>
        <w:lastRenderedPageBreak/>
        <w:t>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52"/>
      <w:r w:rsidR="005E3644">
        <w:rPr>
          <w:rStyle w:val="CommentReference"/>
        </w:rPr>
        <w:commentReference w:id="52"/>
      </w:r>
      <w:r w:rsidR="00F1717F" w:rsidRPr="00FD4C9D">
        <w:rPr>
          <w:rFonts w:ascii="Times New Roman" w:hAnsi="Times New Roman" w:cs="Times New Roman"/>
          <w:sz w:val="24"/>
        </w:rPr>
        <w:t xml:space="preserve"> </w:t>
      </w:r>
      <w:commentRangeStart w:id="53"/>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both the expected count and the dispersion parameter and were used 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53"/>
      <w:r w:rsidR="005E3644">
        <w:rPr>
          <w:rStyle w:val="CommentReference"/>
        </w:rPr>
        <w:commentReference w:id="53"/>
      </w:r>
      <w:r w:rsidR="00713E08" w:rsidRPr="00FD4C9D">
        <w:rPr>
          <w:rFonts w:ascii="Times New Roman" w:hAnsi="Times New Roman" w:cs="Times New Roman"/>
          <w:sz w:val="24"/>
        </w:rPr>
        <w:t xml:space="preserve">. </w:t>
      </w:r>
      <w:commentRangeStart w:id="54"/>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54"/>
      <w:r w:rsidR="005E3644">
        <w:rPr>
          <w:rStyle w:val="CommentReference"/>
        </w:rPr>
        <w:commentReference w:id="54"/>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55"/>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55"/>
      <w:r w:rsidR="0074180E">
        <w:rPr>
          <w:rStyle w:val="CommentReference"/>
        </w:rPr>
        <w:commentReference w:id="55"/>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56"/>
      <w:commentRangeStart w:id="57"/>
      <w:r w:rsidR="00E35B47" w:rsidRPr="00FD4C9D">
        <w:rPr>
          <w:rFonts w:ascii="Times New Roman" w:hAnsi="Times New Roman" w:cs="Times New Roman"/>
          <w:sz w:val="24"/>
        </w:rPr>
        <w:t xml:space="preserve">three land cover variables were specified as linear. Model fit was assessed by </w:t>
      </w:r>
      <w:commentRangeStart w:id="58"/>
      <w:r w:rsidR="00E35B47" w:rsidRPr="00FD4C9D">
        <w:rPr>
          <w:rFonts w:ascii="Times New Roman" w:hAnsi="Times New Roman" w:cs="Times New Roman"/>
          <w:sz w:val="24"/>
        </w:rPr>
        <w:t>calculating the squared Pearson residual; if the p-value was between 0.05 and 0.95</w:t>
      </w:r>
      <w:commentRangeEnd w:id="58"/>
      <w:r w:rsidR="0074180E">
        <w:rPr>
          <w:rStyle w:val="CommentReference"/>
        </w:rPr>
        <w:commentReference w:id="58"/>
      </w:r>
      <w:r w:rsidR="00E35B47" w:rsidRPr="00FD4C9D">
        <w:rPr>
          <w:rFonts w:ascii="Times New Roman" w:hAnsi="Times New Roman" w:cs="Times New Roman"/>
          <w:sz w:val="24"/>
        </w:rPr>
        <w:t xml:space="preserve">, the model fit was </w:t>
      </w:r>
      <w:commentRangeStart w:id="59"/>
      <w:r w:rsidR="00E35B47" w:rsidRPr="00FD4C9D">
        <w:rPr>
          <w:rFonts w:ascii="Times New Roman" w:hAnsi="Times New Roman" w:cs="Times New Roman"/>
          <w:sz w:val="24"/>
        </w:rPr>
        <w:t>considered good</w:t>
      </w:r>
      <w:commentRangeEnd w:id="56"/>
      <w:r w:rsidR="00D4347D">
        <w:rPr>
          <w:rStyle w:val="CommentReference"/>
        </w:rPr>
        <w:commentReference w:id="56"/>
      </w:r>
      <w:commentRangeEnd w:id="57"/>
      <w:commentRangeEnd w:id="59"/>
      <w:r w:rsidR="009F2BD8">
        <w:rPr>
          <w:rStyle w:val="CommentReference"/>
        </w:rPr>
        <w:commentReference w:id="57"/>
      </w:r>
      <w:r w:rsidR="0074180E">
        <w:rPr>
          <w:rStyle w:val="CommentReference"/>
        </w:rPr>
        <w:commentReference w:id="59"/>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60"/>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60"/>
      <w:r w:rsidR="0087274F">
        <w:rPr>
          <w:rStyle w:val="CommentReference"/>
        </w:rPr>
        <w:commentReference w:id="60"/>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61"/>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61"/>
      <w:r w:rsidR="0087274F">
        <w:rPr>
          <w:rStyle w:val="CommentReference"/>
        </w:rPr>
        <w:commentReference w:id="61"/>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62"/>
      <w:r w:rsidR="00F331B9" w:rsidRPr="00FD4C9D">
        <w:rPr>
          <w:rFonts w:ascii="Times New Roman" w:hAnsi="Times New Roman" w:cs="Times New Roman"/>
          <w:sz w:val="24"/>
        </w:rPr>
        <w:t>spatial mean-cente</w:t>
      </w:r>
      <w:commentRangeEnd w:id="62"/>
      <w:r w:rsidR="0087274F">
        <w:rPr>
          <w:rStyle w:val="CommentReference"/>
        </w:rPr>
        <w:commentReference w:id="62"/>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63"/>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63"/>
      <w:r w:rsidR="009E363A">
        <w:rPr>
          <w:rStyle w:val="CommentReference"/>
        </w:rPr>
        <w:commentReference w:id="63"/>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lastRenderedPageBreak/>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I ran a total of 15 models, with model fit ranging from 0</w:t>
      </w:r>
      <w:commentRangeStart w:id="64"/>
      <w:r w:rsidRPr="00FD4C9D">
        <w:rPr>
          <w:rFonts w:ascii="Times New Roman" w:hAnsi="Times New Roman" w:cs="Times New Roman"/>
          <w:sz w:val="24"/>
          <w:szCs w:val="24"/>
        </w:rPr>
        <w:t xml:space="preserve">.211 to 0.839 </w:t>
      </w:r>
      <w:commentRangeEnd w:id="64"/>
      <w:r w:rsidR="004E1486">
        <w:rPr>
          <w:rStyle w:val="CommentReference"/>
        </w:rPr>
        <w:commentReference w:id="64"/>
      </w:r>
      <w:r w:rsidRPr="00FD4C9D">
        <w:rPr>
          <w:rFonts w:ascii="Times New Roman" w:hAnsi="Times New Roman" w:cs="Times New Roman"/>
          <w:sz w:val="24"/>
          <w:szCs w:val="24"/>
        </w:rPr>
        <w:t xml:space="preserve">and the number of </w:t>
      </w:r>
      <w:commentRangeStart w:id="65"/>
      <w:r w:rsidRPr="00FD4C9D">
        <w:rPr>
          <w:rFonts w:ascii="Times New Roman" w:hAnsi="Times New Roman" w:cs="Times New Roman"/>
          <w:sz w:val="24"/>
          <w:szCs w:val="24"/>
        </w:rPr>
        <w:t xml:space="preserve">iterations in the posterior distribution </w:t>
      </w:r>
      <w:commentRangeEnd w:id="65"/>
      <w:r w:rsidR="004E1486">
        <w:rPr>
          <w:rStyle w:val="CommentReference"/>
        </w:rPr>
        <w:commentReference w:id="65"/>
      </w:r>
      <w:r w:rsidRPr="00FD4C9D">
        <w:rPr>
          <w:rFonts w:ascii="Times New Roman" w:hAnsi="Times New Roman" w:cs="Times New Roman"/>
          <w:sz w:val="24"/>
          <w:szCs w:val="24"/>
        </w:rPr>
        <w:t>ranging from 3,000 to 21,000 (Tables 3–5).</w:t>
      </w:r>
      <w:r w:rsidR="002A01C7" w:rsidRPr="00FD4C9D">
        <w:rPr>
          <w:rFonts w:ascii="Times New Roman" w:hAnsi="Times New Roman" w:cs="Times New Roman"/>
          <w:sz w:val="24"/>
          <w:szCs w:val="24"/>
        </w:rPr>
        <w:t xml:space="preserve"> </w:t>
      </w:r>
      <w:commentRangeStart w:id="66"/>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66"/>
      <w:r w:rsidR="004E1486">
        <w:rPr>
          <w:rStyle w:val="CommentReference"/>
        </w:rPr>
        <w:commentReference w:id="66"/>
      </w:r>
      <w:commentRangeStart w:id="67"/>
      <w:commentRangeStart w:id="68"/>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67"/>
      <w:r w:rsidR="00D84D04">
        <w:rPr>
          <w:rStyle w:val="CommentReference"/>
        </w:rPr>
        <w:commentReference w:id="67"/>
      </w:r>
      <w:commentRangeEnd w:id="68"/>
      <w:r w:rsidR="009F2BD8">
        <w:rPr>
          <w:rStyle w:val="CommentReference"/>
        </w:rPr>
        <w:commentReference w:id="68"/>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69"/>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69"/>
      <w:r w:rsidR="00D84D04">
        <w:rPr>
          <w:rStyle w:val="CommentReference"/>
        </w:rPr>
        <w:commentReference w:id="69"/>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70"/>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71"/>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71"/>
      <w:r w:rsidR="00D84D04">
        <w:rPr>
          <w:rStyle w:val="CommentReference"/>
        </w:rPr>
        <w:commentReference w:id="71"/>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70"/>
      <w:r w:rsidR="00D84D04">
        <w:rPr>
          <w:rStyle w:val="CommentReference"/>
        </w:rPr>
        <w:commentReference w:id="70"/>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72"/>
      <w:r w:rsidRPr="00FD4C9D">
        <w:rPr>
          <w:rFonts w:ascii="Times New Roman" w:hAnsi="Times New Roman" w:cs="Times New Roman"/>
          <w:i/>
          <w:iCs/>
          <w:sz w:val="24"/>
          <w:szCs w:val="24"/>
        </w:rPr>
        <w:t>Relative influence of climate vs. land cover variables</w:t>
      </w:r>
      <w:commentRangeEnd w:id="72"/>
      <w:r w:rsidR="00AB52A0">
        <w:rPr>
          <w:rStyle w:val="CommentReference"/>
        </w:rPr>
        <w:commentReference w:id="72"/>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73"/>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73"/>
      <w:r w:rsidR="00AB52A0">
        <w:rPr>
          <w:rStyle w:val="CommentReference"/>
        </w:rPr>
        <w:commentReference w:id="73"/>
      </w:r>
      <w:r w:rsidR="00DE48B5" w:rsidRPr="00FD4C9D">
        <w:rPr>
          <w:rFonts w:ascii="Times New Roman" w:hAnsi="Times New Roman" w:cs="Times New Roman"/>
          <w:sz w:val="24"/>
        </w:rPr>
        <w:t>.</w:t>
      </w:r>
    </w:p>
    <w:p w14:paraId="504EC0E7" w14:textId="4EAE592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ins w:id="74" w:author="Petra Wood" w:date="2021-10-16T16:42:00Z">
        <w:r w:rsidR="002D245D">
          <w:rPr>
            <w:rFonts w:ascii="Times New Roman" w:hAnsi="Times New Roman" w:cs="Times New Roman"/>
            <w:sz w:val="24"/>
          </w:rPr>
          <w:t>ed</w:t>
        </w:r>
      </w:ins>
      <w:del w:id="75" w:author="Petra Wood" w:date="2021-10-16T16:42:00Z">
        <w:r w:rsidRPr="00FD4C9D" w:rsidDel="002D245D">
          <w:rPr>
            <w:rFonts w:ascii="Times New Roman" w:hAnsi="Times New Roman" w:cs="Times New Roman"/>
            <w:sz w:val="24"/>
          </w:rPr>
          <w:delText>s</w:delText>
        </w:r>
      </w:del>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del w:id="76" w:author="Christopher Rota" w:date="2021-10-15T11:37:00Z">
        <w:r w:rsidR="004C441B" w:rsidRPr="00FD4C9D" w:rsidDel="00AB52A0">
          <w:rPr>
            <w:rFonts w:ascii="Times New Roman" w:hAnsi="Times New Roman" w:cs="Times New Roman"/>
            <w:sz w:val="24"/>
          </w:rPr>
          <w:lastRenderedPageBreak/>
          <w:delText xml:space="preserve">but </w:delText>
        </w:r>
      </w:del>
      <w:ins w:id="77" w:author="Christopher Rota" w:date="2021-10-15T11:37:00Z">
        <w:r w:rsidR="00AB52A0">
          <w:rPr>
            <w:rFonts w:ascii="Times New Roman" w:hAnsi="Times New Roman" w:cs="Times New Roman"/>
            <w:sz w:val="24"/>
          </w:rPr>
          <w:t>except</w:t>
        </w:r>
        <w:r w:rsidR="00AB52A0" w:rsidRPr="00FD4C9D">
          <w:rPr>
            <w:rFonts w:ascii="Times New Roman" w:hAnsi="Times New Roman" w:cs="Times New Roman"/>
            <w:sz w:val="24"/>
          </w:rPr>
          <w:t xml:space="preserve"> </w:t>
        </w:r>
      </w:ins>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most by the proportion of deciduous and mixed forest. </w:t>
      </w:r>
      <w:commentRangeStart w:id="78"/>
      <w:r w:rsidRPr="00FD4C9D">
        <w:rPr>
          <w:rFonts w:ascii="Times New Roman" w:hAnsi="Times New Roman" w:cs="Times New Roman"/>
          <w:sz w:val="24"/>
        </w:rPr>
        <w:t>Both climate and land cover variables resulted in the highest average changes in expected counts for climate generalist species</w:t>
      </w:r>
      <w:commentRangeEnd w:id="78"/>
      <w:r w:rsidR="00AB52A0">
        <w:rPr>
          <w:rStyle w:val="CommentReference"/>
        </w:rPr>
        <w:commentReference w:id="78"/>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79"/>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79"/>
      <w:r w:rsidR="00451DA4">
        <w:rPr>
          <w:rStyle w:val="CommentReference"/>
        </w:rPr>
        <w:commentReference w:id="79"/>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80"/>
      <w:r w:rsidRPr="00FD4C9D">
        <w:rPr>
          <w:rFonts w:ascii="Times New Roman" w:hAnsi="Times New Roman" w:cs="Times New Roman"/>
          <w:i/>
          <w:iCs/>
          <w:sz w:val="24"/>
          <w:szCs w:val="24"/>
        </w:rPr>
        <w:t>Projected future (2100) distributions</w:t>
      </w:r>
      <w:commentRangeEnd w:id="80"/>
      <w:r w:rsidR="00451DA4">
        <w:rPr>
          <w:rStyle w:val="CommentReference"/>
        </w:rPr>
        <w:commentReference w:id="80"/>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81"/>
      <w:r w:rsidRPr="00FD4C9D">
        <w:rPr>
          <w:rFonts w:ascii="Times New Roman" w:hAnsi="Times New Roman" w:cs="Times New Roman"/>
          <w:sz w:val="24"/>
          <w:szCs w:val="24"/>
        </w:rPr>
        <w:t xml:space="preserve">The </w:t>
      </w:r>
      <w:proofErr w:type="gramStart"/>
      <w:r w:rsidRPr="00FD4C9D">
        <w:rPr>
          <w:rFonts w:ascii="Times New Roman" w:hAnsi="Times New Roman" w:cs="Times New Roman"/>
          <w:sz w:val="24"/>
          <w:szCs w:val="24"/>
        </w:rPr>
        <w:t>six future</w:t>
      </w:r>
      <w:proofErr w:type="gramEnd"/>
      <w:r w:rsidRPr="00FD4C9D">
        <w:rPr>
          <w:rFonts w:ascii="Times New Roman" w:hAnsi="Times New Roman" w:cs="Times New Roman"/>
          <w:sz w:val="24"/>
          <w:szCs w:val="24"/>
        </w:rPr>
        <w:t xml:space="preserve"> climate </w:t>
      </w:r>
      <w:commentRangeEnd w:id="81"/>
      <w:r w:rsidR="00451DA4">
        <w:rPr>
          <w:rStyle w:val="CommentReference"/>
        </w:rPr>
        <w:commentReference w:id="81"/>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6B6C81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between the 2000 and 2100</w:t>
      </w:r>
      <w:del w:id="82" w:author="Christopher Rota" w:date="2021-10-15T11:49:00Z">
        <w:r w:rsidR="00AF303A" w:rsidRPr="00FD4C9D" w:rsidDel="00451DA4">
          <w:rPr>
            <w:rFonts w:ascii="Times New Roman" w:hAnsi="Times New Roman" w:cs="Times New Roman"/>
            <w:sz w:val="24"/>
            <w:szCs w:val="24"/>
          </w:rPr>
          <w:delText>0</w:delText>
        </w:r>
      </w:del>
      <w:r w:rsidR="00AF303A" w:rsidRPr="00FD4C9D">
        <w:rPr>
          <w:rFonts w:ascii="Times New Roman" w:hAnsi="Times New Roman" w:cs="Times New Roman"/>
          <w:sz w:val="24"/>
          <w:szCs w:val="24"/>
        </w:rPr>
        <w:t xml:space="preserve">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w:t>
      </w:r>
      <w:del w:id="83" w:author="Christopher Rota" w:date="2021-10-15T11:53:00Z">
        <w:r w:rsidR="002516C7" w:rsidRPr="00FD4C9D" w:rsidDel="00451DA4">
          <w:rPr>
            <w:rFonts w:ascii="Times New Roman" w:hAnsi="Times New Roman" w:cs="Times New Roman"/>
            <w:sz w:val="24"/>
            <w:szCs w:val="24"/>
          </w:rPr>
          <w:delText xml:space="preserve">2100 </w:delText>
        </w:r>
      </w:del>
      <w:r w:rsidR="002516C7" w:rsidRPr="00FD4C9D">
        <w:rPr>
          <w:rFonts w:ascii="Times New Roman" w:hAnsi="Times New Roman" w:cs="Times New Roman"/>
          <w:sz w:val="24"/>
          <w:szCs w:val="24"/>
        </w:rPr>
        <w:t xml:space="preserve">projections, there was an average </w:t>
      </w:r>
      <w:commentRangeStart w:id="84"/>
      <w:r w:rsidR="002516C7" w:rsidRPr="00FD4C9D">
        <w:rPr>
          <w:rFonts w:ascii="Times New Roman" w:hAnsi="Times New Roman" w:cs="Times New Roman"/>
          <w:sz w:val="24"/>
          <w:szCs w:val="24"/>
        </w:rPr>
        <w:t xml:space="preserve">change of only -2.2% </w:t>
      </w:r>
      <w:commentRangeEnd w:id="84"/>
      <w:r w:rsidR="00451DA4">
        <w:rPr>
          <w:rStyle w:val="CommentReference"/>
        </w:rPr>
        <w:commentReference w:id="84"/>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85"/>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85"/>
      <w:r w:rsidR="00451DA4">
        <w:rPr>
          <w:rStyle w:val="CommentReference"/>
        </w:rPr>
        <w:commentReference w:id="85"/>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xml:space="preserve">, with the highest increase associated </w:t>
      </w:r>
      <w:r w:rsidR="002A235F" w:rsidRPr="00FD4C9D">
        <w:rPr>
          <w:rFonts w:ascii="Times New Roman" w:hAnsi="Times New Roman" w:cs="Times New Roman"/>
          <w:sz w:val="24"/>
          <w:szCs w:val="24"/>
        </w:rPr>
        <w:lastRenderedPageBreak/>
        <w:t>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86"/>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87"/>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87"/>
      <w:r w:rsidR="004320BE">
        <w:rPr>
          <w:rStyle w:val="CommentReference"/>
        </w:rPr>
        <w:commentReference w:id="87"/>
      </w:r>
      <w:r w:rsidR="009B5099" w:rsidRPr="00FD4C9D">
        <w:rPr>
          <w:rFonts w:ascii="Times New Roman" w:hAnsi="Times New Roman" w:cs="Times New Roman"/>
          <w:sz w:val="24"/>
          <w:szCs w:val="24"/>
        </w:rPr>
        <w:t>.</w:t>
      </w:r>
      <w:commentRangeEnd w:id="86"/>
      <w:r w:rsidR="00A95EB4">
        <w:rPr>
          <w:rStyle w:val="CommentReference"/>
        </w:rPr>
        <w:commentReference w:id="86"/>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88"/>
      <w:r w:rsidRPr="00FD4C9D">
        <w:rPr>
          <w:rFonts w:ascii="Times New Roman" w:hAnsi="Times New Roman" w:cs="Times New Roman"/>
          <w:b/>
          <w:bCs/>
          <w:caps/>
          <w:sz w:val="24"/>
          <w:szCs w:val="24"/>
        </w:rPr>
        <w:t>Discussion and conclusions</w:t>
      </w:r>
      <w:commentRangeEnd w:id="88"/>
      <w:r w:rsidR="009358F3">
        <w:rPr>
          <w:rStyle w:val="CommentReference"/>
        </w:rPr>
        <w:commentReference w:id="88"/>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89"/>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89"/>
      <w:r w:rsidR="00F562DE">
        <w:rPr>
          <w:rStyle w:val="CommentReference"/>
        </w:rPr>
        <w:commentReference w:id="89"/>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90"/>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90"/>
      <w:r w:rsidR="00572F29">
        <w:rPr>
          <w:rStyle w:val="CommentReference"/>
        </w:rPr>
        <w:commentReference w:id="90"/>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91"/>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91"/>
      <w:r w:rsidR="00F562DE">
        <w:rPr>
          <w:rStyle w:val="CommentReference"/>
        </w:rPr>
        <w:commentReference w:id="91"/>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92"/>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92"/>
      <w:r w:rsidR="007A6619">
        <w:rPr>
          <w:rStyle w:val="CommentReference"/>
        </w:rPr>
        <w:commentReference w:id="92"/>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93"/>
      <w:commentRangeStart w:id="94"/>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93"/>
      <w:r w:rsidR="007A6619">
        <w:rPr>
          <w:rStyle w:val="CommentReference"/>
        </w:rPr>
        <w:commentReference w:id="93"/>
      </w:r>
      <w:commentRangeEnd w:id="94"/>
      <w:r w:rsidR="003F2DDD">
        <w:rPr>
          <w:rStyle w:val="CommentReference"/>
        </w:rPr>
        <w:commentReference w:id="94"/>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95"/>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95"/>
      <w:r w:rsidR="007A6619">
        <w:rPr>
          <w:rStyle w:val="CommentReference"/>
        </w:rPr>
        <w:commentReference w:id="95"/>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w:t>
      </w:r>
      <w:r w:rsidRPr="00FD4C9D">
        <w:rPr>
          <w:rFonts w:ascii="Times New Roman" w:hAnsi="Times New Roman" w:cs="Times New Roman"/>
          <w:sz w:val="24"/>
          <w:szCs w:val="24"/>
        </w:rPr>
        <w:lastRenderedPageBreak/>
        <w:t xml:space="preserve">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96"/>
      <w:commentRangeStart w:id="97"/>
      <w:proofErr w:type="gramStart"/>
      <w:r w:rsidRPr="00FD4C9D">
        <w:rPr>
          <w:rFonts w:ascii="Times New Roman" w:hAnsi="Times New Roman" w:cs="Times New Roman"/>
          <w:sz w:val="24"/>
          <w:szCs w:val="24"/>
        </w:rPr>
        <w:t>However</w:t>
      </w:r>
      <w:commentRangeEnd w:id="97"/>
      <w:proofErr w:type="gramEnd"/>
      <w:r w:rsidR="003F2DDD">
        <w:rPr>
          <w:rStyle w:val="CommentReference"/>
        </w:rPr>
        <w:commentReference w:id="97"/>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98"/>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98"/>
      <w:r w:rsidR="0008395A">
        <w:rPr>
          <w:rStyle w:val="CommentReference"/>
        </w:rPr>
        <w:commentReference w:id="98"/>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99"/>
      <w:commentRangeStart w:id="100"/>
      <w:r w:rsidR="00124164" w:rsidRPr="00FD4C9D">
        <w:rPr>
          <w:rFonts w:ascii="Times New Roman" w:hAnsi="Times New Roman" w:cs="Times New Roman"/>
          <w:sz w:val="24"/>
        </w:rPr>
        <w:t>historical predictor-response relationships remain constant through time;</w:t>
      </w:r>
      <w:commentRangeEnd w:id="100"/>
      <w:r w:rsidR="0097572C">
        <w:rPr>
          <w:rStyle w:val="CommentReference"/>
        </w:rPr>
        <w:commentReference w:id="100"/>
      </w:r>
      <w:r w:rsidR="00124164" w:rsidRPr="00FD4C9D">
        <w:rPr>
          <w:rFonts w:ascii="Times New Roman" w:hAnsi="Times New Roman" w:cs="Times New Roman"/>
          <w:sz w:val="24"/>
        </w:rPr>
        <w:t xml:space="preserve"> </w:t>
      </w:r>
      <w:commentRangeEnd w:id="99"/>
      <w:r w:rsidR="0008395A">
        <w:rPr>
          <w:rStyle w:val="CommentReference"/>
        </w:rPr>
        <w:commentReference w:id="99"/>
      </w:r>
      <w:r w:rsidR="00124164" w:rsidRPr="00FD4C9D">
        <w:rPr>
          <w:rFonts w:ascii="Times New Roman" w:hAnsi="Times New Roman" w:cs="Times New Roman"/>
          <w:sz w:val="24"/>
        </w:rPr>
        <w:t xml:space="preserve">(2) </w:t>
      </w:r>
      <w:commentRangeStart w:id="101"/>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101"/>
      <w:r w:rsidR="009358F3">
        <w:rPr>
          <w:rStyle w:val="CommentReference"/>
        </w:rPr>
        <w:commentReference w:id="101"/>
      </w:r>
      <w:r w:rsidR="00124164" w:rsidRPr="00FD4C9D">
        <w:rPr>
          <w:rFonts w:ascii="Times New Roman" w:hAnsi="Times New Roman" w:cs="Times New Roman"/>
          <w:sz w:val="24"/>
        </w:rPr>
        <w:t xml:space="preserve">. </w:t>
      </w:r>
      <w:commentRangeStart w:id="102"/>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102"/>
      <w:r w:rsidR="009358F3">
        <w:rPr>
          <w:rStyle w:val="CommentReference"/>
        </w:rPr>
        <w:commentReference w:id="102"/>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103"/>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103"/>
      <w:r w:rsidR="001C567D">
        <w:rPr>
          <w:rStyle w:val="CommentReference"/>
        </w:rPr>
        <w:commentReference w:id="103"/>
      </w:r>
      <w:r w:rsidR="00124164" w:rsidRPr="00FD4C9D">
        <w:rPr>
          <w:rFonts w:ascii="Times New Roman" w:hAnsi="Times New Roman" w:cs="Times New Roman"/>
          <w:sz w:val="24"/>
        </w:rPr>
        <w:t>.</w:t>
      </w:r>
      <w:commentRangeEnd w:id="96"/>
      <w:r w:rsidR="0008395A">
        <w:rPr>
          <w:rStyle w:val="CommentReference"/>
        </w:rPr>
        <w:commentReference w:id="96"/>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104"/>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104"/>
      <w:r w:rsidR="00575D97">
        <w:rPr>
          <w:rStyle w:val="CommentReference"/>
        </w:rPr>
        <w:commentReference w:id="104"/>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105"/>
      <w:r w:rsidR="00386032" w:rsidRPr="00FD4C9D">
        <w:rPr>
          <w:rFonts w:ascii="Times New Roman" w:hAnsi="Times New Roman" w:cs="Times New Roman"/>
          <w:sz w:val="24"/>
        </w:rPr>
        <w:t xml:space="preserve">Therefore, it would be beneficial to construct </w:t>
      </w:r>
      <w:commentRangeStart w:id="106"/>
      <w:r w:rsidR="00386032" w:rsidRPr="00FD4C9D">
        <w:rPr>
          <w:rFonts w:ascii="Times New Roman" w:hAnsi="Times New Roman" w:cs="Times New Roman"/>
          <w:sz w:val="24"/>
        </w:rPr>
        <w:t xml:space="preserve">more complex </w:t>
      </w:r>
      <w:commentRangeEnd w:id="106"/>
      <w:r w:rsidR="0097572C">
        <w:rPr>
          <w:rStyle w:val="CommentReference"/>
        </w:rPr>
        <w:commentReference w:id="106"/>
      </w:r>
      <w:r w:rsidR="00386032" w:rsidRPr="00FD4C9D">
        <w:rPr>
          <w:rFonts w:ascii="Times New Roman" w:hAnsi="Times New Roman" w:cs="Times New Roman"/>
          <w:sz w:val="24"/>
        </w:rPr>
        <w:t xml:space="preserve">models that </w:t>
      </w:r>
      <w:commentRangeEnd w:id="105"/>
      <w:r w:rsidR="00946E85">
        <w:rPr>
          <w:rStyle w:val="CommentReference"/>
        </w:rPr>
        <w:commentReference w:id="105"/>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107"/>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xml:space="preserve">, </w:t>
      </w:r>
      <w:r w:rsidR="006C4453" w:rsidRPr="00FD4C9D">
        <w:rPr>
          <w:rFonts w:ascii="Times New Roman" w:hAnsi="Times New Roman" w:cs="Times New Roman"/>
          <w:sz w:val="24"/>
        </w:rPr>
        <w:lastRenderedPageBreak/>
        <w:t>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107"/>
      <w:r w:rsidR="0031516F">
        <w:rPr>
          <w:rStyle w:val="CommentReference"/>
        </w:rPr>
        <w:commentReference w:id="107"/>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lastRenderedPageBreak/>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BB22BA">
        <w:rPr>
          <w:rFonts w:ascii="Times New Roman" w:hAnsi="Times New Roman" w:cs="Times New Roman"/>
          <w:sz w:val="24"/>
          <w:szCs w:val="24"/>
          <w:rPrChange w:id="108" w:author="hlclipp@mix.wvu.edu" w:date="2021-10-20T15:10:00Z">
            <w:rPr>
              <w:rFonts w:ascii="Times New Roman" w:hAnsi="Times New Roman" w:cs="Times New Roman"/>
              <w:sz w:val="24"/>
              <w:szCs w:val="24"/>
              <w:lang w:val="es-ES"/>
            </w:rPr>
          </w:rPrChange>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w:t>
      </w:r>
      <w:r w:rsidRPr="00DE64E3">
        <w:rPr>
          <w:rFonts w:ascii="Times New Roman" w:hAnsi="Times New Roman" w:cs="Times New Roman"/>
          <w:sz w:val="24"/>
          <w:szCs w:val="24"/>
        </w:rPr>
        <w:lastRenderedPageBreak/>
        <w:t xml:space="preserve">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BB22BA">
        <w:rPr>
          <w:rFonts w:ascii="Times New Roman" w:hAnsi="Times New Roman" w:cs="Times New Roman"/>
          <w:sz w:val="24"/>
          <w:szCs w:val="24"/>
          <w:rPrChange w:id="109" w:author="hlclipp@mix.wvu.edu" w:date="2021-10-20T15:10:00Z">
            <w:rPr>
              <w:rFonts w:ascii="Times New Roman" w:hAnsi="Times New Roman" w:cs="Times New Roman"/>
              <w:sz w:val="24"/>
              <w:szCs w:val="24"/>
              <w:lang w:val="fr-FR"/>
            </w:rPr>
          </w:rPrChange>
        </w:rPr>
        <w:t xml:space="preserve">La </w:t>
      </w:r>
      <w:proofErr w:type="spellStart"/>
      <w:r w:rsidRPr="00BB22BA">
        <w:rPr>
          <w:rFonts w:ascii="Times New Roman" w:hAnsi="Times New Roman" w:cs="Times New Roman"/>
          <w:sz w:val="24"/>
          <w:szCs w:val="24"/>
          <w:rPrChange w:id="110" w:author="hlclipp@mix.wvu.edu" w:date="2021-10-20T15:10:00Z">
            <w:rPr>
              <w:rFonts w:ascii="Times New Roman" w:hAnsi="Times New Roman" w:cs="Times New Roman"/>
              <w:sz w:val="24"/>
              <w:szCs w:val="24"/>
              <w:lang w:val="fr-FR"/>
            </w:rPr>
          </w:rPrChange>
        </w:rPr>
        <w:t>Sorte</w:t>
      </w:r>
      <w:proofErr w:type="spellEnd"/>
      <w:r w:rsidRPr="00BB22BA">
        <w:rPr>
          <w:rFonts w:ascii="Times New Roman" w:hAnsi="Times New Roman" w:cs="Times New Roman"/>
          <w:sz w:val="24"/>
          <w:szCs w:val="24"/>
          <w:rPrChange w:id="111" w:author="hlclipp@mix.wvu.edu" w:date="2021-10-20T15:10:00Z">
            <w:rPr>
              <w:rFonts w:ascii="Times New Roman" w:hAnsi="Times New Roman" w:cs="Times New Roman"/>
              <w:sz w:val="24"/>
              <w:szCs w:val="24"/>
              <w:lang w:val="fr-FR"/>
            </w:rPr>
          </w:rPrChange>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w:t>
      </w:r>
      <w:r w:rsidRPr="00DE64E3">
        <w:rPr>
          <w:rFonts w:ascii="Times New Roman" w:hAnsi="Times New Roman" w:cs="Times New Roman"/>
          <w:sz w:val="24"/>
          <w:szCs w:val="24"/>
        </w:rPr>
        <w:lastRenderedPageBreak/>
        <w:t xml:space="preserve">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w:t>
      </w:r>
      <w:r w:rsidRPr="00DE64E3">
        <w:rPr>
          <w:rFonts w:ascii="Times New Roman" w:hAnsi="Times New Roman" w:cs="Times New Roman"/>
          <w:sz w:val="24"/>
          <w:szCs w:val="24"/>
        </w:rPr>
        <w:lastRenderedPageBreak/>
        <w:t xml:space="preserve">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and D. N. Wear. 2003. Effects of land-cover change on spatial pattern of forest communities in the Southern Appalachian Mountains (USA). </w:t>
      </w:r>
      <w:r w:rsidRPr="00DE64E3">
        <w:rPr>
          <w:rFonts w:ascii="Times New Roman" w:hAnsi="Times New Roman" w:cs="Times New Roman"/>
          <w:sz w:val="24"/>
          <w:szCs w:val="24"/>
        </w:rPr>
        <w:lastRenderedPageBreak/>
        <w:t>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w:t>
      </w:r>
      <w:r w:rsidRPr="00DE64E3">
        <w:rPr>
          <w:rFonts w:ascii="Times New Roman" w:hAnsi="Times New Roman" w:cs="Times New Roman"/>
          <w:sz w:val="24"/>
          <w:szCs w:val="24"/>
        </w:rPr>
        <w:lastRenderedPageBreak/>
        <w:t xml:space="preserve">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112"/>
      <w:r w:rsidRPr="00FD4C9D">
        <w:rPr>
          <w:rFonts w:ascii="Times New Roman" w:hAnsi="Times New Roman" w:cs="Times New Roman"/>
          <w:sz w:val="24"/>
          <w:szCs w:val="24"/>
        </w:rPr>
        <w:t xml:space="preserve">Table 1. List of the 15 focal forest songbird species </w:t>
      </w:r>
      <w:ins w:id="113" w:author="Petra Wood" w:date="2021-10-16T16:16:00Z">
        <w:r w:rsidR="00B85371">
          <w:rPr>
            <w:rFonts w:ascii="Times New Roman" w:hAnsi="Times New Roman" w:cs="Times New Roman"/>
            <w:sz w:val="24"/>
            <w:szCs w:val="24"/>
          </w:rPr>
          <w:t xml:space="preserve">used </w:t>
        </w:r>
      </w:ins>
      <w:r w:rsidRPr="00FD4C9D">
        <w:rPr>
          <w:rFonts w:ascii="Times New Roman" w:hAnsi="Times New Roman" w:cs="Times New Roman"/>
          <w:sz w:val="24"/>
          <w:szCs w:val="24"/>
        </w:rPr>
        <w:t xml:space="preserve">in the case study. The regional range refers </w:t>
      </w:r>
      <w:commentRangeEnd w:id="112"/>
      <w:r w:rsidR="00572F29">
        <w:rPr>
          <w:rStyle w:val="CommentReference"/>
        </w:rPr>
        <w:commentReference w:id="112"/>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114"/>
            <w:r w:rsidRPr="00FD4C9D">
              <w:rPr>
                <w:rFonts w:ascii="Times New Roman" w:hAnsi="Times New Roman" w:cs="Times New Roman"/>
                <w:b/>
                <w:bCs/>
                <w:sz w:val="24"/>
                <w:szCs w:val="24"/>
              </w:rPr>
              <w:t>Regional Range</w:t>
            </w:r>
            <w:commentRangeEnd w:id="114"/>
            <w:r w:rsidR="00B85371">
              <w:rPr>
                <w:rStyle w:val="CommentReference"/>
              </w:rPr>
              <w:commentReference w:id="114"/>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lastRenderedPageBreak/>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115"/>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115"/>
      <w:r w:rsidR="0031516F">
        <w:rPr>
          <w:rStyle w:val="CommentReference"/>
        </w:rPr>
        <w:commentReference w:id="115"/>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116"/>
            <w:r w:rsidRPr="00FD4C9D">
              <w:rPr>
                <w:rFonts w:ascii="Times New Roman" w:hAnsi="Times New Roman" w:cs="Times New Roman"/>
                <w:b/>
                <w:bCs/>
                <w:sz w:val="24"/>
              </w:rPr>
              <w:t>eriod</w:t>
            </w:r>
            <w:commentRangeEnd w:id="116"/>
            <w:r w:rsidR="00170F09">
              <w:rPr>
                <w:rStyle w:val="CommentReference"/>
              </w:rPr>
              <w:commentReference w:id="116"/>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of mean monthly temperatures in May within sampling hexagon and mean </w:t>
            </w:r>
            <w:r w:rsidRPr="00FD4C9D">
              <w:rPr>
                <w:rFonts w:ascii="Times New Roman" w:hAnsi="Times New Roman" w:cs="Times New Roman"/>
                <w:sz w:val="24"/>
              </w:rPr>
              <w:lastRenderedPageBreak/>
              <w:t>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lastRenderedPageBreak/>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Long-term (30-yr average), downscaled, monthly precipitation data from three general circulation model outputs and two </w:t>
            </w:r>
            <w:r w:rsidRPr="00FD4C9D">
              <w:rPr>
                <w:rFonts w:ascii="Times New Roman" w:hAnsi="Times New Roman" w:cs="Times New Roman"/>
                <w:sz w:val="24"/>
              </w:rPr>
              <w:lastRenderedPageBreak/>
              <w:t>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117" w:name="_Hlk82986315"/>
      <w:commentRangeStart w:id="118"/>
      <w:commentRangeStart w:id="119"/>
      <w:commentRangeStart w:id="120"/>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118"/>
      <w:r w:rsidR="00B55866">
        <w:rPr>
          <w:rStyle w:val="CommentReference"/>
        </w:rPr>
        <w:commentReference w:id="118"/>
      </w:r>
      <w:commentRangeEnd w:id="119"/>
      <w:r w:rsidR="00170F09">
        <w:rPr>
          <w:rStyle w:val="CommentReference"/>
        </w:rPr>
        <w:commentReference w:id="119"/>
      </w:r>
      <w:commentRangeEnd w:id="120"/>
      <w:r w:rsidR="0097572C">
        <w:rPr>
          <w:rStyle w:val="CommentReference"/>
        </w:rPr>
        <w:commentReference w:id="120"/>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17"/>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121"/>
      <w:commentRangeStart w:id="122"/>
      <w:r w:rsidRPr="00FD4C9D">
        <w:rPr>
          <w:rFonts w:ascii="Times New Roman" w:hAnsi="Times New Roman" w:cs="Times New Roman"/>
          <w:sz w:val="24"/>
          <w:szCs w:val="24"/>
        </w:rPr>
        <w:t>degree, where 0 is directly east and 90 is directly north</w:t>
      </w:r>
      <w:commentRangeEnd w:id="121"/>
      <w:r w:rsidR="00B55866">
        <w:rPr>
          <w:rStyle w:val="CommentReference"/>
        </w:rPr>
        <w:commentReference w:id="121"/>
      </w:r>
      <w:commentRangeEnd w:id="122"/>
      <w:r w:rsidR="009F2BD8">
        <w:rPr>
          <w:rStyle w:val="CommentReference"/>
        </w:rPr>
        <w:commentReference w:id="122"/>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lastRenderedPageBreak/>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123" w:author="Petra Wood" w:date="2021-10-16T16:09:00Z"/>
          <w:rFonts w:ascii="Times New Roman" w:hAnsi="Times New Roman" w:cs="Times New Roman"/>
          <w:b/>
          <w:bCs/>
          <w:caps/>
          <w:sz w:val="24"/>
          <w:szCs w:val="24"/>
        </w:rPr>
      </w:pPr>
      <w:ins w:id="124"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125"/>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125"/>
      <w:r w:rsidR="00011D15">
        <w:rPr>
          <w:rStyle w:val="CommentReference"/>
        </w:rPr>
        <w:commentReference w:id="125"/>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26"/>
      <w:r w:rsidRPr="00FD4C9D">
        <w:rPr>
          <w:rFonts w:ascii="Times New Roman" w:hAnsi="Times New Roman" w:cs="Times New Roman"/>
          <w:sz w:val="24"/>
          <w:szCs w:val="24"/>
        </w:rPr>
        <w:t xml:space="preserve">Figure </w:t>
      </w:r>
      <w:commentRangeEnd w:id="126"/>
      <w:r w:rsidR="0006291E">
        <w:rPr>
          <w:rStyle w:val="CommentReference"/>
        </w:rPr>
        <w:commentReference w:id="126"/>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27"/>
      <w:commentRangeStart w:id="128"/>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27"/>
      <w:r w:rsidR="00011D15">
        <w:rPr>
          <w:rStyle w:val="CommentReference"/>
        </w:rPr>
        <w:commentReference w:id="127"/>
      </w:r>
      <w:commentRangeEnd w:id="128"/>
      <w:r w:rsidR="0006291E">
        <w:rPr>
          <w:rStyle w:val="CommentReference"/>
        </w:rPr>
        <w:commentReference w:id="128"/>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29"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30"/>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30"/>
      <w:r w:rsidR="00011D15">
        <w:rPr>
          <w:rStyle w:val="CommentReference"/>
        </w:rPr>
        <w:commentReference w:id="130"/>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29"/>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31"/>
      <w:commentRangeStart w:id="132"/>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31"/>
      <w:r w:rsidR="008155BA">
        <w:rPr>
          <w:rStyle w:val="CommentReference"/>
        </w:rPr>
        <w:commentReference w:id="131"/>
      </w:r>
      <w:commentRangeEnd w:id="132"/>
      <w:r w:rsidR="0006291E">
        <w:rPr>
          <w:rStyle w:val="CommentReference"/>
        </w:rPr>
        <w:commentReference w:id="132"/>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9" w:author="Christopher Rota" w:date="2021-10-15T09:18:00Z" w:initials="CR">
    <w:p w14:paraId="68841955" w14:textId="077ADB9C" w:rsidR="00BB22BA" w:rsidRDefault="00BB22BA">
      <w:pPr>
        <w:pStyle w:val="CommentText"/>
      </w:pPr>
      <w:r>
        <w:rPr>
          <w:rStyle w:val="CommentReference"/>
        </w:rPr>
        <w:annotationRef/>
      </w:r>
      <w:r>
        <w:t>Is this correct?  This seems huge!  That would be 8 deg. C over a century.  My understanding is that a 2 deg C increase above pre-industrial levels would be catastrophic.  Can you check, or give caveats here?</w:t>
      </w:r>
    </w:p>
  </w:comment>
  <w:comment w:id="10" w:author="Christopher Rota" w:date="2021-10-15T09:21:00Z" w:initials="CR">
    <w:p w14:paraId="7354F4B1" w14:textId="77777777"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11" w:author="Christopher Rota" w:date="2021-10-15T09:26:00Z" w:initials="CR">
    <w:p w14:paraId="029EEB5D" w14:textId="77777777" w:rsidR="00BB22BA" w:rsidRDefault="00BB22BA">
      <w:pPr>
        <w:pStyle w:val="CommentText"/>
      </w:pPr>
      <w:r>
        <w:rPr>
          <w:rStyle w:val="CommentReference"/>
        </w:rPr>
        <w:annotationRef/>
      </w:r>
      <w:r>
        <w:t>This is probably a fair assessment since the 1960s / 1970s. if you go back a century, there was lots more farmland in the northeast and mid-</w:t>
      </w:r>
      <w:proofErr w:type="spellStart"/>
      <w:r>
        <w:t>atlantic</w:t>
      </w:r>
      <w:proofErr w:type="spellEnd"/>
      <w:r>
        <w:t>,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 xml:space="preserve">Despite the dominant agents of land use change, at least in WV, forest age continues to increase.  i.e., the area of young forest continues to </w:t>
      </w:r>
      <w:proofErr w:type="gramStart"/>
      <w:r>
        <w:t>decline</w:t>
      </w:r>
      <w:proofErr w:type="gramEnd"/>
      <w:r>
        <w:t xml:space="preserve"> and the area of ‘old’ forest continues to increase.</w:t>
      </w:r>
    </w:p>
  </w:comment>
  <w:comment w:id="15"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16"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17"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18" w:author="Petra Wood" w:date="2021-10-16T14:09:00Z" w:initials="PW">
    <w:p w14:paraId="357233E7" w14:textId="7C88E036" w:rsidR="00BB22BA" w:rsidRDefault="00BB22BA">
      <w:pPr>
        <w:pStyle w:val="CommentText"/>
      </w:pPr>
      <w:r>
        <w:rPr>
          <w:rStyle w:val="CommentReference"/>
        </w:rPr>
        <w:annotationRef/>
      </w:r>
      <w:r>
        <w:t xml:space="preserve">value laden </w:t>
      </w:r>
      <w:proofErr w:type="gramStart"/>
      <w:r>
        <w:t>term;  replace</w:t>
      </w:r>
      <w:proofErr w:type="gramEnd"/>
      <w:r>
        <w:t xml:space="preserve"> with “decline”</w:t>
      </w:r>
      <w:r>
        <w:br/>
      </w:r>
    </w:p>
  </w:comment>
  <w:comment w:id="19"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20"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21"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27"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28" w:author="Christopher Rota" w:date="2021-10-15T09:47:00Z" w:initials="CR">
    <w:p w14:paraId="4D0C0C45" w14:textId="7473E50F" w:rsidR="00BB22BA" w:rsidRDefault="00BB22BA">
      <w:pPr>
        <w:pStyle w:val="CommentText"/>
      </w:pPr>
      <w:r>
        <w:rPr>
          <w:rStyle w:val="CommentReference"/>
        </w:rPr>
        <w:annotationRef/>
      </w:r>
      <w:r>
        <w:t>Cite?</w:t>
      </w:r>
    </w:p>
  </w:comment>
  <w:comment w:id="31" w:author="Christopher Rota" w:date="2021-10-15T09:48:00Z" w:initials="CR">
    <w:p w14:paraId="1D275980" w14:textId="68718FC5" w:rsidR="00BB22BA" w:rsidRDefault="00BB22BA">
      <w:pPr>
        <w:pStyle w:val="CommentText"/>
      </w:pPr>
      <w:r>
        <w:rPr>
          <w:rStyle w:val="CommentReference"/>
        </w:rPr>
        <w:annotationRef/>
      </w:r>
      <w:r>
        <w:t xml:space="preserve">I’m not super familiar with northern Georgia / </w:t>
      </w:r>
      <w:proofErr w:type="spellStart"/>
      <w:r>
        <w:t>alabama</w:t>
      </w:r>
      <w:proofErr w:type="spellEnd"/>
      <w:r>
        <w:t>.  But are there not pine forests in the lowlands of these regions as well?  Or maybe those lowland pine forests occur farther south.  Just checking to make sure you’re getting all appropriate forest types.</w:t>
      </w:r>
    </w:p>
  </w:comment>
  <w:comment w:id="32"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34" w:author="Christopher Rota" w:date="2021-10-15T09:50:00Z" w:initials="CR">
    <w:p w14:paraId="720BAFE8" w14:textId="0B2FF141" w:rsidR="00BB22BA" w:rsidRDefault="00BB22BA">
      <w:pPr>
        <w:pStyle w:val="CommentText"/>
      </w:pPr>
      <w:r>
        <w:rPr>
          <w:rStyle w:val="CommentReference"/>
        </w:rPr>
        <w:annotationRef/>
      </w:r>
      <w:r>
        <w:t xml:space="preserve">I think you can more clearly delineate different bird groups here.  First, identify those factors that you try to hold constant across all birds: mature forest, passerine, detectable along roadside surveys, etc.  then describe the specific groups.  </w:t>
      </w:r>
      <w:proofErr w:type="gramStart"/>
      <w:r>
        <w:t>In particular, I</w:t>
      </w:r>
      <w:proofErr w:type="gramEnd"/>
      <w:r>
        <w:t xml:space="preserve"> think you specifically selected southern / low elevation birds, generalists, and northern / high elevation birds, yes?  Right </w:t>
      </w:r>
      <w:proofErr w:type="gramStart"/>
      <w:r>
        <w:t>now</w:t>
      </w:r>
      <w:proofErr w:type="gramEnd"/>
      <w:r>
        <w:t xml:space="preserve"> that gradient seems a bit lost in the description.</w:t>
      </w:r>
    </w:p>
  </w:comment>
  <w:comment w:id="35"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36" w:author="Petra Wood" w:date="2021-10-16T16:11:00Z" w:initials="PW">
    <w:p w14:paraId="614A442C" w14:textId="6A451A31" w:rsidR="00BB22BA" w:rsidRDefault="00BB22BA">
      <w:pPr>
        <w:pStyle w:val="CommentText"/>
      </w:pPr>
      <w:r>
        <w:rPr>
          <w:rStyle w:val="CommentReference"/>
        </w:rPr>
        <w:annotationRef/>
      </w:r>
      <w:r>
        <w:t xml:space="preserve">I agree.  Since analyses are at route level, I wouldn’t even mention stop-level.  And you will need a different justification for starting in 1997.  </w:t>
      </w:r>
      <w:proofErr w:type="gramStart"/>
      <w:r>
        <w:t>Also</w:t>
      </w:r>
      <w:proofErr w:type="gramEnd"/>
      <w:r>
        <w:t xml:space="preserve"> should give a justification for ending with 2017 data.</w:t>
      </w:r>
    </w:p>
  </w:comment>
  <w:comment w:id="37"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38" w:author="Petra Wood" w:date="2021-10-16T16:13:00Z" w:initials="PW">
    <w:p w14:paraId="24A65FDC" w14:textId="78734B5D" w:rsidR="00BB22BA" w:rsidRDefault="00BB22BA">
      <w:pPr>
        <w:pStyle w:val="CommentText"/>
      </w:pPr>
      <w:r>
        <w:rPr>
          <w:rStyle w:val="CommentReference"/>
        </w:rPr>
        <w:annotationRef/>
      </w:r>
      <w:r>
        <w:t xml:space="preserve">or just delete since you specified in previous </w:t>
      </w:r>
      <w:proofErr w:type="spellStart"/>
      <w:r>
        <w:t>paragr</w:t>
      </w:r>
      <w:proofErr w:type="spellEnd"/>
      <w:r>
        <w:t xml:space="preserve"> the conditions for the routes used?</w:t>
      </w:r>
    </w:p>
  </w:comment>
  <w:comment w:id="39"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40"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41"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42"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43" w:author="Christopher Rota" w:date="2021-10-15T10:31:00Z" w:initials="CR">
    <w:p w14:paraId="62909634" w14:textId="77777777" w:rsidR="00BB22BA" w:rsidRDefault="00BB22BA">
      <w:pPr>
        <w:pStyle w:val="CommentText"/>
      </w:pPr>
      <w:r>
        <w:rPr>
          <w:rStyle w:val="CommentReference"/>
        </w:rPr>
        <w:annotationRef/>
      </w:r>
      <w:r>
        <w:t xml:space="preserve">I think I’d actually lead with </w:t>
      </w:r>
      <w:proofErr w:type="gramStart"/>
      <w:r>
        <w:t>this, and</w:t>
      </w:r>
      <w:proofErr w:type="gramEnd"/>
      <w:r>
        <w:t xml:space="preserve"> give this information its own paragraph.  E.g., ‘we summarized all environmental data in hexagons</w:t>
      </w:r>
      <w:proofErr w:type="gramStart"/>
      <w:r>
        <w:t xml:space="preserve"> ..</w:t>
      </w:r>
      <w:proofErr w:type="gramEnd"/>
      <w:r>
        <w:t>’.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w:t>
      </w:r>
      <w:proofErr w:type="gramStart"/>
      <w:r>
        <w:t>actually a</w:t>
      </w:r>
      <w:proofErr w:type="gramEnd"/>
      <w:r>
        <w:t xml:space="preserve"> great methodological strength of your study.  You’re not making weird methodological choices and analyzing data at inappropriate scales.  You’re analyzing data at exactly the resolution it’s collected at. Describe those choices here.  </w:t>
      </w:r>
    </w:p>
  </w:comment>
  <w:comment w:id="44"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45"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47"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48"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49"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proofErr w:type="spellStart"/>
      <w:r w:rsidRPr="00BB22BA">
        <w:rPr>
          <w:lang w:val="es-ES"/>
        </w:rPr>
        <w:t>E.g</w:t>
      </w:r>
      <w:proofErr w:type="spellEnd"/>
      <w:r w:rsidRPr="00BB22BA">
        <w:rPr>
          <w:lang w:val="es-ES"/>
        </w:rPr>
        <w:t xml:space="preserve">., A1b x 4.5 RCP, A1b x 8.5 RCP, </w:t>
      </w:r>
      <w:proofErr w:type="spellStart"/>
      <w:r w:rsidRPr="00BB22BA">
        <w:rPr>
          <w:lang w:val="es-ES"/>
        </w:rPr>
        <w:t>etc</w:t>
      </w:r>
      <w:proofErr w:type="spellEnd"/>
      <w:r w:rsidRPr="00BB22BA">
        <w:rPr>
          <w:lang w:val="es-ES"/>
        </w:rPr>
        <w:t>?</w:t>
      </w:r>
    </w:p>
  </w:comment>
  <w:comment w:id="50"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51" w:author="Christopher Rota" w:date="2021-10-15T10:41:00Z" w:initials="CR">
    <w:p w14:paraId="0B190DF0" w14:textId="097353A0" w:rsidR="00BB22BA" w:rsidRDefault="00BB22BA">
      <w:pPr>
        <w:pStyle w:val="CommentText"/>
      </w:pPr>
      <w:r>
        <w:rPr>
          <w:rStyle w:val="CommentReference"/>
        </w:rPr>
        <w:annotationRef/>
      </w:r>
      <w:r>
        <w:t xml:space="preserve">Reference to jags should go at the end. Also, be sure to cite the </w:t>
      </w:r>
      <w:proofErr w:type="spellStart"/>
      <w:r>
        <w:t>jagsUI</w:t>
      </w:r>
      <w:proofErr w:type="spellEnd"/>
      <w:r>
        <w:t xml:space="preserve"> and R packages</w:t>
      </w:r>
    </w:p>
  </w:comment>
  <w:comment w:id="52"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 xml:space="preserve">Details needed on spatial model.  E.g., you assumed an exponential covariance structure.  Could probably cite </w:t>
      </w:r>
      <w:proofErr w:type="spellStart"/>
      <w:r>
        <w:t>bannerjee</w:t>
      </w:r>
      <w:proofErr w:type="spellEnd"/>
      <w:r>
        <w:t>, hierarchical modeling and analysis for spatial data.</w:t>
      </w:r>
    </w:p>
  </w:comment>
  <w:comment w:id="53" w:author="Christopher Rota" w:date="2021-10-15T11:02:00Z" w:initials="CR">
    <w:p w14:paraId="5A3F87D9" w14:textId="56D571FA" w:rsidR="00BB22BA" w:rsidRDefault="00BB22BA">
      <w:pPr>
        <w:pStyle w:val="CommentText"/>
      </w:pPr>
      <w:r>
        <w:rPr>
          <w:rStyle w:val="CommentReference"/>
        </w:rPr>
        <w:annotationRef/>
      </w:r>
      <w:r>
        <w:t xml:space="preserve">And these were the species that tended to be more widespread (which you state here).  Good job indicating spatial models were a poor fit.  It </w:t>
      </w:r>
      <w:proofErr w:type="gramStart"/>
      <w:r>
        <w:t>think</w:t>
      </w:r>
      <w:proofErr w:type="gramEnd"/>
      <w:r>
        <w:t xml:space="preserve"> you could also say that even-though these species were wide-spread, they exhibited substantial regional variation counts.  </w:t>
      </w:r>
      <w:proofErr w:type="gramStart"/>
      <w:r>
        <w:t>As a consequence</w:t>
      </w:r>
      <w:proofErr w:type="gramEnd"/>
      <w:r>
        <w:t>, you also needed to assume a random site-level effect for the negative binomial dispersion parameter, to account for substantial regional variation in counts.</w:t>
      </w:r>
    </w:p>
  </w:comment>
  <w:comment w:id="54"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55"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58"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56"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57"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59" w:author="Christopher Rota" w:date="2021-10-15T11:18:00Z" w:initials="CR">
    <w:p w14:paraId="1514C7C3" w14:textId="2E48C7DB" w:rsidR="00BB22BA" w:rsidRDefault="00BB22BA">
      <w:pPr>
        <w:pStyle w:val="CommentText"/>
      </w:pPr>
      <w:r>
        <w:rPr>
          <w:rStyle w:val="CommentReference"/>
        </w:rPr>
        <w:annotationRef/>
      </w:r>
      <w:r>
        <w:t xml:space="preserve">Can cite </w:t>
      </w:r>
      <w:proofErr w:type="spellStart"/>
      <w:r>
        <w:t>gelman</w:t>
      </w:r>
      <w:proofErr w:type="spellEnd"/>
      <w:r>
        <w:t xml:space="preserve"> et al., Bayesian data analysis 3.</w:t>
      </w:r>
    </w:p>
  </w:comment>
  <w:comment w:id="60"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w:t>
      </w:r>
      <w:proofErr w:type="gramStart"/>
      <w:r>
        <w:t>So</w:t>
      </w:r>
      <w:proofErr w:type="gramEnd"/>
      <w:r>
        <w:t xml:space="preserve">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61"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62"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63" w:author="Christopher Rota" w:date="2021-10-15T11:23:00Z" w:initials="CR">
    <w:p w14:paraId="0588F2B4" w14:textId="1FDA98BD" w:rsidR="00BB22BA" w:rsidRDefault="00BB22BA">
      <w:pPr>
        <w:pStyle w:val="CommentText"/>
      </w:pPr>
      <w:r>
        <w:rPr>
          <w:rStyle w:val="CommentReference"/>
        </w:rPr>
        <w:annotationRef/>
      </w:r>
      <w:r>
        <w:t>Good.</w:t>
      </w:r>
    </w:p>
  </w:comment>
  <w:comment w:id="64"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65" w:author="Christopher Rota" w:date="2021-10-15T11:24:00Z" w:initials="CR">
    <w:p w14:paraId="035BFD5C" w14:textId="2FB3A897" w:rsidR="00BB22BA" w:rsidRDefault="00BB22BA">
      <w:pPr>
        <w:pStyle w:val="CommentText"/>
      </w:pPr>
      <w:r>
        <w:rPr>
          <w:rStyle w:val="CommentReference"/>
        </w:rPr>
        <w:annotationRef/>
      </w:r>
      <w:r>
        <w:t xml:space="preserve">In methods, you’ll want to describe burn-in, number of posterior draws, and how you assessed convergence.  It’s ok to describe use of </w:t>
      </w:r>
      <w:proofErr w:type="spellStart"/>
      <w:r>
        <w:t>autojags</w:t>
      </w:r>
      <w:proofErr w:type="spellEnd"/>
      <w:r>
        <w:t>, etc.</w:t>
      </w:r>
    </w:p>
  </w:comment>
  <w:comment w:id="66"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67"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w:t>
      </w:r>
      <w:proofErr w:type="gramStart"/>
      <w:r>
        <w:t>’, and</w:t>
      </w:r>
      <w:proofErr w:type="gramEnd"/>
      <w:r>
        <w:t xml:space="preserve"> define that term to mean credible intervals not overlapping 0.  Significant just comes with lots of baggage.</w:t>
      </w:r>
    </w:p>
  </w:comment>
  <w:comment w:id="68"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69" w:author="Christopher Rota" w:date="2021-10-15T11:29:00Z" w:initials="CR">
    <w:p w14:paraId="2157B2EC" w14:textId="49261EA9" w:rsidR="00BB22BA" w:rsidRDefault="00BB22BA">
      <w:pPr>
        <w:pStyle w:val="CommentText"/>
      </w:pPr>
      <w:r>
        <w:rPr>
          <w:rStyle w:val="CommentReference"/>
        </w:rPr>
        <w:annotationRef/>
      </w:r>
      <w:r>
        <w:t xml:space="preserve">Interesting stuff.  By ‘unimportant variable’, you mean a variable that was never ‘significant’ (though see my comment about use of this term above)?  I guess I’d be </w:t>
      </w:r>
      <w:proofErr w:type="gramStart"/>
      <w:r>
        <w:t>more clear</w:t>
      </w:r>
      <w:proofErr w:type="gramEnd"/>
      <w:r>
        <w:t xml:space="preserve"> when using the term ‘unimportant variable’</w:t>
      </w:r>
    </w:p>
  </w:comment>
  <w:comment w:id="71"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xml:space="preserve">. What was the difference in total number of significant </w:t>
      </w:r>
      <w:proofErr w:type="gramStart"/>
      <w:r>
        <w:t>climate</w:t>
      </w:r>
      <w:proofErr w:type="gramEnd"/>
      <w:r>
        <w:t xml:space="preserve"> vs. land use variables?</w:t>
      </w:r>
    </w:p>
    <w:p w14:paraId="189F76ED" w14:textId="77777777" w:rsidR="00BB22BA" w:rsidRDefault="00BB22BA">
      <w:pPr>
        <w:pStyle w:val="CommentText"/>
      </w:pPr>
    </w:p>
    <w:p w14:paraId="5CE6E0E6" w14:textId="508C14B1" w:rsidR="00BB22BA" w:rsidRPr="00D84D04" w:rsidRDefault="00BB22BA">
      <w:pPr>
        <w:pStyle w:val="CommentText"/>
      </w:pPr>
      <w:r>
        <w:t xml:space="preserve">It’s also important to consider the number of </w:t>
      </w:r>
      <w:proofErr w:type="gramStart"/>
      <w:r>
        <w:t>climate</w:t>
      </w:r>
      <w:proofErr w:type="gramEnd"/>
      <w:r>
        <w:t xml:space="preserve"> vs. land use variables.  If you have more climate variables in your model, you have more opportunities for them to be ‘significant’. Out of all climate variables included, what proportion ended up being significant?</w:t>
      </w:r>
    </w:p>
  </w:comment>
  <w:comment w:id="70"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72"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73"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78"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79"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80" w:author="Christopher Rota" w:date="2021-10-15T11:49:00Z" w:initials="CR">
    <w:p w14:paraId="4214BDD4" w14:textId="2A77B10B" w:rsidR="00BB22BA" w:rsidRDefault="00BB22BA">
      <w:pPr>
        <w:pStyle w:val="CommentText"/>
      </w:pPr>
      <w:r>
        <w:rPr>
          <w:rStyle w:val="CommentReference"/>
        </w:rPr>
        <w:annotationRef/>
      </w:r>
      <w:proofErr w:type="gramStart"/>
      <w:r>
        <w:t>Is</w:t>
      </w:r>
      <w:proofErr w:type="gramEnd"/>
      <w:r>
        <w:t xml:space="preserve"> projected distributions the best sub-heading? This is more ‘projected differences in climate scenarios’, yes?</w:t>
      </w:r>
    </w:p>
  </w:comment>
  <w:comment w:id="81"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84"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85" w:author="Christopher Rota" w:date="2021-10-15T11:56:00Z" w:initials="CR">
    <w:p w14:paraId="4D2604E0" w14:textId="08D2D23B" w:rsidR="00BB22BA" w:rsidRDefault="00BB22BA">
      <w:pPr>
        <w:pStyle w:val="CommentText"/>
      </w:pPr>
      <w:r>
        <w:rPr>
          <w:rStyle w:val="CommentReference"/>
        </w:rPr>
        <w:annotationRef/>
      </w:r>
      <w:r>
        <w:t xml:space="preserve">Can you say what changes led to these shifts?  E.g., were </w:t>
      </w:r>
      <w:proofErr w:type="spellStart"/>
      <w:r>
        <w:t>suta</w:t>
      </w:r>
      <w:proofErr w:type="spellEnd"/>
      <w:r>
        <w:t xml:space="preserve"> declining because of projected land use changes?  Temperatures?</w:t>
      </w:r>
    </w:p>
  </w:comment>
  <w:comment w:id="87" w:author="Christopher Rota" w:date="2021-10-15T11:58:00Z" w:initials="CR">
    <w:p w14:paraId="4491F159" w14:textId="23D10154" w:rsidR="00BB22BA" w:rsidRDefault="00BB22BA">
      <w:pPr>
        <w:pStyle w:val="CommentText"/>
      </w:pPr>
      <w:r>
        <w:rPr>
          <w:rStyle w:val="CommentReference"/>
        </w:rPr>
        <w:annotationRef/>
      </w:r>
      <w:r>
        <w:t>I hope you’re not too disappointed not to have ‘dramatic’ effects.  I think the direction of your effects are all reasonable</w:t>
      </w:r>
      <w:proofErr w:type="gramStart"/>
      <w:r>
        <w:t xml:space="preserve"> ..</w:t>
      </w:r>
      <w:proofErr w:type="gramEnd"/>
      <w:r>
        <w:t xml:space="preserve">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86"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88" w:author="Christopher Rota" w:date="2021-10-15T12:09:00Z" w:initials="CR">
    <w:p w14:paraId="2B76652E" w14:textId="78E104E2" w:rsidR="00BB22BA" w:rsidRDefault="00BB22BA">
      <w:pPr>
        <w:pStyle w:val="CommentText"/>
      </w:pPr>
      <w:r>
        <w:rPr>
          <w:rStyle w:val="CommentReference"/>
        </w:rPr>
        <w:annotationRef/>
      </w:r>
      <w:r>
        <w:t xml:space="preserve">This </w:t>
      </w:r>
      <w:proofErr w:type="gramStart"/>
      <w:r>
        <w:t>definitely needs</w:t>
      </w:r>
      <w:proofErr w:type="gramEnd"/>
      <w:r>
        <w:t xml:space="preserve"> work.</w:t>
      </w:r>
    </w:p>
  </w:comment>
  <w:comment w:id="89"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90" w:author="Petra Wood" w:date="2021-10-16T16:56:00Z" w:initials="PW">
    <w:p w14:paraId="03CE1D0B" w14:textId="28935B05" w:rsidR="00BB22BA" w:rsidRDefault="00BB22BA">
      <w:pPr>
        <w:pStyle w:val="CommentText"/>
      </w:pPr>
      <w:r>
        <w:rPr>
          <w:rStyle w:val="CommentReference"/>
        </w:rPr>
        <w:annotationRef/>
      </w:r>
      <w:r>
        <w:t xml:space="preserve">not really needed to reiterate here.  I suggest focus this first </w:t>
      </w:r>
      <w:proofErr w:type="spellStart"/>
      <w:r>
        <w:t>paragr</w:t>
      </w:r>
      <w:proofErr w:type="spellEnd"/>
      <w:r>
        <w:t xml:space="preserve"> on your major, take-home findings</w:t>
      </w:r>
    </w:p>
  </w:comment>
  <w:comment w:id="91"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92"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93"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94"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 xml:space="preserve">Add ecological </w:t>
      </w:r>
      <w:proofErr w:type="gramStart"/>
      <w:r>
        <w:t>context;</w:t>
      </w:r>
      <w:proofErr w:type="gramEnd"/>
      <w:r>
        <w:t xml:space="preserve"> comment on threshold effects</w:t>
      </w:r>
    </w:p>
  </w:comment>
  <w:comment w:id="95"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97"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98"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100"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99"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101"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102"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103"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96"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104"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106"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105"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107" w:author="Christopher Rota" w:date="2021-10-15T15:00:00Z" w:initials="CR">
    <w:p w14:paraId="4EC35F7E" w14:textId="38338CB7" w:rsidR="00BB22BA" w:rsidRDefault="00BB22BA">
      <w:pPr>
        <w:pStyle w:val="CommentText"/>
      </w:pPr>
      <w:r>
        <w:rPr>
          <w:rStyle w:val="CommentReference"/>
        </w:rPr>
        <w:annotationRef/>
      </w:r>
      <w:r>
        <w:t xml:space="preserve">I think it’s worth evaluating the range of temperatures experienced by birds in your study relative to the temperature increases projected by your climate models.  E.g., what is the summer temperature differential in NY vs. GA?  How that that differential </w:t>
      </w:r>
      <w:proofErr w:type="gramStart"/>
      <w:r>
        <w:t>compare</w:t>
      </w:r>
      <w:proofErr w:type="gramEnd"/>
      <w:r>
        <w:t xml:space="preserv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112"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114"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115"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116"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118"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119" w:author="Petra Wood" w:date="2021-10-16T16:23:00Z" w:initials="PW">
    <w:p w14:paraId="2E270375" w14:textId="47FDC3D5" w:rsidR="00BB22BA" w:rsidRDefault="00BB22BA">
      <w:pPr>
        <w:pStyle w:val="CommentText"/>
      </w:pPr>
      <w:r>
        <w:rPr>
          <w:rStyle w:val="CommentReference"/>
        </w:rPr>
        <w:annotationRef/>
      </w:r>
      <w:r>
        <w:t>agree</w:t>
      </w:r>
    </w:p>
  </w:comment>
  <w:comment w:id="120"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121"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122"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125"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 xml:space="preserve">I think you could probably use a facet grid or facet wrap to make this in </w:t>
      </w:r>
      <w:proofErr w:type="spellStart"/>
      <w:r>
        <w:t>ggplot</w:t>
      </w:r>
      <w:proofErr w:type="spellEnd"/>
      <w:r>
        <w:t xml:space="preserve"> 2.  This would allow you to have a common axis for all figures, and to easily </w:t>
      </w:r>
      <w:proofErr w:type="spellStart"/>
      <w:r>
        <w:t>rorate</w:t>
      </w:r>
      <w:proofErr w:type="spellEnd"/>
      <w:r>
        <w:t xml:space="preserve"> axis </w:t>
      </w:r>
      <w:proofErr w:type="spellStart"/>
      <w:r>
        <w:t>lables</w:t>
      </w:r>
      <w:proofErr w:type="spellEnd"/>
      <w:r>
        <w:t xml:space="preserve"> so none are omitted.</w:t>
      </w:r>
    </w:p>
  </w:comment>
  <w:comment w:id="126"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27"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28"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30"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31"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w:t>
      </w:r>
      <w:proofErr w:type="spellStart"/>
      <w:r>
        <w:t>kinda</w:t>
      </w:r>
      <w:proofErr w:type="spellEnd"/>
      <w:r>
        <w:t xml:space="preserve"> hard to clearly see how that maps are different.</w:t>
      </w:r>
    </w:p>
  </w:comment>
  <w:comment w:id="132"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7B5BAF" w15:done="0"/>
  <w15:commentEx w15:paraId="460BBCEF" w15:done="0"/>
  <w15:commentEx w15:paraId="68841955" w15:done="0"/>
  <w15:commentEx w15:paraId="0F479716" w15:done="0"/>
  <w15:commentEx w15:paraId="620313CE" w15:done="0"/>
  <w15:commentEx w15:paraId="275819F1" w15:done="0"/>
  <w15:commentEx w15:paraId="26F1CF06" w15:done="0"/>
  <w15:commentEx w15:paraId="4D85D255" w15:done="0"/>
  <w15:commentEx w15:paraId="357233E7" w15:done="0"/>
  <w15:commentEx w15:paraId="74EBF418" w15:done="0"/>
  <w15:commentEx w15:paraId="06A4B5CC" w15:paraIdParent="74EBF418" w15:done="0"/>
  <w15:commentEx w15:paraId="706B15A9" w15:done="0"/>
  <w15:commentEx w15:paraId="684D2BD9" w15:done="0"/>
  <w15:commentEx w15:paraId="4D0C0C45" w15:done="0"/>
  <w15:commentEx w15:paraId="1D275980" w15:done="0"/>
  <w15:commentEx w15:paraId="72EDB44B" w15:paraIdParent="1D275980" w15:done="0"/>
  <w15:commentEx w15:paraId="720BAFE8" w15:done="0"/>
  <w15:commentEx w15:paraId="604808F1" w15:done="0"/>
  <w15:commentEx w15:paraId="614A442C" w15:paraIdParent="604808F1" w15:done="0"/>
  <w15:commentEx w15:paraId="68A937D0" w15:done="0"/>
  <w15:commentEx w15:paraId="24A65FDC" w15:paraIdParent="68A937D0" w15:done="0"/>
  <w15:commentEx w15:paraId="33A7E5DC" w15:done="0"/>
  <w15:commentEx w15:paraId="0CDBA03F" w15:done="0"/>
  <w15:commentEx w15:paraId="170BA588" w15:done="0"/>
  <w15:commentEx w15:paraId="638A4842" w15:done="0"/>
  <w15:commentEx w15:paraId="45DE1FB7" w15:done="0"/>
  <w15:commentEx w15:paraId="270A861C" w15:done="0"/>
  <w15:commentEx w15:paraId="1FF586F4" w15:done="0"/>
  <w15:commentEx w15:paraId="7579483E" w15:done="0"/>
  <w15:commentEx w15:paraId="77920CE6" w15:done="0"/>
  <w15:commentEx w15:paraId="15F9B0F3" w15:done="0"/>
  <w15:commentEx w15:paraId="10AF0AC4" w15:done="0"/>
  <w15:commentEx w15:paraId="0B190DF0" w15:done="0"/>
  <w15:commentEx w15:paraId="4798DCF5" w15:done="0"/>
  <w15:commentEx w15:paraId="5A3F87D9" w15:done="0"/>
  <w15:commentEx w15:paraId="6C0D2C69" w15:done="0"/>
  <w15:commentEx w15:paraId="55827543" w15:done="0"/>
  <w15:commentEx w15:paraId="3927F9B2" w15:done="0"/>
  <w15:commentEx w15:paraId="00E8613A" w15:done="0"/>
  <w15:commentEx w15:paraId="74572B4C" w15:paraIdParent="00E8613A" w15:done="0"/>
  <w15:commentEx w15:paraId="1514C7C3" w15:done="0"/>
  <w15:commentEx w15:paraId="34DA2E46" w15:done="0"/>
  <w15:commentEx w15:paraId="612581EF" w15:done="0"/>
  <w15:commentEx w15:paraId="13729505" w15:done="0"/>
  <w15:commentEx w15:paraId="0588F2B4" w15:done="0"/>
  <w15:commentEx w15:paraId="1A576BD8" w15:done="0"/>
  <w15:commentEx w15:paraId="035BFD5C" w15:done="0"/>
  <w15:commentEx w15:paraId="44E09E2B" w15:done="0"/>
  <w15:commentEx w15:paraId="6B155208" w15:done="0"/>
  <w15:commentEx w15:paraId="784A2A0A" w15:paraIdParent="6B155208" w15:done="0"/>
  <w15:commentEx w15:paraId="2157B2EC" w15:done="0"/>
  <w15:commentEx w15:paraId="5CE6E0E6" w15:done="0"/>
  <w15:commentEx w15:paraId="56731D33" w15:done="0"/>
  <w15:commentEx w15:paraId="577B569B" w15:done="0"/>
  <w15:commentEx w15:paraId="4CA91CC3" w15:done="0"/>
  <w15:commentEx w15:paraId="701A269B" w15:done="0"/>
  <w15:commentEx w15:paraId="17EE3816" w15:done="0"/>
  <w15:commentEx w15:paraId="4214BDD4" w15:done="0"/>
  <w15:commentEx w15:paraId="6AEE7F45" w15:done="0"/>
  <w15:commentEx w15:paraId="595CB1A6" w15:done="0"/>
  <w15:commentEx w15:paraId="4D2604E0" w15:done="0"/>
  <w15:commentEx w15:paraId="4491F159" w15:done="0"/>
  <w15:commentEx w15:paraId="701AD560" w15:done="0"/>
  <w15:commentEx w15:paraId="2B76652E" w15:done="0"/>
  <w15:commentEx w15:paraId="2FEF0B0D" w15:done="0"/>
  <w15:commentEx w15:paraId="03CE1D0B" w15:done="0"/>
  <w15:commentEx w15:paraId="36B8C855" w15:done="0"/>
  <w15:commentEx w15:paraId="524F1055" w15:done="0"/>
  <w15:commentEx w15:paraId="10CEF781" w15:done="0"/>
  <w15:commentEx w15:paraId="201E248B" w15:paraIdParent="10CEF781" w15:done="0"/>
  <w15:commentEx w15:paraId="0AFF09A3" w15:done="0"/>
  <w15:commentEx w15:paraId="14306F85" w15:done="0"/>
  <w15:commentEx w15:paraId="416BBD0C" w15:done="0"/>
  <w15:commentEx w15:paraId="372C8C4B" w15:done="0"/>
  <w15:commentEx w15:paraId="0F98F76B" w15:done="0"/>
  <w15:commentEx w15:paraId="0ED78F5B" w15:done="0"/>
  <w15:commentEx w15:paraId="0B401DE7" w15:done="0"/>
  <w15:commentEx w15:paraId="3E0AF8BC" w15:done="0"/>
  <w15:commentEx w15:paraId="74F72F51" w15:done="0"/>
  <w15:commentEx w15:paraId="373F6FF2" w15:done="0"/>
  <w15:commentEx w15:paraId="0DD6BCF2" w15:done="0"/>
  <w15:commentEx w15:paraId="3BB2A3CA" w15:done="0"/>
  <w15:commentEx w15:paraId="4EC35F7E" w15:done="0"/>
  <w15:commentEx w15:paraId="38178703" w15:done="0"/>
  <w15:commentEx w15:paraId="0C48871A" w15:done="0"/>
  <w15:commentEx w15:paraId="2CAA2B2A" w15:done="0"/>
  <w15:commentEx w15:paraId="7F29A606" w15:done="0"/>
  <w15:commentEx w15:paraId="00090E85" w15:done="0"/>
  <w15:commentEx w15:paraId="2E270375" w15:paraIdParent="00090E85" w15:done="0"/>
  <w15:commentEx w15:paraId="769F1786" w15:paraIdParent="00090E85" w15:done="0"/>
  <w15:commentEx w15:paraId="773D679C" w15:done="0"/>
  <w15:commentEx w15:paraId="593728CF" w15:paraIdParent="773D679C" w15:done="0"/>
  <w15:commentEx w15:paraId="657D0749" w15:done="0"/>
  <w15:commentEx w15:paraId="0DC442A9" w15:done="0"/>
  <w15:commentEx w15:paraId="276B38B8" w15:done="0"/>
  <w15:commentEx w15:paraId="196DB859" w15:paraIdParent="276B38B8" w15:done="0"/>
  <w15:commentEx w15:paraId="75ED5CD1" w15:done="0"/>
  <w15:commentEx w15:paraId="1483F8B6" w15:done="0"/>
  <w15:commentEx w15:paraId="35C5D09D" w15:paraIdParent="1483F8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1AAFD0" w16cex:dateUtc="2021-10-20T19:10:00Z"/>
  <w16cex:commentExtensible w16cex:durableId="251AB10F" w16cex:dateUtc="2021-10-20T19:15:00Z"/>
  <w16cex:commentExtensible w16cex:durableId="251AB0FB" w16cex:dateUtc="2021-10-20T19:15: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7B5BAF" w16cid:durableId="25128568"/>
  <w16cid:commentId w16cid:paraId="460BBCEF" w16cid:durableId="25128604"/>
  <w16cid:commentId w16cid:paraId="68841955" w16cid:durableId="2513C5D7"/>
  <w16cid:commentId w16cid:paraId="0F479716" w16cid:durableId="2513C685"/>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F4D"/>
    <w:rsid w:val="000368BC"/>
    <w:rsid w:val="00043A36"/>
    <w:rsid w:val="00044EBD"/>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B1E94"/>
    <w:rsid w:val="000B5B0D"/>
    <w:rsid w:val="000B66EA"/>
    <w:rsid w:val="000B7507"/>
    <w:rsid w:val="000C02AA"/>
    <w:rsid w:val="000C5BA5"/>
    <w:rsid w:val="000D1A78"/>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7AC1"/>
    <w:rsid w:val="00203925"/>
    <w:rsid w:val="00210DCB"/>
    <w:rsid w:val="00212512"/>
    <w:rsid w:val="00212D39"/>
    <w:rsid w:val="00213237"/>
    <w:rsid w:val="00214392"/>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D08CD"/>
    <w:rsid w:val="002D245D"/>
    <w:rsid w:val="002D76B3"/>
    <w:rsid w:val="002E2CE5"/>
    <w:rsid w:val="002E59B4"/>
    <w:rsid w:val="002F0C1F"/>
    <w:rsid w:val="002F13A5"/>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4268"/>
    <w:rsid w:val="004222D3"/>
    <w:rsid w:val="0042301F"/>
    <w:rsid w:val="00424D62"/>
    <w:rsid w:val="004310A9"/>
    <w:rsid w:val="004320BE"/>
    <w:rsid w:val="004329F9"/>
    <w:rsid w:val="0044045F"/>
    <w:rsid w:val="00440898"/>
    <w:rsid w:val="00443C88"/>
    <w:rsid w:val="00451DA4"/>
    <w:rsid w:val="00452EBC"/>
    <w:rsid w:val="004534B6"/>
    <w:rsid w:val="00455175"/>
    <w:rsid w:val="00455568"/>
    <w:rsid w:val="00456B58"/>
    <w:rsid w:val="004609A6"/>
    <w:rsid w:val="004636DF"/>
    <w:rsid w:val="00464AE2"/>
    <w:rsid w:val="00464B64"/>
    <w:rsid w:val="00466018"/>
    <w:rsid w:val="00470EDE"/>
    <w:rsid w:val="004733F6"/>
    <w:rsid w:val="0047677B"/>
    <w:rsid w:val="0048260C"/>
    <w:rsid w:val="00484AD3"/>
    <w:rsid w:val="004866C9"/>
    <w:rsid w:val="00486725"/>
    <w:rsid w:val="00486E09"/>
    <w:rsid w:val="00492C98"/>
    <w:rsid w:val="0049356B"/>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65BD"/>
    <w:rsid w:val="00541922"/>
    <w:rsid w:val="00545042"/>
    <w:rsid w:val="00545DB5"/>
    <w:rsid w:val="00546B44"/>
    <w:rsid w:val="00552FDC"/>
    <w:rsid w:val="005538FB"/>
    <w:rsid w:val="005547AC"/>
    <w:rsid w:val="00561B1A"/>
    <w:rsid w:val="0056343D"/>
    <w:rsid w:val="00564BDA"/>
    <w:rsid w:val="00572F29"/>
    <w:rsid w:val="00574A7F"/>
    <w:rsid w:val="00575D97"/>
    <w:rsid w:val="00585D4B"/>
    <w:rsid w:val="005934B1"/>
    <w:rsid w:val="0059417D"/>
    <w:rsid w:val="005967D3"/>
    <w:rsid w:val="005A3677"/>
    <w:rsid w:val="005B1594"/>
    <w:rsid w:val="005B4884"/>
    <w:rsid w:val="005B56AD"/>
    <w:rsid w:val="005B5B2F"/>
    <w:rsid w:val="005B6DE8"/>
    <w:rsid w:val="005B7628"/>
    <w:rsid w:val="005C7B6B"/>
    <w:rsid w:val="005E018A"/>
    <w:rsid w:val="005E3644"/>
    <w:rsid w:val="005E5A51"/>
    <w:rsid w:val="005E5C5B"/>
    <w:rsid w:val="005F125F"/>
    <w:rsid w:val="005F4E11"/>
    <w:rsid w:val="005F7067"/>
    <w:rsid w:val="00604371"/>
    <w:rsid w:val="00605E33"/>
    <w:rsid w:val="00606E8F"/>
    <w:rsid w:val="00607116"/>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D21"/>
    <w:rsid w:val="00866574"/>
    <w:rsid w:val="008670CB"/>
    <w:rsid w:val="00867AC5"/>
    <w:rsid w:val="00870D56"/>
    <w:rsid w:val="0087274F"/>
    <w:rsid w:val="0087522B"/>
    <w:rsid w:val="00877505"/>
    <w:rsid w:val="008914C6"/>
    <w:rsid w:val="00892B2E"/>
    <w:rsid w:val="00893E1D"/>
    <w:rsid w:val="008955AD"/>
    <w:rsid w:val="00896689"/>
    <w:rsid w:val="00897B60"/>
    <w:rsid w:val="008A102C"/>
    <w:rsid w:val="008A2102"/>
    <w:rsid w:val="008B0578"/>
    <w:rsid w:val="008B65AD"/>
    <w:rsid w:val="008B780E"/>
    <w:rsid w:val="008C0485"/>
    <w:rsid w:val="008C3968"/>
    <w:rsid w:val="008C4C53"/>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621D"/>
    <w:rsid w:val="00B3741B"/>
    <w:rsid w:val="00B37EBF"/>
    <w:rsid w:val="00B40480"/>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112AF"/>
    <w:rsid w:val="00C12111"/>
    <w:rsid w:val="00C122AD"/>
    <w:rsid w:val="00C1288A"/>
    <w:rsid w:val="00C137AD"/>
    <w:rsid w:val="00C173DD"/>
    <w:rsid w:val="00C2039F"/>
    <w:rsid w:val="00C208AC"/>
    <w:rsid w:val="00C24265"/>
    <w:rsid w:val="00C27430"/>
    <w:rsid w:val="00C307FA"/>
    <w:rsid w:val="00C3287B"/>
    <w:rsid w:val="00C34943"/>
    <w:rsid w:val="00C37D3E"/>
    <w:rsid w:val="00C4194C"/>
    <w:rsid w:val="00C41A25"/>
    <w:rsid w:val="00C45D35"/>
    <w:rsid w:val="00C472D3"/>
    <w:rsid w:val="00C54452"/>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4008"/>
    <w:rsid w:val="00CD50F5"/>
    <w:rsid w:val="00CD5565"/>
    <w:rsid w:val="00CD74F1"/>
    <w:rsid w:val="00CD763A"/>
    <w:rsid w:val="00CE2FC4"/>
    <w:rsid w:val="00CE3DA3"/>
    <w:rsid w:val="00CE6AB0"/>
    <w:rsid w:val="00CF2A63"/>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3314"/>
    <w:rsid w:val="00D63F32"/>
    <w:rsid w:val="00D730AB"/>
    <w:rsid w:val="00D74AB7"/>
    <w:rsid w:val="00D75539"/>
    <w:rsid w:val="00D84D04"/>
    <w:rsid w:val="00D85AFF"/>
    <w:rsid w:val="00D8716A"/>
    <w:rsid w:val="00D87FFB"/>
    <w:rsid w:val="00D95157"/>
    <w:rsid w:val="00D95C38"/>
    <w:rsid w:val="00DA57F2"/>
    <w:rsid w:val="00DA59E3"/>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4CCF"/>
    <w:rsid w:val="00F96F93"/>
    <w:rsid w:val="00FA01FD"/>
    <w:rsid w:val="00FA1392"/>
    <w:rsid w:val="00FA179E"/>
    <w:rsid w:val="00FA2D37"/>
    <w:rsid w:val="00FC0585"/>
    <w:rsid w:val="00FC1239"/>
    <w:rsid w:val="00FC182C"/>
    <w:rsid w:val="00FC2328"/>
    <w:rsid w:val="00FC5630"/>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67</Pages>
  <Words>63977</Words>
  <Characters>364670</Characters>
  <Application>Microsoft Office Word</Application>
  <DocSecurity>0</DocSecurity>
  <Lines>3038</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cp:revision>
  <dcterms:created xsi:type="dcterms:W3CDTF">2021-10-20T20:21:00Z</dcterms:created>
  <dcterms:modified xsi:type="dcterms:W3CDTF">2021-10-20T20:21:00Z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