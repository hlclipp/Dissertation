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696146" w:rsidRDefault="00AA4E21" w:rsidP="00846141">
      <w:pPr>
        <w:spacing w:after="0" w:line="276" w:lineRule="auto"/>
        <w:jc w:val="center"/>
        <w:rPr>
          <w:rFonts w:ascii="Times New Roman" w:hAnsi="Times New Roman" w:cs="Times New Roman"/>
          <w:b/>
          <w:bCs/>
          <w:sz w:val="24"/>
          <w:szCs w:val="24"/>
        </w:rPr>
      </w:pPr>
      <w:r w:rsidRPr="00696146">
        <w:rPr>
          <w:rFonts w:ascii="Times New Roman" w:hAnsi="Times New Roman" w:cs="Times New Roman"/>
          <w:b/>
          <w:bCs/>
          <w:sz w:val="24"/>
          <w:szCs w:val="24"/>
        </w:rPr>
        <w:t xml:space="preserve">CHAPTER </w:t>
      </w:r>
      <w:r w:rsidR="005F19A0" w:rsidRPr="00696146">
        <w:rPr>
          <w:rFonts w:ascii="Times New Roman" w:hAnsi="Times New Roman" w:cs="Times New Roman"/>
          <w:b/>
          <w:bCs/>
          <w:sz w:val="24"/>
          <w:szCs w:val="24"/>
        </w:rPr>
        <w:t>2</w:t>
      </w:r>
    </w:p>
    <w:p w14:paraId="6514D05D" w14:textId="77777777" w:rsidR="00F7650D" w:rsidRPr="00696146" w:rsidRDefault="00F7650D" w:rsidP="00846141">
      <w:pPr>
        <w:widowControl w:val="0"/>
        <w:spacing w:after="0" w:line="276" w:lineRule="auto"/>
        <w:jc w:val="center"/>
        <w:rPr>
          <w:rFonts w:ascii="Times New Roman" w:hAnsi="Times New Roman" w:cs="Times New Roman"/>
          <w:b/>
          <w:sz w:val="24"/>
          <w:szCs w:val="24"/>
        </w:rPr>
      </w:pPr>
    </w:p>
    <w:p w14:paraId="2F92F2CC" w14:textId="363A60F4" w:rsidR="007E3CDF" w:rsidRPr="00696146" w:rsidRDefault="007E3CDF"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Effects</w:t>
      </w:r>
      <w:r w:rsidR="00CB3263" w:rsidRPr="00696146">
        <w:rPr>
          <w:rFonts w:ascii="Times New Roman" w:hAnsi="Times New Roman" w:cs="Times New Roman"/>
          <w:b/>
          <w:sz w:val="24"/>
          <w:szCs w:val="24"/>
        </w:rPr>
        <w:t xml:space="preserve"> of climate </w:t>
      </w:r>
      <w:r w:rsidRPr="00696146">
        <w:rPr>
          <w:rFonts w:ascii="Times New Roman" w:hAnsi="Times New Roman" w:cs="Times New Roman"/>
          <w:b/>
          <w:sz w:val="24"/>
          <w:szCs w:val="24"/>
        </w:rPr>
        <w:t>and temporal trends in</w:t>
      </w:r>
      <w:r w:rsidR="00D517C1" w:rsidRPr="00696146">
        <w:rPr>
          <w:rFonts w:ascii="Times New Roman" w:hAnsi="Times New Roman" w:cs="Times New Roman"/>
          <w:b/>
          <w:sz w:val="24"/>
          <w:szCs w:val="24"/>
        </w:rPr>
        <w:t xml:space="preserve"> </w:t>
      </w:r>
      <w:r w:rsidR="00CB3263" w:rsidRPr="00696146">
        <w:rPr>
          <w:rFonts w:ascii="Times New Roman" w:hAnsi="Times New Roman" w:cs="Times New Roman"/>
          <w:b/>
          <w:sz w:val="24"/>
          <w:szCs w:val="24"/>
        </w:rPr>
        <w:t xml:space="preserve">forest </w:t>
      </w:r>
      <w:r w:rsidR="006571D5" w:rsidRPr="00696146">
        <w:rPr>
          <w:rFonts w:ascii="Times New Roman" w:hAnsi="Times New Roman" w:cs="Times New Roman"/>
          <w:b/>
          <w:sz w:val="24"/>
          <w:szCs w:val="24"/>
        </w:rPr>
        <w:t>song</w:t>
      </w:r>
      <w:r w:rsidR="00CB3263" w:rsidRPr="00696146">
        <w:rPr>
          <w:rFonts w:ascii="Times New Roman" w:hAnsi="Times New Roman" w:cs="Times New Roman"/>
          <w:b/>
          <w:sz w:val="24"/>
          <w:szCs w:val="24"/>
        </w:rPr>
        <w:t>bird</w:t>
      </w:r>
      <w:r w:rsidR="00D517C1" w:rsidRPr="00696146">
        <w:rPr>
          <w:rFonts w:ascii="Times New Roman" w:hAnsi="Times New Roman" w:cs="Times New Roman"/>
          <w:b/>
          <w:sz w:val="24"/>
          <w:szCs w:val="24"/>
        </w:rPr>
        <w:t xml:space="preserve"> communities </w:t>
      </w:r>
      <w:r w:rsidRPr="00696146">
        <w:rPr>
          <w:rFonts w:ascii="Times New Roman" w:hAnsi="Times New Roman" w:cs="Times New Roman"/>
          <w:b/>
          <w:sz w:val="24"/>
          <w:szCs w:val="24"/>
        </w:rPr>
        <w:t>and abundance</w:t>
      </w:r>
    </w:p>
    <w:p w14:paraId="6AB0AB92" w14:textId="33793BB9" w:rsidR="00C472D3" w:rsidRPr="00696146" w:rsidRDefault="005F19A0"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 xml:space="preserve">along </w:t>
      </w:r>
      <w:r w:rsidR="00994B48" w:rsidRPr="00696146">
        <w:rPr>
          <w:rFonts w:ascii="Times New Roman" w:hAnsi="Times New Roman" w:cs="Times New Roman"/>
          <w:b/>
          <w:sz w:val="24"/>
          <w:szCs w:val="24"/>
        </w:rPr>
        <w:t xml:space="preserve">latitudinal </w:t>
      </w:r>
      <w:r w:rsidRPr="00696146">
        <w:rPr>
          <w:rFonts w:ascii="Times New Roman" w:hAnsi="Times New Roman" w:cs="Times New Roman"/>
          <w:b/>
          <w:sz w:val="24"/>
          <w:szCs w:val="24"/>
        </w:rPr>
        <w:t xml:space="preserve">and </w:t>
      </w:r>
      <w:r w:rsidR="00994B48" w:rsidRPr="00696146">
        <w:rPr>
          <w:rFonts w:ascii="Times New Roman" w:hAnsi="Times New Roman" w:cs="Times New Roman"/>
          <w:b/>
          <w:sz w:val="24"/>
          <w:szCs w:val="24"/>
        </w:rPr>
        <w:t xml:space="preserve">elevational </w:t>
      </w:r>
      <w:r w:rsidRPr="00696146">
        <w:rPr>
          <w:rFonts w:ascii="Times New Roman" w:hAnsi="Times New Roman" w:cs="Times New Roman"/>
          <w:b/>
          <w:sz w:val="24"/>
          <w:szCs w:val="24"/>
        </w:rPr>
        <w:t>gradients</w:t>
      </w:r>
      <w:r w:rsidR="00D517C1" w:rsidRPr="00696146">
        <w:rPr>
          <w:rFonts w:ascii="Times New Roman" w:hAnsi="Times New Roman" w:cs="Times New Roman"/>
          <w:b/>
          <w:sz w:val="24"/>
          <w:szCs w:val="24"/>
        </w:rPr>
        <w:t xml:space="preserve"> in the Appalachian Mountains</w:t>
      </w:r>
    </w:p>
    <w:p w14:paraId="644D1242" w14:textId="7BC2671F" w:rsidR="009F0352" w:rsidRPr="00696146" w:rsidRDefault="009F0352" w:rsidP="00846141">
      <w:pPr>
        <w:spacing w:after="0" w:line="276" w:lineRule="auto"/>
        <w:rPr>
          <w:rFonts w:ascii="Times New Roman" w:hAnsi="Times New Roman" w:cs="Times New Roman"/>
          <w:sz w:val="24"/>
          <w:szCs w:val="24"/>
        </w:rPr>
      </w:pPr>
    </w:p>
    <w:p w14:paraId="6BFB1C86" w14:textId="77777777" w:rsidR="009F0352" w:rsidRPr="00696146" w:rsidRDefault="009F0352" w:rsidP="00846141">
      <w:pPr>
        <w:spacing w:after="0" w:line="276" w:lineRule="auto"/>
        <w:rPr>
          <w:rFonts w:ascii="Times New Roman" w:hAnsi="Times New Roman" w:cs="Times New Roman"/>
          <w:sz w:val="24"/>
          <w:szCs w:val="24"/>
        </w:rPr>
      </w:pPr>
    </w:p>
    <w:p w14:paraId="16B98299" w14:textId="21F44157" w:rsidR="00081212" w:rsidRPr="00696146" w:rsidRDefault="003D46EE"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Introduction</w:t>
      </w:r>
    </w:p>
    <w:p w14:paraId="33892553" w14:textId="79CC569C" w:rsidR="001368F6" w:rsidRPr="00696146" w:rsidRDefault="00850261" w:rsidP="007E3CDF">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Wildlife</w:t>
      </w:r>
      <w:r w:rsidR="007E3CDF" w:rsidRPr="00696146">
        <w:rPr>
          <w:rFonts w:ascii="Times New Roman" w:hAnsi="Times New Roman" w:cs="Times New Roman"/>
          <w:sz w:val="24"/>
          <w:szCs w:val="24"/>
        </w:rPr>
        <w:t xml:space="preserve"> populations</w:t>
      </w:r>
      <w:r w:rsidRPr="00696146">
        <w:rPr>
          <w:rFonts w:ascii="Times New Roman" w:hAnsi="Times New Roman" w:cs="Times New Roman"/>
          <w:sz w:val="24"/>
          <w:szCs w:val="24"/>
        </w:rPr>
        <w:t xml:space="preserve"> naturally</w:t>
      </w:r>
      <w:r w:rsidR="007E3CDF" w:rsidRPr="00696146">
        <w:rPr>
          <w:rFonts w:ascii="Times New Roman" w:hAnsi="Times New Roman" w:cs="Times New Roman"/>
          <w:sz w:val="24"/>
          <w:szCs w:val="24"/>
        </w:rPr>
        <w:t xml:space="preserve"> fluctuate over time from local to regional scale</w:t>
      </w:r>
      <w:r w:rsidRPr="00696146">
        <w:rPr>
          <w:rFonts w:ascii="Times New Roman" w:hAnsi="Times New Roman" w:cs="Times New Roman"/>
          <w:sz w:val="24"/>
          <w:szCs w:val="24"/>
        </w:rPr>
        <w:t>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However</w:t>
      </w:r>
      <w:r w:rsidR="007E3CDF" w:rsidRPr="00696146">
        <w:rPr>
          <w:rFonts w:ascii="Times New Roman" w:hAnsi="Times New Roman" w:cs="Times New Roman"/>
          <w:sz w:val="24"/>
          <w:szCs w:val="24"/>
        </w:rPr>
        <w:t xml:space="preserve">, </w:t>
      </w:r>
      <w:proofErr w:type="gramStart"/>
      <w:r w:rsidR="007E3CDF" w:rsidRPr="00696146">
        <w:rPr>
          <w:rFonts w:ascii="Times New Roman" w:hAnsi="Times New Roman" w:cs="Times New Roman"/>
          <w:sz w:val="24"/>
          <w:szCs w:val="24"/>
        </w:rPr>
        <w:t>consistent</w:t>
      </w:r>
      <w:proofErr w:type="gramEnd"/>
      <w:r w:rsidR="007E3CDF" w:rsidRPr="00696146">
        <w:rPr>
          <w:rFonts w:ascii="Times New Roman" w:hAnsi="Times New Roman" w:cs="Times New Roman"/>
          <w:sz w:val="24"/>
          <w:szCs w:val="24"/>
        </w:rPr>
        <w:t xml:space="preserve"> and widespread </w:t>
      </w:r>
      <w:commentRangeStart w:id="0"/>
      <w:r w:rsidR="007E3CDF" w:rsidRPr="00696146">
        <w:rPr>
          <w:rFonts w:ascii="Times New Roman" w:hAnsi="Times New Roman" w:cs="Times New Roman"/>
          <w:sz w:val="24"/>
          <w:szCs w:val="24"/>
        </w:rPr>
        <w:t>declines</w:t>
      </w:r>
      <w:commentRangeEnd w:id="0"/>
      <w:r w:rsidR="00AB3BC1">
        <w:rPr>
          <w:rStyle w:val="CommentReference"/>
        </w:rPr>
        <w:commentReference w:id="0"/>
      </w:r>
      <w:r w:rsidR="007E3CDF" w:rsidRPr="00696146">
        <w:rPr>
          <w:rFonts w:ascii="Times New Roman" w:hAnsi="Times New Roman" w:cs="Times New Roman"/>
          <w:sz w:val="24"/>
          <w:szCs w:val="24"/>
        </w:rPr>
        <w:t xml:space="preserve"> over long time periods are likely connected to specific environmental or anthropogenic drivers, as may be the case for bird</w:t>
      </w:r>
      <w:r w:rsidRPr="00696146">
        <w:rPr>
          <w:rFonts w:ascii="Times New Roman" w:hAnsi="Times New Roman" w:cs="Times New Roman"/>
          <w:sz w:val="24"/>
          <w:szCs w:val="24"/>
        </w:rPr>
        <w:t xml:space="preserve"> </w:t>
      </w:r>
      <w:r w:rsidR="007E3CDF" w:rsidRPr="00696146">
        <w:rPr>
          <w:rFonts w:ascii="Times New Roman" w:hAnsi="Times New Roman" w:cs="Times New Roman"/>
          <w:sz w:val="24"/>
          <w:szCs w:val="24"/>
        </w:rPr>
        <w:t>s</w:t>
      </w:r>
      <w:r w:rsidRPr="00696146">
        <w:rPr>
          <w:rFonts w:ascii="Times New Roman" w:hAnsi="Times New Roman" w:cs="Times New Roman"/>
          <w:sz w:val="24"/>
          <w:szCs w:val="24"/>
        </w:rPr>
        <w:t>pecies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breeding </w:t>
      </w:r>
      <w:r w:rsidR="007E3CDF" w:rsidRPr="00696146">
        <w:rPr>
          <w:rFonts w:ascii="Times New Roman" w:hAnsi="Times New Roman" w:cs="Times New Roman"/>
          <w:sz w:val="24"/>
          <w:szCs w:val="24"/>
        </w:rPr>
        <w:t xml:space="preserve">in the forests of eastern North America. </w:t>
      </w:r>
      <w:r w:rsidR="00D97C46" w:rsidRPr="00696146">
        <w:rPr>
          <w:rFonts w:ascii="Times New Roman" w:hAnsi="Times New Roman" w:cs="Times New Roman"/>
          <w:sz w:val="24"/>
          <w:szCs w:val="24"/>
        </w:rPr>
        <w:t xml:space="preserve">Prevailing evidence suggests that forest songbird populations </w:t>
      </w:r>
      <w:r w:rsidR="00BF0CFB" w:rsidRPr="00696146">
        <w:rPr>
          <w:rFonts w:ascii="Times New Roman" w:hAnsi="Times New Roman" w:cs="Times New Roman"/>
          <w:sz w:val="24"/>
          <w:szCs w:val="24"/>
        </w:rPr>
        <w:t>have been</w:t>
      </w:r>
      <w:r w:rsidR="00D97C4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decreasing in abundance during the past century. Past q</w:t>
      </w:r>
      <w:r w:rsidR="007E3CDF" w:rsidRPr="00696146">
        <w:rPr>
          <w:rFonts w:ascii="Times New Roman" w:hAnsi="Times New Roman" w:cs="Times New Roman"/>
          <w:sz w:val="24"/>
          <w:szCs w:val="24"/>
        </w:rPr>
        <w:t xml:space="preserve">ualitative </w:t>
      </w:r>
      <w:r w:rsidR="00BF0CFB" w:rsidRPr="00696146">
        <w:rPr>
          <w:rFonts w:ascii="Times New Roman" w:hAnsi="Times New Roman" w:cs="Times New Roman"/>
          <w:sz w:val="24"/>
          <w:szCs w:val="24"/>
        </w:rPr>
        <w:t>investigations</w:t>
      </w:r>
      <w:r w:rsidR="007E3CDF"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note</w:t>
      </w:r>
      <w:r w:rsidR="007E3CDF" w:rsidRPr="00696146">
        <w:rPr>
          <w:rFonts w:ascii="Times New Roman" w:hAnsi="Times New Roman" w:cs="Times New Roman"/>
          <w:sz w:val="24"/>
          <w:szCs w:val="24"/>
        </w:rPr>
        <w:t xml:space="preserve"> that numbers of certain breeding songbirds in eastern deciduous forests declined from the mid-1930s to the 1970s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(Temple and Temple 1976, Ambuel and Temple 1982)</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More </w:t>
      </w:r>
      <w:r w:rsidR="001368F6" w:rsidRPr="00696146">
        <w:rPr>
          <w:rFonts w:ascii="Times New Roman" w:hAnsi="Times New Roman" w:cs="Times New Roman"/>
          <w:sz w:val="24"/>
          <w:szCs w:val="24"/>
        </w:rPr>
        <w:t>contemporary</w:t>
      </w:r>
      <w:r w:rsidR="007E3CDF" w:rsidRPr="00696146">
        <w:rPr>
          <w:rFonts w:ascii="Times New Roman" w:hAnsi="Times New Roman" w:cs="Times New Roman"/>
          <w:sz w:val="24"/>
          <w:szCs w:val="24"/>
        </w:rPr>
        <w:t xml:space="preserve"> quantitative </w:t>
      </w:r>
      <w:r w:rsidR="00BF0CFB" w:rsidRPr="00696146">
        <w:rPr>
          <w:rFonts w:ascii="Times New Roman" w:hAnsi="Times New Roman" w:cs="Times New Roman"/>
          <w:sz w:val="24"/>
          <w:szCs w:val="24"/>
        </w:rPr>
        <w:t>studies using</w:t>
      </w:r>
      <w:r w:rsidR="007E3CDF" w:rsidRPr="00696146">
        <w:rPr>
          <w:rFonts w:ascii="Times New Roman" w:hAnsi="Times New Roman" w:cs="Times New Roman"/>
          <w:sz w:val="24"/>
          <w:szCs w:val="24"/>
        </w:rPr>
        <w:t xml:space="preserve"> annual, nationwide breeding bird surveys indicate that numerous bird species, many of which breed in forests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(Robbins et al. 1989)</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have </w:t>
      </w:r>
      <w:r w:rsidR="000768DD" w:rsidRPr="00696146">
        <w:rPr>
          <w:rFonts w:ascii="Times New Roman" w:hAnsi="Times New Roman" w:cs="Times New Roman"/>
          <w:sz w:val="24"/>
          <w:szCs w:val="24"/>
        </w:rPr>
        <w:t>experienced decreases in their populations</w:t>
      </w:r>
      <w:r w:rsidR="007E3CDF" w:rsidRPr="00696146">
        <w:rPr>
          <w:rFonts w:ascii="Times New Roman" w:hAnsi="Times New Roman" w:cs="Times New Roman"/>
          <w:sz w:val="24"/>
          <w:szCs w:val="24"/>
        </w:rPr>
        <w:t xml:space="preserve"> throughout the eastern United States from 1966 to 2011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In that time period, at least 25 eastern forest obligate bird species declined by 24%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w:t>
      </w:r>
      <w:r w:rsidR="001368F6" w:rsidRPr="00696146">
        <w:rPr>
          <w:rFonts w:ascii="Times New Roman" w:hAnsi="Times New Roman" w:cs="Times New Roman"/>
          <w:sz w:val="24"/>
          <w:szCs w:val="24"/>
        </w:rPr>
        <w:t xml:space="preserve"> Most recently, data from multiple and independent monitoring networks </w:t>
      </w:r>
      <w:r w:rsidR="00BF0CFB" w:rsidRPr="00696146">
        <w:rPr>
          <w:rFonts w:ascii="Times New Roman" w:hAnsi="Times New Roman" w:cs="Times New Roman"/>
          <w:sz w:val="24"/>
          <w:szCs w:val="24"/>
        </w:rPr>
        <w:t>demonstrate</w:t>
      </w:r>
      <w:r w:rsidR="001368F6" w:rsidRPr="00696146">
        <w:rPr>
          <w:rFonts w:ascii="Times New Roman" w:hAnsi="Times New Roman" w:cs="Times New Roman"/>
          <w:sz w:val="24"/>
          <w:szCs w:val="24"/>
        </w:rPr>
        <w:t xml:space="preserve"> bird population losses across much of North America since 1970, including a </w:t>
      </w:r>
      <w:r w:rsidR="008C4F3E" w:rsidRPr="00696146">
        <w:rPr>
          <w:rFonts w:ascii="Times New Roman" w:hAnsi="Times New Roman" w:cs="Times New Roman"/>
          <w:sz w:val="24"/>
          <w:szCs w:val="24"/>
        </w:rPr>
        <w:t xml:space="preserve">negative </w:t>
      </w:r>
      <w:r w:rsidR="001368F6" w:rsidRPr="00696146">
        <w:rPr>
          <w:rFonts w:ascii="Times New Roman" w:hAnsi="Times New Roman" w:cs="Times New Roman"/>
          <w:sz w:val="24"/>
          <w:szCs w:val="24"/>
        </w:rPr>
        <w:t xml:space="preserve">change </w:t>
      </w:r>
      <w:r w:rsidR="008C4F3E" w:rsidRPr="00696146">
        <w:rPr>
          <w:rFonts w:ascii="Times New Roman" w:hAnsi="Times New Roman" w:cs="Times New Roman"/>
          <w:sz w:val="24"/>
          <w:szCs w:val="24"/>
        </w:rPr>
        <w:t>within the range of</w:t>
      </w:r>
      <w:r w:rsidR="001368F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-15.6% to -19.2% in</w:t>
      </w:r>
      <w:r w:rsidR="001368F6" w:rsidRPr="00696146">
        <w:rPr>
          <w:rFonts w:ascii="Times New Roman" w:hAnsi="Times New Roman" w:cs="Times New Roman"/>
          <w:sz w:val="24"/>
          <w:szCs w:val="24"/>
        </w:rPr>
        <w:t xml:space="preserve"> birds breeding in eastern forests, with 63.5% of those species in decline</w:t>
      </w:r>
      <w:r w:rsidR="00D2588D" w:rsidRPr="00696146">
        <w:rPr>
          <w:rFonts w:ascii="Times New Roman" w:hAnsi="Times New Roman" w:cs="Times New Roman"/>
          <w:sz w:val="24"/>
          <w:szCs w:val="24"/>
        </w:rPr>
        <w:t xml:space="preserve"> </w:t>
      </w:r>
      <w:r w:rsidR="00DF6DAF"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DF6DAF" w:rsidRPr="00696146">
        <w:rPr>
          <w:rFonts w:ascii="Times New Roman" w:hAnsi="Times New Roman" w:cs="Times New Roman"/>
          <w:sz w:val="24"/>
          <w:szCs w:val="24"/>
        </w:rPr>
        <w:fldChar w:fldCharType="separate"/>
      </w:r>
      <w:r w:rsidR="00DF6DAF" w:rsidRPr="00696146">
        <w:rPr>
          <w:rFonts w:ascii="Times New Roman" w:hAnsi="Times New Roman" w:cs="Times New Roman"/>
          <w:noProof/>
          <w:sz w:val="24"/>
          <w:szCs w:val="24"/>
        </w:rPr>
        <w:t>(Rosenberg et al. 2019)</w:t>
      </w:r>
      <w:r w:rsidR="00DF6DAF" w:rsidRPr="00696146">
        <w:rPr>
          <w:rFonts w:ascii="Times New Roman" w:hAnsi="Times New Roman" w:cs="Times New Roman"/>
          <w:sz w:val="24"/>
          <w:szCs w:val="24"/>
        </w:rPr>
        <w:fldChar w:fldCharType="end"/>
      </w:r>
      <w:r w:rsidR="001368F6" w:rsidRPr="00696146">
        <w:rPr>
          <w:rFonts w:ascii="Times New Roman" w:hAnsi="Times New Roman" w:cs="Times New Roman"/>
          <w:sz w:val="24"/>
          <w:szCs w:val="24"/>
        </w:rPr>
        <w:t>.</w:t>
      </w:r>
    </w:p>
    <w:p w14:paraId="1120650B" w14:textId="1FA001F0" w:rsidR="00A9358B" w:rsidRPr="00696146" w:rsidRDefault="00C3625C" w:rsidP="007E3CDF">
      <w:pPr>
        <w:spacing w:line="276" w:lineRule="auto"/>
        <w:ind w:firstLine="720"/>
        <w:rPr>
          <w:rFonts w:ascii="Times New Roman" w:hAnsi="Times New Roman" w:cs="Times New Roman"/>
          <w:iCs/>
          <w:sz w:val="24"/>
          <w:szCs w:val="24"/>
        </w:rPr>
      </w:pPr>
      <w:r w:rsidRPr="00696146">
        <w:rPr>
          <w:rFonts w:ascii="Times New Roman" w:hAnsi="Times New Roman" w:cs="Times New Roman"/>
          <w:sz w:val="24"/>
          <w:szCs w:val="24"/>
        </w:rPr>
        <w:t>In addition to multiple other factors, g</w:t>
      </w:r>
      <w:r w:rsidR="000816BA" w:rsidRPr="00696146">
        <w:rPr>
          <w:rFonts w:ascii="Times New Roman" w:hAnsi="Times New Roman" w:cs="Times New Roman"/>
          <w:sz w:val="24"/>
          <w:szCs w:val="24"/>
        </w:rPr>
        <w:t xml:space="preserve">lobal climate change may contribute to declining populations of forest songbirds in eastern North America </w:t>
      </w:r>
      <w:r w:rsidR="00D92AF0"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00D92AF0" w:rsidRPr="00696146">
        <w:rPr>
          <w:rFonts w:ascii="Times New Roman" w:hAnsi="Times New Roman" w:cs="Times New Roman"/>
          <w:sz w:val="24"/>
          <w:szCs w:val="24"/>
        </w:rPr>
        <w:fldChar w:fldCharType="separate"/>
      </w:r>
      <w:r w:rsidR="00D92AF0" w:rsidRPr="00696146">
        <w:rPr>
          <w:rFonts w:ascii="Times New Roman" w:hAnsi="Times New Roman" w:cs="Times New Roman"/>
          <w:noProof/>
          <w:sz w:val="24"/>
          <w:szCs w:val="24"/>
        </w:rPr>
        <w:t>(Stephens et al. 2016, Rosenberg et al. 2019)</w:t>
      </w:r>
      <w:r w:rsidR="00D92AF0" w:rsidRPr="00696146">
        <w:rPr>
          <w:rFonts w:ascii="Times New Roman" w:hAnsi="Times New Roman" w:cs="Times New Roman"/>
          <w:sz w:val="24"/>
          <w:szCs w:val="24"/>
        </w:rPr>
        <w:fldChar w:fldCharType="end"/>
      </w:r>
      <w:r w:rsidR="000816BA" w:rsidRPr="00696146">
        <w:rPr>
          <w:rFonts w:ascii="Times New Roman" w:hAnsi="Times New Roman" w:cs="Times New Roman"/>
          <w:sz w:val="24"/>
          <w:szCs w:val="24"/>
        </w:rPr>
        <w:t xml:space="preserve">. Rising temperatures </w:t>
      </w:r>
      <w:r w:rsidR="00707A94" w:rsidRPr="00696146">
        <w:rPr>
          <w:rFonts w:ascii="Times New Roman" w:hAnsi="Times New Roman" w:cs="Times New Roman"/>
          <w:sz w:val="24"/>
          <w:szCs w:val="24"/>
        </w:rPr>
        <w:t>associated with climate change</w:t>
      </w:r>
      <w:r w:rsidR="000816BA" w:rsidRPr="00696146">
        <w:rPr>
          <w:rFonts w:ascii="Times New Roman" w:hAnsi="Times New Roman" w:cs="Times New Roman"/>
          <w:sz w:val="24"/>
          <w:szCs w:val="24"/>
        </w:rPr>
        <w:t xml:space="preserve"> </w:t>
      </w:r>
      <w:r w:rsidR="007E3CDF" w:rsidRPr="00696146">
        <w:rPr>
          <w:rFonts w:ascii="Times New Roman" w:hAnsi="Times New Roman" w:cs="Times New Roman"/>
          <w:sz w:val="24"/>
        </w:rPr>
        <w:t xml:space="preserve">can </w:t>
      </w:r>
      <w:r w:rsidRPr="00696146">
        <w:rPr>
          <w:rFonts w:ascii="Times New Roman" w:hAnsi="Times New Roman" w:cs="Times New Roman"/>
          <w:sz w:val="24"/>
        </w:rPr>
        <w:t xml:space="preserve">negatively </w:t>
      </w:r>
      <w:r w:rsidR="007E3CDF" w:rsidRPr="00696146">
        <w:rPr>
          <w:rFonts w:ascii="Times New Roman" w:hAnsi="Times New Roman" w:cs="Times New Roman"/>
          <w:sz w:val="24"/>
        </w:rPr>
        <w:t xml:space="preserve">impact birds </w:t>
      </w:r>
      <w:r w:rsidRPr="00696146">
        <w:rPr>
          <w:rFonts w:ascii="Times New Roman" w:hAnsi="Times New Roman" w:cs="Times New Roman"/>
          <w:sz w:val="24"/>
        </w:rPr>
        <w:t>through direct and indirect interactions</w:t>
      </w:r>
      <w:r w:rsidR="007E3CDF" w:rsidRPr="00696146">
        <w:rPr>
          <w:rFonts w:ascii="Times New Roman" w:hAnsi="Times New Roman" w:cs="Times New Roman"/>
          <w:sz w:val="24"/>
        </w:rPr>
        <w:t xml:space="preserv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(Trautmann 2018)</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w:t>
      </w:r>
      <w:r w:rsidR="00707A94" w:rsidRPr="00696146">
        <w:rPr>
          <w:rFonts w:ascii="Times New Roman" w:hAnsi="Times New Roman" w:cs="Times New Roman"/>
          <w:sz w:val="24"/>
        </w:rPr>
        <w:t xml:space="preserve"> Warmer temperatures directly affect behavior (e.g., activity levels), thermoregulation, and incubation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(Robbins 1981, Crick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 and temperature variability can affect energy expenditure, with consequences for reproductive output</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(Pendlebury et al.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07A94" w:rsidRPr="00696146">
        <w:rPr>
          <w:rFonts w:ascii="Times New Roman" w:hAnsi="Times New Roman" w:cs="Times New Roman"/>
          <w:sz w:val="24"/>
        </w:rPr>
        <w:t xml:space="preserve">Temperature can </w:t>
      </w:r>
      <w:r w:rsidR="00BE331C" w:rsidRPr="00696146">
        <w:rPr>
          <w:rFonts w:ascii="Times New Roman" w:hAnsi="Times New Roman" w:cs="Times New Roman"/>
          <w:sz w:val="24"/>
        </w:rPr>
        <w:t xml:space="preserve">also </w:t>
      </w:r>
      <w:r w:rsidR="00707A94" w:rsidRPr="00696146">
        <w:rPr>
          <w:rFonts w:ascii="Times New Roman" w:hAnsi="Times New Roman" w:cs="Times New Roman"/>
          <w:sz w:val="24"/>
        </w:rPr>
        <w:t xml:space="preserve">interact with landscape factors to lower songbird reproductive success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a</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 xml:space="preserve">, and increasing temperatures may elevate rates of nest predation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b</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E3CDF" w:rsidRPr="00696146">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(Visser et al. 2006, Waite and Strickland 2006)</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(Mayor et al. 2017)</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These phenological changes can have fitness consequences; species </w:t>
      </w:r>
      <w:r w:rsidR="00BE331C" w:rsidRPr="00696146">
        <w:rPr>
          <w:rFonts w:ascii="Times New Roman" w:hAnsi="Times New Roman" w:cs="Times New Roman"/>
          <w:sz w:val="24"/>
        </w:rPr>
        <w:t xml:space="preserve">populations may begin to decline if they fail to </w:t>
      </w:r>
      <w:r w:rsidR="007E3CDF" w:rsidRPr="00696146">
        <w:rPr>
          <w:rFonts w:ascii="Times New Roman" w:hAnsi="Times New Roman" w:cs="Times New Roman"/>
          <w:sz w:val="24"/>
        </w:rPr>
        <w:t>advance their egg-laying dates in response to increasing spring temperatures over time</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359D9" w:rsidRPr="00696146">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 Franks et al. 2018, Koleček et al. 2020)</w:t>
      </w:r>
      <w:r w:rsidR="00D92AF0" w:rsidRPr="00696146">
        <w:rPr>
          <w:rFonts w:ascii="Times New Roman" w:hAnsi="Times New Roman" w:cs="Times New Roman"/>
          <w:sz w:val="24"/>
        </w:rPr>
        <w:fldChar w:fldCharType="end"/>
      </w:r>
      <w:r w:rsidR="007E3CDF" w:rsidRPr="00696146">
        <w:rPr>
          <w:rFonts w:ascii="Times New Roman" w:hAnsi="Times New Roman" w:cs="Times New Roman"/>
          <w:sz w:val="24"/>
        </w:rPr>
        <w:t>.</w:t>
      </w:r>
      <w:r w:rsidR="008A11FC" w:rsidRPr="00696146">
        <w:rPr>
          <w:rFonts w:ascii="Times New Roman" w:hAnsi="Times New Roman" w:cs="Times New Roman"/>
          <w:sz w:val="24"/>
        </w:rPr>
        <w:t xml:space="preserve"> </w:t>
      </w:r>
      <w:r w:rsidR="00BE331C" w:rsidRPr="00696146">
        <w:rPr>
          <w:rFonts w:ascii="Times New Roman" w:hAnsi="Times New Roman" w:cs="Times New Roman"/>
          <w:sz w:val="24"/>
        </w:rPr>
        <w:t>Changing precipitation patterns associated with climate change may also have direct and indirect negative effects on bird populations.</w:t>
      </w:r>
      <w:r w:rsidR="008A11FC" w:rsidRPr="00696146">
        <w:rPr>
          <w:rFonts w:ascii="Times New Roman" w:hAnsi="Times New Roman" w:cs="Times New Roman"/>
          <w:sz w:val="24"/>
        </w:rPr>
        <w:t xml:space="preserve"> Precipitation </w:t>
      </w:r>
      <w:r w:rsidR="008A11FC" w:rsidRPr="00696146">
        <w:rPr>
          <w:rFonts w:ascii="Times New Roman" w:hAnsi="Times New Roman" w:cs="Times New Roman"/>
          <w:sz w:val="24"/>
        </w:rPr>
        <w:lastRenderedPageBreak/>
        <w:t>directly affects thermoregulation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(Leech and Crick 2007)</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nest site selection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(Martin 2001)</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and nest success and juvenile survival</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(Sherry et al. 2015)</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8A11FC" w:rsidRPr="00696146">
        <w:rPr>
          <w:rFonts w:ascii="Times New Roman" w:hAnsi="Times New Roman" w:cs="Times New Roman"/>
          <w:sz w:val="24"/>
        </w:rPr>
        <w:t xml:space="preserve">, precipitation was determined to influence bird species abundance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(Duclos et al. 2019)</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w:t>
      </w:r>
      <w:r w:rsidR="0012220E" w:rsidRPr="00696146">
        <w:rPr>
          <w:rFonts w:ascii="Times New Roman" w:hAnsi="Times New Roman" w:cs="Times New Roman"/>
          <w:sz w:val="24"/>
        </w:rPr>
        <w:t>Previous</w:t>
      </w:r>
      <w:r w:rsidR="008A11FC" w:rsidRPr="00696146">
        <w:rPr>
          <w:rFonts w:ascii="Times New Roman" w:hAnsi="Times New Roman" w:cs="Times New Roman"/>
          <w:sz w:val="24"/>
        </w:rPr>
        <w:t xml:space="preserve"> studies have</w:t>
      </w:r>
      <w:r w:rsidR="0012220E" w:rsidRPr="00696146">
        <w:rPr>
          <w:rFonts w:ascii="Times New Roman" w:hAnsi="Times New Roman" w:cs="Times New Roman"/>
          <w:sz w:val="24"/>
        </w:rPr>
        <w:t xml:space="preserve"> also</w:t>
      </w:r>
      <w:r w:rsidR="008A11FC" w:rsidRPr="00696146">
        <w:rPr>
          <w:rFonts w:ascii="Times New Roman" w:hAnsi="Times New Roman" w:cs="Times New Roman"/>
          <w:sz w:val="24"/>
        </w:rPr>
        <w:t xml:space="preserve"> found</w:t>
      </w:r>
      <w:r w:rsidR="00B15C92" w:rsidRPr="00696146">
        <w:rPr>
          <w:rFonts w:ascii="Times New Roman" w:hAnsi="Times New Roman" w:cs="Times New Roman"/>
          <w:sz w:val="24"/>
        </w:rPr>
        <w:t xml:space="preserve"> lagged correlations between bird population trends and precipitation from the prior year</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359D9" w:rsidRPr="00696146">
        <w:rPr>
          <w:rFonts w:ascii="Times New Roman" w:hAnsi="Times New Roman" w:cs="Times New Roman"/>
          <w:sz w:val="24"/>
        </w:rPr>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D92AF0" w:rsidRPr="00696146">
        <w:rPr>
          <w:rFonts w:ascii="Times New Roman" w:hAnsi="Times New Roman" w:cs="Times New Roman"/>
          <w:sz w:val="24"/>
        </w:rPr>
        <w:fldChar w:fldCharType="end"/>
      </w:r>
      <w:r w:rsidR="00B15C92" w:rsidRPr="00696146">
        <w:rPr>
          <w:rFonts w:ascii="Times New Roman" w:hAnsi="Times New Roman" w:cs="Times New Roman"/>
          <w:sz w:val="24"/>
        </w:rPr>
        <w:t>.</w:t>
      </w:r>
      <w:r w:rsidR="008A11FC" w:rsidRPr="00696146">
        <w:rPr>
          <w:rFonts w:ascii="Times New Roman" w:hAnsi="Times New Roman" w:cs="Times New Roman"/>
          <w:sz w:val="24"/>
        </w:rPr>
        <w:t xml:space="preserve"> </w:t>
      </w:r>
      <w:commentRangeStart w:id="1"/>
      <w:r w:rsidR="008A11FC" w:rsidRPr="00696146">
        <w:rPr>
          <w:rFonts w:ascii="Times New Roman" w:hAnsi="Times New Roman" w:cs="Times New Roman"/>
          <w:sz w:val="24"/>
        </w:rPr>
        <w:t xml:space="preserve">Overall, </w:t>
      </w:r>
      <w:r w:rsidR="00A9358B" w:rsidRPr="00696146">
        <w:rPr>
          <w:rFonts w:ascii="Times New Roman" w:hAnsi="Times New Roman" w:cs="Times New Roman"/>
          <w:sz w:val="24"/>
        </w:rPr>
        <w:t xml:space="preserve">climate change </w:t>
      </w:r>
      <w:r w:rsidR="008C4F3E" w:rsidRPr="00696146">
        <w:rPr>
          <w:rFonts w:ascii="Times New Roman" w:hAnsi="Times New Roman" w:cs="Times New Roman"/>
          <w:sz w:val="24"/>
        </w:rPr>
        <w:t>appears to play</w:t>
      </w:r>
      <w:r w:rsidR="00A9358B" w:rsidRPr="00696146">
        <w:rPr>
          <w:rFonts w:ascii="Times New Roman" w:hAnsi="Times New Roman" w:cs="Times New Roman"/>
          <w:sz w:val="24"/>
        </w:rPr>
        <w:t xml:space="preserve"> a role in declining forest songbird populations </w:t>
      </w:r>
      <w:r w:rsidR="008A11FC" w:rsidRPr="00696146">
        <w:rPr>
          <w:rFonts w:ascii="Times New Roman" w:hAnsi="Times New Roman" w:cs="Times New Roman"/>
          <w:sz w:val="24"/>
        </w:rPr>
        <w:t xml:space="preserve">in eastern North America </w:t>
      </w:r>
      <w:r w:rsidR="00A9358B" w:rsidRPr="00696146">
        <w:rPr>
          <w:rFonts w:ascii="Times New Roman" w:hAnsi="Times New Roman" w:cs="Times New Roman"/>
          <w:sz w:val="24"/>
        </w:rPr>
        <w:t>through synergistic effects</w:t>
      </w:r>
      <w:r w:rsidR="008A11FC" w:rsidRPr="00696146">
        <w:rPr>
          <w:rFonts w:ascii="Times New Roman" w:hAnsi="Times New Roman" w:cs="Times New Roman"/>
          <w:sz w:val="24"/>
        </w:rPr>
        <w:t xml:space="preserve"> of changing temperatures and precipitation patterns</w:t>
      </w:r>
      <w:r w:rsidR="00A9358B" w:rsidRPr="00696146">
        <w:rPr>
          <w:rFonts w:ascii="Times New Roman" w:hAnsi="Times New Roman" w:cs="Times New Roman"/>
          <w:sz w:val="24"/>
        </w:rPr>
        <w:t xml:space="preserve">. </w:t>
      </w:r>
      <w:commentRangeEnd w:id="1"/>
      <w:r w:rsidR="00D71C50">
        <w:rPr>
          <w:rStyle w:val="CommentReference"/>
        </w:rPr>
        <w:commentReference w:id="1"/>
      </w:r>
    </w:p>
    <w:p w14:paraId="6CFC1421" w14:textId="23A5DF4A" w:rsidR="00A9358B" w:rsidRPr="00696146" w:rsidRDefault="0024377B" w:rsidP="00A9358B">
      <w:pPr>
        <w:spacing w:line="276" w:lineRule="auto"/>
        <w:ind w:firstLine="720"/>
        <w:rPr>
          <w:rFonts w:ascii="Times New Roman" w:hAnsi="Times New Roman" w:cs="Times New Roman"/>
          <w:sz w:val="24"/>
        </w:rPr>
      </w:pPr>
      <w:r w:rsidRPr="00696146">
        <w:rPr>
          <w:rFonts w:ascii="Times New Roman" w:hAnsi="Times New Roman" w:cs="Times New Roman"/>
          <w:sz w:val="24"/>
        </w:rPr>
        <w:t>However, c</w:t>
      </w:r>
      <w:r w:rsidR="009941F5" w:rsidRPr="00696146">
        <w:rPr>
          <w:rFonts w:ascii="Times New Roman" w:hAnsi="Times New Roman" w:cs="Times New Roman"/>
          <w:sz w:val="24"/>
        </w:rPr>
        <w:t>limate change is unlikely to affect all forest songbird species unilaterally.</w:t>
      </w:r>
      <w:r w:rsidRPr="00696146">
        <w:rPr>
          <w:rFonts w:ascii="Times New Roman" w:hAnsi="Times New Roman" w:cs="Times New Roman"/>
          <w:sz w:val="24"/>
        </w:rPr>
        <w:t xml:space="preserve"> Negative impacts from warming temperatures may be most pronounced for </w:t>
      </w:r>
      <w:r w:rsidR="00FE4E67" w:rsidRPr="00696146">
        <w:rPr>
          <w:rFonts w:ascii="Times New Roman" w:hAnsi="Times New Roman" w:cs="Times New Roman"/>
          <w:sz w:val="24"/>
        </w:rPr>
        <w:t>cold-associated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 xml:space="preserve">in </w:t>
      </w:r>
      <w:r w:rsidRPr="00696146">
        <w:rPr>
          <w:rFonts w:ascii="Times New Roman" w:hAnsi="Times New Roman" w:cs="Times New Roman"/>
          <w:sz w:val="24"/>
        </w:rPr>
        <w:t xml:space="preserve">regions with colder temperatures, such as </w:t>
      </w:r>
      <w:r w:rsidR="00FE4E67" w:rsidRPr="00696146">
        <w:rPr>
          <w:rFonts w:ascii="Times New Roman" w:hAnsi="Times New Roman" w:cs="Times New Roman"/>
          <w:sz w:val="24"/>
        </w:rPr>
        <w:t xml:space="preserve">northern latitudes or high elevations), </w:t>
      </w:r>
      <w:r w:rsidRPr="00696146">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sidRPr="00696146">
        <w:rPr>
          <w:rFonts w:ascii="Times New Roman" w:hAnsi="Times New Roman" w:cs="Times New Roman"/>
          <w:sz w:val="24"/>
        </w:rPr>
        <w:t>warm-associated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in</w:t>
      </w:r>
      <w:r w:rsidRPr="00696146">
        <w:rPr>
          <w:rFonts w:ascii="Times New Roman" w:hAnsi="Times New Roman" w:cs="Times New Roman"/>
          <w:sz w:val="24"/>
        </w:rPr>
        <w:t xml:space="preserve"> regions with warmer temperatures, such as</w:t>
      </w:r>
      <w:r w:rsidR="00FE4E67" w:rsidRPr="00696146">
        <w:rPr>
          <w:rFonts w:ascii="Times New Roman" w:hAnsi="Times New Roman" w:cs="Times New Roman"/>
          <w:sz w:val="24"/>
        </w:rPr>
        <w:t xml:space="preserve"> southern latitudes or low elevations)</w:t>
      </w:r>
      <w:r w:rsidRPr="00696146">
        <w:rPr>
          <w:rFonts w:ascii="Times New Roman" w:hAnsi="Times New Roman" w:cs="Times New Roman"/>
          <w:sz w:val="24"/>
        </w:rPr>
        <w:t xml:space="preserve"> may have a neutral or positive relationship with temperatures. </w:t>
      </w:r>
      <w:r w:rsidR="00FE4E67" w:rsidRPr="00696146">
        <w:rPr>
          <w:rFonts w:ascii="Times New Roman" w:hAnsi="Times New Roman" w:cs="Times New Roman"/>
          <w:sz w:val="24"/>
        </w:rPr>
        <w:t xml:space="preserve">For instance, </w:t>
      </w:r>
      <w:r w:rsidRPr="00696146">
        <w:rPr>
          <w:rFonts w:ascii="Times New Roman" w:hAnsi="Times New Roman" w:cs="Times New Roman"/>
          <w:sz w:val="24"/>
        </w:rPr>
        <w:t xml:space="preserve">studies often indicate that cold-associated </w:t>
      </w:r>
      <w:r w:rsidR="00FE4E67" w:rsidRPr="00696146">
        <w:rPr>
          <w:rFonts w:ascii="Times New Roman" w:hAnsi="Times New Roman" w:cs="Times New Roman"/>
          <w:sz w:val="24"/>
        </w:rPr>
        <w:t xml:space="preserve">species </w:t>
      </w:r>
      <w:r w:rsidRPr="00696146">
        <w:rPr>
          <w:rFonts w:ascii="Times New Roman" w:hAnsi="Times New Roman" w:cs="Times New Roman"/>
          <w:sz w:val="24"/>
        </w:rPr>
        <w:t xml:space="preserve">that occur at high elevations </w:t>
      </w:r>
      <w:r w:rsidR="00FE4E67" w:rsidRPr="00696146">
        <w:rPr>
          <w:rFonts w:ascii="Times New Roman" w:hAnsi="Times New Roman" w:cs="Times New Roman"/>
          <w:sz w:val="24"/>
        </w:rPr>
        <w:t xml:space="preserve">are particularly vulnerable to climate change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(Siegel et al. 2014)</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As little as 1° C warming </w:t>
      </w:r>
      <w:r w:rsidRPr="00696146">
        <w:rPr>
          <w:rFonts w:ascii="Times New Roman" w:hAnsi="Times New Roman" w:cs="Times New Roman"/>
          <w:sz w:val="24"/>
        </w:rPr>
        <w:t xml:space="preserve">in the future </w:t>
      </w:r>
      <w:r w:rsidR="00FE4E67" w:rsidRPr="00696146">
        <w:rPr>
          <w:rFonts w:ascii="Times New Roman" w:hAnsi="Times New Roman" w:cs="Times New Roman"/>
          <w:sz w:val="24"/>
        </w:rPr>
        <w:t xml:space="preserve">could reduce </w:t>
      </w:r>
      <w:r w:rsidRPr="00696146">
        <w:rPr>
          <w:rFonts w:ascii="Times New Roman" w:hAnsi="Times New Roman" w:cs="Times New Roman"/>
          <w:sz w:val="24"/>
        </w:rPr>
        <w:t xml:space="preserve">more than half of the currently </w:t>
      </w:r>
      <w:r w:rsidR="00FE4E67" w:rsidRPr="00696146">
        <w:rPr>
          <w:rFonts w:ascii="Times New Roman" w:hAnsi="Times New Roman" w:cs="Times New Roman"/>
          <w:sz w:val="24"/>
        </w:rPr>
        <w:t>suitable habitat for high-elevation bird species</w:t>
      </w:r>
      <w:r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FE4E6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Meanwhile, </w:t>
      </w:r>
      <w:r w:rsidR="00276E6E" w:rsidRPr="00696146">
        <w:rPr>
          <w:rFonts w:ascii="Times New Roman" w:hAnsi="Times New Roman" w:cs="Times New Roman"/>
          <w:sz w:val="24"/>
        </w:rPr>
        <w:t>the distribution of</w:t>
      </w:r>
      <w:r w:rsidR="00046116" w:rsidRPr="00696146">
        <w:rPr>
          <w:rFonts w:ascii="Times New Roman" w:hAnsi="Times New Roman" w:cs="Times New Roman"/>
          <w:sz w:val="24"/>
        </w:rPr>
        <w:t xml:space="preserve"> warm-associated, </w:t>
      </w:r>
      <w:r w:rsidR="00FE4E67" w:rsidRPr="00696146">
        <w:rPr>
          <w:rFonts w:ascii="Times New Roman" w:hAnsi="Times New Roman" w:cs="Times New Roman"/>
          <w:sz w:val="24"/>
        </w:rPr>
        <w:t>low-elevation species</w:t>
      </w:r>
      <w:r w:rsidR="00046116" w:rsidRPr="00696146">
        <w:rPr>
          <w:rFonts w:ascii="Times New Roman" w:hAnsi="Times New Roman" w:cs="Times New Roman"/>
          <w:sz w:val="24"/>
        </w:rPr>
        <w:t xml:space="preserve"> in that region</w:t>
      </w:r>
      <w:r w:rsidR="00243857" w:rsidRPr="00696146">
        <w:rPr>
          <w:rFonts w:ascii="Times New Roman" w:hAnsi="Times New Roman" w:cs="Times New Roman"/>
          <w:sz w:val="24"/>
        </w:rPr>
        <w:t xml:space="preserve"> is </w:t>
      </w:r>
      <w:r w:rsidR="00276E6E" w:rsidRPr="00696146">
        <w:rPr>
          <w:rFonts w:ascii="Times New Roman" w:hAnsi="Times New Roman" w:cs="Times New Roman"/>
          <w:sz w:val="24"/>
        </w:rPr>
        <w:t>expanding</w:t>
      </w:r>
      <w:r w:rsidR="0024385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(DeLuca and King 2017)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00FB07B0" w:rsidRPr="00696146">
        <w:rPr>
          <w:rFonts w:ascii="Times New Roman" w:hAnsi="Times New Roman" w:cs="Times New Roman"/>
          <w:sz w:val="24"/>
        </w:rPr>
        <w:t xml:space="preserve">In sum, </w:t>
      </w:r>
      <w:r w:rsidR="00A9358B" w:rsidRPr="00696146">
        <w:rPr>
          <w:rFonts w:ascii="Times New Roman" w:hAnsi="Times New Roman" w:cs="Times New Roman"/>
          <w:sz w:val="24"/>
        </w:rPr>
        <w:t xml:space="preserve">climate change </w:t>
      </w:r>
      <w:r w:rsidR="00FB07B0" w:rsidRPr="00696146">
        <w:rPr>
          <w:rFonts w:ascii="Times New Roman" w:hAnsi="Times New Roman" w:cs="Times New Roman"/>
          <w:sz w:val="24"/>
        </w:rPr>
        <w:t>is expected to</w:t>
      </w:r>
      <w:r w:rsidR="00A9358B" w:rsidRPr="00696146">
        <w:rPr>
          <w:rFonts w:ascii="Times New Roman" w:hAnsi="Times New Roman" w:cs="Times New Roman"/>
          <w:sz w:val="24"/>
        </w:rPr>
        <w:t xml:space="preserve"> result in changes in the numbers of cold-associated species vs. climate generalist</w:t>
      </w:r>
      <w:r w:rsidR="00E93549" w:rsidRPr="00696146">
        <w:rPr>
          <w:rFonts w:ascii="Times New Roman" w:hAnsi="Times New Roman" w:cs="Times New Roman"/>
          <w:sz w:val="24"/>
        </w:rPr>
        <w:t xml:space="preserve"> species</w:t>
      </w:r>
      <w:r w:rsidR="00A9358B" w:rsidRPr="00696146">
        <w:rPr>
          <w:rFonts w:ascii="Times New Roman" w:hAnsi="Times New Roman" w:cs="Times New Roman"/>
          <w:sz w:val="24"/>
        </w:rPr>
        <w:t xml:space="preserve"> vs. warm-associated species (i.e., </w:t>
      </w:r>
      <w:r w:rsidR="00046116" w:rsidRPr="00696146">
        <w:rPr>
          <w:rFonts w:ascii="Times New Roman" w:hAnsi="Times New Roman" w:cs="Times New Roman"/>
          <w:sz w:val="24"/>
        </w:rPr>
        <w:t>climate-</w:t>
      </w:r>
      <w:r w:rsidR="00753528" w:rsidRPr="00696146">
        <w:rPr>
          <w:rFonts w:ascii="Times New Roman" w:hAnsi="Times New Roman" w:cs="Times New Roman"/>
          <w:sz w:val="24"/>
        </w:rPr>
        <w:t>relat</w:t>
      </w:r>
      <w:r w:rsidR="00046116" w:rsidRPr="00696146">
        <w:rPr>
          <w:rFonts w:ascii="Times New Roman" w:hAnsi="Times New Roman" w:cs="Times New Roman"/>
          <w:sz w:val="24"/>
        </w:rPr>
        <w:t xml:space="preserve">ed </w:t>
      </w:r>
      <w:r w:rsidR="00A9358B" w:rsidRPr="00696146">
        <w:rPr>
          <w:rFonts w:ascii="Times New Roman" w:hAnsi="Times New Roman" w:cs="Times New Roman"/>
          <w:sz w:val="24"/>
        </w:rPr>
        <w:t xml:space="preserve">guild richness) </w:t>
      </w:r>
      <w:r w:rsidR="00A9358B" w:rsidRPr="00696146">
        <w:rPr>
          <w:rFonts w:ascii="Times New Roman" w:hAnsi="Times New Roman" w:cs="Times New Roman"/>
          <w:sz w:val="24"/>
        </w:rPr>
        <w:fldChar w:fldCharType="begin" w:fldLock="1"/>
      </w:r>
      <w:r w:rsidR="00A9358B"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sidRPr="00696146">
        <w:rPr>
          <w:rFonts w:ascii="Times New Roman" w:hAnsi="Times New Roman" w:cs="Times New Roman"/>
          <w:sz w:val="24"/>
        </w:rPr>
        <w:fldChar w:fldCharType="separate"/>
      </w:r>
      <w:r w:rsidR="00A9358B" w:rsidRPr="00696146">
        <w:rPr>
          <w:rFonts w:ascii="Times New Roman" w:hAnsi="Times New Roman" w:cs="Times New Roman"/>
          <w:noProof/>
          <w:sz w:val="24"/>
        </w:rPr>
        <w:t>(Rodenhouse et al. 2008, Stralberg et al. 2009)</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with climate specialists and cold-associated species </w:t>
      </w:r>
      <w:r w:rsidR="00E93549" w:rsidRPr="00696146">
        <w:rPr>
          <w:rFonts w:ascii="Times New Roman" w:hAnsi="Times New Roman" w:cs="Times New Roman"/>
          <w:sz w:val="24"/>
        </w:rPr>
        <w:t xml:space="preserve">likely to be </w:t>
      </w:r>
      <w:r w:rsidR="00A9358B" w:rsidRPr="00696146">
        <w:rPr>
          <w:rFonts w:ascii="Times New Roman" w:hAnsi="Times New Roman" w:cs="Times New Roman"/>
          <w:sz w:val="24"/>
        </w:rPr>
        <w:t xml:space="preserve">more negatively affected by higher temperatures than climate generalists or </w:t>
      </w:r>
      <w:r w:rsidR="00E93549" w:rsidRPr="00696146">
        <w:rPr>
          <w:rFonts w:ascii="Times New Roman" w:hAnsi="Times New Roman" w:cs="Times New Roman"/>
          <w:sz w:val="24"/>
        </w:rPr>
        <w:t>warm-associated</w:t>
      </w:r>
      <w:r w:rsidR="00A9358B" w:rsidRPr="00696146">
        <w:rPr>
          <w:rFonts w:ascii="Times New Roman" w:hAnsi="Times New Roman" w:cs="Times New Roman"/>
          <w:sz w:val="24"/>
        </w:rPr>
        <w:t xml:space="preserve"> species </w:t>
      </w:r>
      <w:r w:rsidR="00A9358B" w:rsidRPr="00696146">
        <w:rPr>
          <w:rFonts w:ascii="Times New Roman" w:hAnsi="Times New Roman" w:cs="Times New Roman"/>
          <w:sz w:val="24"/>
        </w:rPr>
        <w:fldChar w:fldCharType="begin" w:fldLock="1"/>
      </w:r>
      <w:r w:rsidR="00D359D9" w:rsidRPr="00696146">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A9358B"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t>
      </w:r>
    </w:p>
    <w:p w14:paraId="01DE2818" w14:textId="36FFD711" w:rsidR="009244DE" w:rsidRPr="00696146" w:rsidRDefault="003D6B3A" w:rsidP="009244DE">
      <w:pPr>
        <w:spacing w:line="276" w:lineRule="auto"/>
        <w:ind w:firstLine="720"/>
        <w:rPr>
          <w:rFonts w:ascii="Times New Roman" w:hAnsi="Times New Roman" w:cs="Times New Roman"/>
          <w:sz w:val="24"/>
        </w:rPr>
      </w:pPr>
      <w:r w:rsidRPr="00696146">
        <w:rPr>
          <w:rFonts w:ascii="Times New Roman" w:hAnsi="Times New Roman" w:cs="Times New Roman"/>
          <w:sz w:val="24"/>
        </w:rPr>
        <w:t xml:space="preserve">Although </w:t>
      </w:r>
      <w:r w:rsidR="000F2249" w:rsidRPr="00696146">
        <w:rPr>
          <w:rFonts w:ascii="Times New Roman" w:hAnsi="Times New Roman" w:cs="Times New Roman"/>
          <w:sz w:val="24"/>
        </w:rPr>
        <w:t xml:space="preserve">it may be possible to broadly predict </w:t>
      </w:r>
      <w:r w:rsidRPr="00696146">
        <w:rPr>
          <w:rFonts w:ascii="Times New Roman" w:hAnsi="Times New Roman" w:cs="Times New Roman"/>
          <w:sz w:val="24"/>
        </w:rPr>
        <w:t xml:space="preserve">the effects of rising temperatures on </w:t>
      </w:r>
      <w:r w:rsidR="00895502" w:rsidRPr="00696146">
        <w:rPr>
          <w:rFonts w:ascii="Times New Roman" w:hAnsi="Times New Roman" w:cs="Times New Roman"/>
          <w:sz w:val="24"/>
        </w:rPr>
        <w:t>forest song</w:t>
      </w:r>
      <w:r w:rsidRPr="00696146">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sidRPr="00696146">
        <w:rPr>
          <w:rFonts w:ascii="Times New Roman" w:hAnsi="Times New Roman" w:cs="Times New Roman"/>
          <w:sz w:val="24"/>
        </w:rPr>
        <w:t xml:space="preserve"> </w:t>
      </w:r>
      <w:r w:rsidR="00243857" w:rsidRPr="00696146">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sidRPr="00696146">
        <w:rPr>
          <w:rFonts w:ascii="Times New Roman" w:hAnsi="Times New Roman" w:cs="Times New Roman"/>
          <w:sz w:val="24"/>
        </w:rPr>
        <w:t xml:space="preserve">Previous evidence suggests that species distributions are shifting northward in response to climate change </w:t>
      </w:r>
      <w:r w:rsidR="00FE4E67" w:rsidRPr="00696146">
        <w:rPr>
          <w:rFonts w:ascii="Times New Roman" w:hAnsi="Times New Roman" w:cs="Times New Roman"/>
          <w:sz w:val="24"/>
        </w:rPr>
        <w:fldChar w:fldCharType="begin" w:fldLock="1"/>
      </w:r>
      <w:r w:rsidR="00DF6DAF" w:rsidRPr="00696146">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(Thomas and Lennon 1999, Hitch and Leberg 2007, La Sorte and Thompson III 2007)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rPr>
        <w:t>and simultaneous</w:t>
      </w:r>
      <w:r w:rsidR="00FE4E67" w:rsidRPr="00696146">
        <w:rPr>
          <w:rFonts w:ascii="Times New Roman" w:hAnsi="Times New Roman" w:cs="Times New Roman"/>
          <w:sz w:val="24"/>
        </w:rPr>
        <w:t xml:space="preserve"> latitudinal and </w:t>
      </w:r>
      <w:r w:rsidR="00243857" w:rsidRPr="00696146">
        <w:rPr>
          <w:rFonts w:ascii="Times New Roman" w:hAnsi="Times New Roman" w:cs="Times New Roman"/>
          <w:sz w:val="24"/>
        </w:rPr>
        <w:t>elevational</w:t>
      </w:r>
      <w:r w:rsidR="00FE4E67" w:rsidRPr="00696146">
        <w:rPr>
          <w:rFonts w:ascii="Times New Roman" w:hAnsi="Times New Roman" w:cs="Times New Roman"/>
          <w:sz w:val="24"/>
        </w:rPr>
        <w:t xml:space="preserve"> shifts have been documented and projected </w:t>
      </w:r>
      <w:r w:rsidR="00243857" w:rsidRPr="00696146">
        <w:rPr>
          <w:rFonts w:ascii="Times New Roman" w:hAnsi="Times New Roman" w:cs="Times New Roman"/>
          <w:sz w:val="24"/>
        </w:rPr>
        <w:t xml:space="preserve">for the future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(Pounds et al. 1999, 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For instance, populations of </w:t>
      </w:r>
      <w:r w:rsidR="00243857" w:rsidRPr="00696146">
        <w:rPr>
          <w:rFonts w:ascii="Times New Roman" w:hAnsi="Times New Roman" w:cs="Times New Roman"/>
          <w:sz w:val="24"/>
          <w:szCs w:val="24"/>
        </w:rPr>
        <w:t xml:space="preserve">cold-associated, </w:t>
      </w:r>
      <w:r w:rsidRPr="00696146">
        <w:rPr>
          <w:rFonts w:ascii="Times New Roman" w:hAnsi="Times New Roman" w:cs="Times New Roman"/>
          <w:sz w:val="24"/>
          <w:szCs w:val="24"/>
        </w:rPr>
        <w:t xml:space="preserve">high-elevation species </w:t>
      </w:r>
      <w:r w:rsidR="00243857" w:rsidRPr="00696146">
        <w:rPr>
          <w:rFonts w:ascii="Times New Roman" w:hAnsi="Times New Roman" w:cs="Times New Roman"/>
          <w:sz w:val="24"/>
          <w:szCs w:val="24"/>
        </w:rPr>
        <w:t>are likely to</w:t>
      </w:r>
      <w:r w:rsidRPr="00696146">
        <w:rPr>
          <w:rFonts w:ascii="Times New Roman" w:hAnsi="Times New Roman" w:cs="Times New Roman"/>
          <w:sz w:val="24"/>
          <w:szCs w:val="24"/>
        </w:rPr>
        <w:t xml:space="preserve"> decline and </w:t>
      </w:r>
      <w:r w:rsidR="005C6FA6" w:rsidRPr="00696146">
        <w:rPr>
          <w:rFonts w:ascii="Times New Roman" w:hAnsi="Times New Roman" w:cs="Times New Roman"/>
          <w:sz w:val="24"/>
          <w:szCs w:val="24"/>
        </w:rPr>
        <w:t xml:space="preserve">warm-associated, </w:t>
      </w:r>
      <w:r w:rsidRPr="00696146">
        <w:rPr>
          <w:rFonts w:ascii="Times New Roman" w:hAnsi="Times New Roman" w:cs="Times New Roman"/>
          <w:sz w:val="24"/>
          <w:szCs w:val="24"/>
        </w:rPr>
        <w:t xml:space="preserve">low-elevation species may begin to expand into higher elevations in response to increasing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(Forero-Medina et al. 2011, Tingley et al. 2012)</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Pr="00696146">
        <w:rPr>
          <w:rFonts w:ascii="Times New Roman" w:hAnsi="Times New Roman" w:cs="Times New Roman"/>
          <w:sz w:val="24"/>
        </w:rPr>
        <w:t xml:space="preserve">However, </w:t>
      </w:r>
      <w:r w:rsidR="005C6FA6" w:rsidRPr="00696146">
        <w:rPr>
          <w:rFonts w:ascii="Times New Roman" w:hAnsi="Times New Roman" w:cs="Times New Roman"/>
          <w:sz w:val="24"/>
        </w:rPr>
        <w:t>elevational</w:t>
      </w:r>
      <w:r w:rsidRPr="00696146">
        <w:rPr>
          <w:rFonts w:ascii="Times New Roman" w:hAnsi="Times New Roman" w:cs="Times New Roman"/>
          <w:sz w:val="24"/>
        </w:rPr>
        <w:t xml:space="preserve"> shifts are not always upward; </w:t>
      </w:r>
      <w:r w:rsidR="00FE4E67" w:rsidRPr="00696146">
        <w:rPr>
          <w:rFonts w:ascii="Times New Roman" w:hAnsi="Times New Roman" w:cs="Times New Roman"/>
          <w:sz w:val="24"/>
        </w:rPr>
        <w:t xml:space="preserve">along elevational gradients, climate change has caused heterogeneous range shifts, as rising temperature pushes species upslope while increased precipitation pulls them downslope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(Tingley et al. 2012)</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w:t>
      </w:r>
      <w:r w:rsidR="006B603F" w:rsidRPr="00696146">
        <w:rPr>
          <w:rFonts w:ascii="Times New Roman" w:hAnsi="Times New Roman" w:cs="Times New Roman"/>
          <w:sz w:val="24"/>
        </w:rPr>
        <w:t xml:space="preserve"> </w:t>
      </w:r>
      <w:commentRangeStart w:id="2"/>
      <w:r w:rsidR="006B603F" w:rsidRPr="00696146">
        <w:rPr>
          <w:rFonts w:ascii="Times New Roman" w:hAnsi="Times New Roman" w:cs="Times New Roman"/>
          <w:sz w:val="24"/>
        </w:rPr>
        <w:t xml:space="preserve">A common assumption in these studies is that relationships with temperature and precipitation are static </w:t>
      </w:r>
      <w:r w:rsidR="006B603F" w:rsidRPr="00696146">
        <w:rPr>
          <w:rFonts w:ascii="Times New Roman" w:hAnsi="Times New Roman" w:cs="Times New Roman"/>
          <w:sz w:val="24"/>
        </w:rPr>
        <w:lastRenderedPageBreak/>
        <w:t xml:space="preserve">across latitudinal and elevational gradients. </w:t>
      </w:r>
      <w:del w:id="3" w:author="Petra Wood" w:date="2023-03-12T10:38:00Z">
        <w:r w:rsidR="006B603F" w:rsidRPr="00696146" w:rsidDel="00DA629C">
          <w:rPr>
            <w:rFonts w:ascii="Times New Roman" w:hAnsi="Times New Roman" w:cs="Times New Roman"/>
            <w:sz w:val="24"/>
          </w:rPr>
          <w:delText>In order</w:delText>
        </w:r>
      </w:del>
      <w:ins w:id="4" w:author="Petra Wood" w:date="2023-03-12T10:38:00Z">
        <w:r w:rsidR="00DA629C">
          <w:rPr>
            <w:rFonts w:ascii="Times New Roman" w:hAnsi="Times New Roman" w:cs="Times New Roman"/>
            <w:sz w:val="24"/>
          </w:rPr>
          <w:t>However,</w:t>
        </w:r>
      </w:ins>
      <w:r w:rsidR="006B603F" w:rsidRPr="00696146">
        <w:rPr>
          <w:rFonts w:ascii="Times New Roman" w:hAnsi="Times New Roman" w:cs="Times New Roman"/>
          <w:sz w:val="24"/>
        </w:rPr>
        <w:t xml:space="preserve"> to accurately </w:t>
      </w:r>
      <w:r w:rsidR="006B603F" w:rsidRPr="00696146">
        <w:rPr>
          <w:rFonts w:ascii="Times New Roman" w:hAnsi="Times New Roman" w:cs="Times New Roman"/>
          <w:sz w:val="24"/>
          <w:szCs w:val="24"/>
        </w:rPr>
        <w:t xml:space="preserve">predict how climate change will affect forest songbirds in the future and to better inform conservation efforts, it is imperative to verify whether </w:t>
      </w:r>
      <w:r w:rsidR="008D722C" w:rsidRPr="00696146">
        <w:rPr>
          <w:rFonts w:ascii="Times New Roman" w:hAnsi="Times New Roman" w:cs="Times New Roman"/>
          <w:sz w:val="24"/>
          <w:szCs w:val="24"/>
        </w:rPr>
        <w:t>the influence of changing temperatures and precipitation amounts is mediated by latitude and elevation.</w:t>
      </w:r>
      <w:commentRangeEnd w:id="2"/>
      <w:r w:rsidR="00136697">
        <w:rPr>
          <w:rStyle w:val="CommentReference"/>
        </w:rPr>
        <w:commentReference w:id="2"/>
      </w:r>
    </w:p>
    <w:p w14:paraId="5A395CAC" w14:textId="3B2F473F" w:rsidR="009244DE" w:rsidRPr="00696146" w:rsidRDefault="00C849F9"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Looking forward, there is a critical need to address this research question, as climate change is affecting and will continue to affect the forest songbirds of eastern North America. Over the last several decades, this region has become warmer and wetter</w:t>
      </w:r>
      <w:r w:rsidR="00D359D9" w:rsidRPr="00696146">
        <w:rPr>
          <w:rFonts w:ascii="Times New Roman" w:hAnsi="Times New Roman" w:cs="Times New Roman"/>
          <w:sz w:val="24"/>
          <w:szCs w:val="24"/>
        </w:rPr>
        <w:t xml:space="preserve"> </w:t>
      </w:r>
      <w:r w:rsidR="00D359D9" w:rsidRPr="00696146">
        <w:rPr>
          <w:rFonts w:ascii="Times New Roman" w:hAnsi="Times New Roman" w:cs="Times New Roman"/>
          <w:sz w:val="24"/>
          <w:szCs w:val="24"/>
        </w:rPr>
        <w:fldChar w:fldCharType="begin" w:fldLock="1"/>
      </w:r>
      <w:r w:rsidR="00D359D9" w:rsidRPr="00696146">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(Hayhoe et al. 2007, Huntington et al. 2009)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though there is spatial variation in precipitation </w:t>
      </w:r>
      <w:r w:rsidR="00BB580A" w:rsidRPr="00696146">
        <w:rPr>
          <w:rFonts w:ascii="Times New Roman" w:hAnsi="Times New Roman" w:cs="Times New Roman"/>
          <w:sz w:val="24"/>
          <w:szCs w:val="24"/>
        </w:rPr>
        <w:t>patterns</w:t>
      </w:r>
      <w:r w:rsidRPr="00696146">
        <w:rPr>
          <w:rFonts w:ascii="Times New Roman" w:hAnsi="Times New Roman" w:cs="Times New Roman"/>
          <w:sz w:val="24"/>
          <w:szCs w:val="24"/>
        </w:rPr>
        <w:t xml:space="preserve">. These trends of increasing temperatures and precipitation amounts are projected to continue in the future </w:t>
      </w:r>
      <w:r w:rsidR="00D359D9" w:rsidRPr="00696146">
        <w:rPr>
          <w:rFonts w:ascii="Times New Roman" w:hAnsi="Times New Roman" w:cs="Times New Roman"/>
          <w:sz w:val="24"/>
          <w:szCs w:val="24"/>
        </w:rPr>
        <w:fldChar w:fldCharType="begin" w:fldLock="1"/>
      </w:r>
      <w:r w:rsidR="00FF24C0" w:rsidRPr="00696146">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(Trenberth 2011, Rogers et al. 2016, Fernandez and Zegre 2019)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005F19A0" w:rsidRPr="00696146">
        <w:rPr>
          <w:rFonts w:ascii="Times New Roman" w:hAnsi="Times New Roman" w:cs="Times New Roman"/>
          <w:sz w:val="24"/>
          <w:szCs w:val="24"/>
        </w:rPr>
        <w:t>To understand the role that temperature and precipitation have played in</w:t>
      </w:r>
      <w:r w:rsidR="009244DE" w:rsidRPr="00696146">
        <w:rPr>
          <w:rFonts w:ascii="Times New Roman" w:hAnsi="Times New Roman" w:cs="Times New Roman"/>
          <w:sz w:val="24"/>
          <w:szCs w:val="24"/>
        </w:rPr>
        <w:t xml:space="preserve"> the</w:t>
      </w:r>
      <w:r w:rsidR="005F19A0" w:rsidRPr="00696146">
        <w:rPr>
          <w:rFonts w:ascii="Times New Roman" w:hAnsi="Times New Roman" w:cs="Times New Roman"/>
          <w:sz w:val="24"/>
          <w:szCs w:val="24"/>
        </w:rPr>
        <w:t xml:space="preserve"> ongoing declines in forest songbird</w:t>
      </w:r>
      <w:r w:rsidRPr="00696146">
        <w:rPr>
          <w:rFonts w:ascii="Times New Roman" w:hAnsi="Times New Roman" w:cs="Times New Roman"/>
          <w:sz w:val="24"/>
          <w:szCs w:val="24"/>
        </w:rPr>
        <w:t xml:space="preserve"> populations in eastern North America</w:t>
      </w:r>
      <w:r w:rsidR="005F19A0" w:rsidRPr="00696146">
        <w:rPr>
          <w:rFonts w:ascii="Times New Roman" w:hAnsi="Times New Roman" w:cs="Times New Roman"/>
          <w:sz w:val="24"/>
          <w:szCs w:val="24"/>
        </w:rPr>
        <w:t xml:space="preserve"> and </w:t>
      </w:r>
      <w:r w:rsidR="009244DE" w:rsidRPr="00696146">
        <w:rPr>
          <w:rFonts w:ascii="Times New Roman" w:hAnsi="Times New Roman" w:cs="Times New Roman"/>
          <w:sz w:val="24"/>
          <w:szCs w:val="24"/>
        </w:rPr>
        <w:t xml:space="preserve">to </w:t>
      </w:r>
      <w:r w:rsidR="005F19A0" w:rsidRPr="00696146">
        <w:rPr>
          <w:rFonts w:ascii="Times New Roman" w:hAnsi="Times New Roman" w:cs="Times New Roman"/>
          <w:sz w:val="24"/>
          <w:szCs w:val="24"/>
        </w:rPr>
        <w:t xml:space="preserve">predict the effects of future climate change, we need to study historic temporal changes in abundance of individual species and in diversity of avian communities </w:t>
      </w:r>
      <w:r w:rsidR="005F19A0" w:rsidRPr="00696146">
        <w:rPr>
          <w:rFonts w:ascii="Times New Roman" w:hAnsi="Times New Roman" w:cs="Times New Roman"/>
          <w:sz w:val="24"/>
          <w:szCs w:val="24"/>
        </w:rPr>
        <w:fldChar w:fldCharType="begin" w:fldLock="1"/>
      </w:r>
      <w:r w:rsidR="005F19A0" w:rsidRPr="00696146">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sidRPr="00696146">
        <w:rPr>
          <w:rFonts w:ascii="Cambria Math" w:hAnsi="Cambria Math" w:cs="Cambria Math"/>
          <w:sz w:val="24"/>
          <w:szCs w:val="24"/>
        </w:rPr>
        <w:instrText>∼</w:instrText>
      </w:r>
      <w:r w:rsidR="005F19A0" w:rsidRPr="00696146">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sidRPr="00696146">
        <w:rPr>
          <w:rFonts w:ascii="Times New Roman" w:hAnsi="Times New Roman" w:cs="Times New Roman"/>
          <w:sz w:val="24"/>
          <w:szCs w:val="24"/>
        </w:rPr>
        <w:fldChar w:fldCharType="separate"/>
      </w:r>
      <w:r w:rsidR="005F19A0" w:rsidRPr="00696146">
        <w:rPr>
          <w:rFonts w:ascii="Times New Roman" w:hAnsi="Times New Roman" w:cs="Times New Roman"/>
          <w:noProof/>
          <w:sz w:val="24"/>
          <w:szCs w:val="24"/>
        </w:rPr>
        <w:t>(Magurran et al. 2010, Rittenhouse et al. 2010)</w:t>
      </w:r>
      <w:r w:rsidR="005F19A0" w:rsidRPr="00696146">
        <w:rPr>
          <w:rFonts w:ascii="Times New Roman" w:hAnsi="Times New Roman" w:cs="Times New Roman"/>
          <w:sz w:val="24"/>
          <w:szCs w:val="24"/>
        </w:rPr>
        <w:fldChar w:fldCharType="end"/>
      </w:r>
      <w:r w:rsidR="00B40A26" w:rsidRPr="00696146">
        <w:rPr>
          <w:rFonts w:ascii="Times New Roman" w:hAnsi="Times New Roman" w:cs="Times New Roman"/>
          <w:sz w:val="24"/>
          <w:szCs w:val="24"/>
        </w:rPr>
        <w:t xml:space="preserve"> across both latitudinal and elevational gradients, such as provided by the Appalachian Mountains</w:t>
      </w:r>
      <w:r w:rsidR="005F19A0" w:rsidRPr="00696146">
        <w:rPr>
          <w:rFonts w:ascii="Times New Roman" w:hAnsi="Times New Roman" w:cs="Times New Roman"/>
          <w:sz w:val="24"/>
          <w:szCs w:val="24"/>
        </w:rPr>
        <w:t>.</w:t>
      </w:r>
    </w:p>
    <w:p w14:paraId="4ACFC4A8" w14:textId="5AD3ECB8" w:rsidR="001220A2" w:rsidRPr="00696146" w:rsidRDefault="009244DE" w:rsidP="001220A2">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Appalachian Mountains, </w:t>
      </w:r>
      <w:r w:rsidRPr="00696146">
        <w:rPr>
          <w:rFonts w:ascii="Times New Roman" w:hAnsi="Times New Roman" w:cs="Times New Roman"/>
          <w:sz w:val="24"/>
        </w:rPr>
        <w:t>which first formed ~480 million years ago during the Ordovician Period,</w:t>
      </w:r>
      <w:r w:rsidRPr="00696146">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w:t>
      </w:r>
      <w:r w:rsidR="00BF5EE4" w:rsidRPr="00696146">
        <w:rPr>
          <w:rFonts w:ascii="Times New Roman" w:hAnsi="Times New Roman" w:cs="Times New Roman"/>
          <w:sz w:val="24"/>
          <w:szCs w:val="24"/>
        </w:rPr>
        <w:t>latitudes/</w:t>
      </w:r>
      <w:r w:rsidRPr="00696146">
        <w:rPr>
          <w:rFonts w:ascii="Times New Roman" w:hAnsi="Times New Roman" w:cs="Times New Roman"/>
          <w:sz w:val="24"/>
          <w:szCs w:val="24"/>
        </w:rPr>
        <w:t xml:space="preserve">elevations to boreal coniferous forests at higher </w:t>
      </w:r>
      <w:r w:rsidR="00BF5EE4" w:rsidRPr="00696146">
        <w:rPr>
          <w:rFonts w:ascii="Times New Roman" w:hAnsi="Times New Roman" w:cs="Times New Roman"/>
          <w:sz w:val="24"/>
          <w:szCs w:val="24"/>
        </w:rPr>
        <w:t>latitudes/elevations</w:t>
      </w:r>
      <w:r w:rsidRPr="00696146">
        <w:rPr>
          <w:rFonts w:ascii="Times New Roman" w:hAnsi="Times New Roman" w:cs="Times New Roman"/>
          <w:sz w:val="24"/>
          <w:szCs w:val="24"/>
        </w:rPr>
        <w:t xml:space="preserve">. The biota in this extensive region reflects that habitat diversity, with forest songbird communities comprising species from a plethora of families. </w:t>
      </w:r>
      <w:r w:rsidR="00F317B0" w:rsidRPr="00696146">
        <w:rPr>
          <w:rFonts w:ascii="Times New Roman" w:hAnsi="Times New Roman" w:cs="Times New Roman"/>
          <w:sz w:val="24"/>
          <w:szCs w:val="24"/>
        </w:rPr>
        <w:t xml:space="preserve">With their elevational variability and latitudinal range, the Appalachian Mountains provide a twofold gradient over which to study avian communities and allow for the opportunity to simultaneously study multiple climate-related guilds. </w:t>
      </w:r>
      <w:r w:rsidRPr="00696146">
        <w:rPr>
          <w:rFonts w:ascii="Times New Roman" w:hAnsi="Times New Roman" w:cs="Times New Roman"/>
          <w:sz w:val="24"/>
          <w:szCs w:val="24"/>
        </w:rPr>
        <w:t xml:space="preserve">Within the Appalachian Mountains, there are cold-associated species that can be divided into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sub-categories: northern species which occur only in the northern and central latitudinal gradient of the mountain range (hereafter, Northern and Central Appalachians) and trailing species with core populations </w:t>
      </w:r>
      <w:r w:rsidR="008C4F3E" w:rsidRPr="00696146">
        <w:rPr>
          <w:rFonts w:ascii="Times New Roman" w:hAnsi="Times New Roman" w:cs="Times New Roman"/>
          <w:sz w:val="24"/>
          <w:szCs w:val="24"/>
        </w:rPr>
        <w:t xml:space="preserve">in </w:t>
      </w:r>
      <w:r w:rsidRPr="00696146">
        <w:rPr>
          <w:rFonts w:ascii="Times New Roman" w:hAnsi="Times New Roman" w:cs="Times New Roman"/>
          <w:sz w:val="24"/>
          <w:szCs w:val="24"/>
        </w:rPr>
        <w:t>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261EF7ED" w14:textId="0B348961" w:rsidR="00314504" w:rsidRPr="00696146" w:rsidRDefault="00314504" w:rsidP="007A1808">
      <w:pPr>
        <w:widowControl w:val="0"/>
        <w:spacing w:line="276" w:lineRule="auto"/>
        <w:rPr>
          <w:rFonts w:ascii="Times New Roman" w:hAnsi="Times New Roman" w:cs="Times New Roman"/>
          <w:b/>
          <w:sz w:val="24"/>
          <w:szCs w:val="24"/>
        </w:rPr>
      </w:pPr>
      <w:r w:rsidRPr="00696146">
        <w:rPr>
          <w:rFonts w:ascii="Times New Roman" w:hAnsi="Times New Roman" w:cs="Times New Roman"/>
          <w:b/>
          <w:sz w:val="24"/>
          <w:szCs w:val="24"/>
        </w:rPr>
        <w:t>Purpose</w:t>
      </w:r>
      <w:r w:rsidR="000B69DB" w:rsidRPr="00696146">
        <w:rPr>
          <w:rFonts w:ascii="Times New Roman" w:hAnsi="Times New Roman" w:cs="Times New Roman"/>
          <w:b/>
          <w:sz w:val="24"/>
          <w:szCs w:val="24"/>
        </w:rPr>
        <w:t xml:space="preserve">, </w:t>
      </w:r>
      <w:r w:rsidRPr="00696146">
        <w:rPr>
          <w:rFonts w:ascii="Times New Roman" w:hAnsi="Times New Roman" w:cs="Times New Roman"/>
          <w:b/>
          <w:sz w:val="24"/>
          <w:szCs w:val="24"/>
        </w:rPr>
        <w:t>objectives</w:t>
      </w:r>
      <w:r w:rsidR="000B69DB" w:rsidRPr="00696146">
        <w:rPr>
          <w:rFonts w:ascii="Times New Roman" w:hAnsi="Times New Roman" w:cs="Times New Roman"/>
          <w:b/>
          <w:sz w:val="24"/>
          <w:szCs w:val="24"/>
        </w:rPr>
        <w:t>, and hypotheses</w:t>
      </w:r>
    </w:p>
    <w:p w14:paraId="4ED845FC" w14:textId="477B9EE9" w:rsidR="00C472D3" w:rsidRPr="00696146" w:rsidRDefault="005F19A0"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purpose of this collaborative study </w:t>
      </w:r>
      <w:r w:rsidR="00BF07F6" w:rsidRPr="00696146">
        <w:rPr>
          <w:rFonts w:ascii="Times New Roman" w:hAnsi="Times New Roman" w:cs="Times New Roman"/>
          <w:sz w:val="24"/>
          <w:szCs w:val="24"/>
        </w:rPr>
        <w:t>was</w:t>
      </w:r>
      <w:r w:rsidRPr="00696146">
        <w:rPr>
          <w:rFonts w:ascii="Times New Roman" w:hAnsi="Times New Roman" w:cs="Times New Roman"/>
          <w:sz w:val="24"/>
          <w:szCs w:val="24"/>
        </w:rPr>
        <w:t xml:space="preserve"> to </w:t>
      </w:r>
      <w:r w:rsidR="00890B61" w:rsidRPr="00696146">
        <w:rPr>
          <w:rFonts w:ascii="Times New Roman" w:hAnsi="Times New Roman" w:cs="Times New Roman"/>
          <w:sz w:val="24"/>
          <w:szCs w:val="24"/>
        </w:rPr>
        <w:t>quantify</w:t>
      </w:r>
      <w:r w:rsidR="00717D65" w:rsidRPr="00696146">
        <w:rPr>
          <w:rFonts w:ascii="Times New Roman" w:hAnsi="Times New Roman" w:cs="Times New Roman"/>
          <w:sz w:val="24"/>
          <w:szCs w:val="24"/>
        </w:rPr>
        <w:t xml:space="preserve"> </w:t>
      </w:r>
      <w:r w:rsidR="0074309A" w:rsidRPr="00696146">
        <w:rPr>
          <w:rFonts w:ascii="Times New Roman" w:hAnsi="Times New Roman" w:cs="Times New Roman"/>
          <w:sz w:val="24"/>
          <w:szCs w:val="24"/>
        </w:rPr>
        <w:t xml:space="preserve">how </w:t>
      </w:r>
      <w:r w:rsidR="00890B61" w:rsidRPr="00696146">
        <w:rPr>
          <w:rFonts w:ascii="Times New Roman" w:hAnsi="Times New Roman" w:cs="Times New Roman"/>
          <w:sz w:val="24"/>
          <w:szCs w:val="24"/>
        </w:rPr>
        <w:t xml:space="preserve">forest </w:t>
      </w:r>
      <w:r w:rsidR="006571D5" w:rsidRPr="00696146">
        <w:rPr>
          <w:rFonts w:ascii="Times New Roman" w:hAnsi="Times New Roman" w:cs="Times New Roman"/>
          <w:sz w:val="24"/>
          <w:szCs w:val="24"/>
        </w:rPr>
        <w:t>song</w:t>
      </w:r>
      <w:r w:rsidR="00890B61" w:rsidRPr="00696146">
        <w:rPr>
          <w:rFonts w:ascii="Times New Roman" w:hAnsi="Times New Roman" w:cs="Times New Roman"/>
          <w:sz w:val="24"/>
          <w:szCs w:val="24"/>
        </w:rPr>
        <w:t xml:space="preserve">bird communities </w:t>
      </w:r>
      <w:r w:rsidR="0074309A" w:rsidRPr="00696146">
        <w:rPr>
          <w:rFonts w:ascii="Times New Roman" w:hAnsi="Times New Roman" w:cs="Times New Roman"/>
          <w:sz w:val="24"/>
          <w:szCs w:val="24"/>
        </w:rPr>
        <w:t>are affected by</w:t>
      </w:r>
      <w:r w:rsidR="00717D65" w:rsidRPr="00696146">
        <w:rPr>
          <w:rFonts w:ascii="Times New Roman" w:hAnsi="Times New Roman" w:cs="Times New Roman"/>
          <w:sz w:val="24"/>
          <w:szCs w:val="24"/>
        </w:rPr>
        <w:t xml:space="preserve"> climate factors </w:t>
      </w:r>
      <w:r w:rsidR="00890B61" w:rsidRPr="00696146">
        <w:rPr>
          <w:rFonts w:ascii="Times New Roman" w:hAnsi="Times New Roman" w:cs="Times New Roman"/>
          <w:sz w:val="24"/>
          <w:szCs w:val="24"/>
        </w:rPr>
        <w:t xml:space="preserve">and </w:t>
      </w:r>
      <w:ins w:id="5" w:author="Petra Wood" w:date="2023-03-12T10:42:00Z">
        <w:r w:rsidR="00927E11">
          <w:rPr>
            <w:rFonts w:ascii="Times New Roman" w:hAnsi="Times New Roman" w:cs="Times New Roman"/>
            <w:sz w:val="24"/>
            <w:szCs w:val="24"/>
          </w:rPr>
          <w:t xml:space="preserve">to </w:t>
        </w:r>
      </w:ins>
      <w:r w:rsidR="00890B61" w:rsidRPr="00696146">
        <w:rPr>
          <w:rFonts w:ascii="Times New Roman" w:hAnsi="Times New Roman" w:cs="Times New Roman"/>
          <w:sz w:val="24"/>
          <w:szCs w:val="24"/>
        </w:rPr>
        <w:t xml:space="preserve">explore additional temporal trends </w:t>
      </w:r>
      <w:r w:rsidRPr="00696146">
        <w:rPr>
          <w:rFonts w:ascii="Times New Roman" w:hAnsi="Times New Roman" w:cs="Times New Roman"/>
          <w:sz w:val="24"/>
          <w:szCs w:val="24"/>
        </w:rPr>
        <w:t>across</w:t>
      </w:r>
      <w:r w:rsidR="00717D65" w:rsidRPr="00696146">
        <w:rPr>
          <w:rFonts w:ascii="Times New Roman" w:hAnsi="Times New Roman" w:cs="Times New Roman"/>
          <w:sz w:val="24"/>
          <w:szCs w:val="24"/>
        </w:rPr>
        <w:t xml:space="preserve"> latitudinal and </w:t>
      </w:r>
      <w:r w:rsidRPr="00696146">
        <w:rPr>
          <w:rFonts w:ascii="Times New Roman" w:hAnsi="Times New Roman" w:cs="Times New Roman"/>
          <w:sz w:val="24"/>
          <w:szCs w:val="24"/>
        </w:rPr>
        <w:t xml:space="preserve">elevational gradients within the Appalachian Mountains. </w:t>
      </w:r>
      <w:r w:rsidR="00D517C1" w:rsidRPr="00696146">
        <w:rPr>
          <w:rFonts w:ascii="Times New Roman" w:hAnsi="Times New Roman" w:cs="Times New Roman"/>
          <w:sz w:val="24"/>
          <w:szCs w:val="24"/>
        </w:rPr>
        <w:t>My specific</w:t>
      </w:r>
      <w:r w:rsidRPr="00696146">
        <w:rPr>
          <w:rFonts w:ascii="Times New Roman" w:hAnsi="Times New Roman" w:cs="Times New Roman"/>
          <w:sz w:val="24"/>
          <w:szCs w:val="24"/>
        </w:rPr>
        <w:t xml:space="preserve"> objectives </w:t>
      </w:r>
      <w:r w:rsidR="00BF07F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to</w:t>
      </w:r>
      <w:r w:rsidR="00717D65" w:rsidRPr="00696146">
        <w:rPr>
          <w:rFonts w:ascii="Times New Roman" w:hAnsi="Times New Roman" w:cs="Times New Roman"/>
          <w:sz w:val="24"/>
          <w:szCs w:val="24"/>
        </w:rPr>
        <w:t xml:space="preserve"> apply </w:t>
      </w:r>
      <w:r w:rsidR="00D517C1" w:rsidRPr="00696146">
        <w:rPr>
          <w:rFonts w:ascii="Times New Roman" w:hAnsi="Times New Roman" w:cs="Times New Roman"/>
          <w:sz w:val="24"/>
          <w:szCs w:val="24"/>
        </w:rPr>
        <w:t>interactions</w:t>
      </w:r>
      <w:r w:rsidR="00717D65" w:rsidRPr="00696146">
        <w:rPr>
          <w:rFonts w:ascii="Times New Roman" w:hAnsi="Times New Roman" w:cs="Times New Roman"/>
          <w:sz w:val="24"/>
          <w:szCs w:val="24"/>
        </w:rPr>
        <w:t xml:space="preserve"> </w:t>
      </w:r>
      <w:r w:rsidR="00725CCC" w:rsidRPr="00696146">
        <w:rPr>
          <w:rFonts w:ascii="Times New Roman" w:hAnsi="Times New Roman" w:cs="Times New Roman"/>
          <w:sz w:val="24"/>
          <w:szCs w:val="24"/>
        </w:rPr>
        <w:t>with</w:t>
      </w:r>
      <w:r w:rsidR="00717D65" w:rsidRPr="00696146">
        <w:rPr>
          <w:rFonts w:ascii="Times New Roman" w:hAnsi="Times New Roman" w:cs="Times New Roman"/>
          <w:sz w:val="24"/>
          <w:szCs w:val="24"/>
        </w:rPr>
        <w:t xml:space="preserve"> latitude and elevation </w:t>
      </w:r>
      <w:r w:rsidR="00883A3D" w:rsidRPr="00696146">
        <w:rPr>
          <w:rFonts w:ascii="Times New Roman" w:hAnsi="Times New Roman" w:cs="Times New Roman"/>
          <w:sz w:val="24"/>
          <w:szCs w:val="24"/>
        </w:rPr>
        <w:t xml:space="preserve">in </w:t>
      </w:r>
      <w:r w:rsidRPr="00696146">
        <w:rPr>
          <w:rFonts w:ascii="Times New Roman" w:hAnsi="Times New Roman" w:cs="Times New Roman"/>
          <w:sz w:val="24"/>
          <w:szCs w:val="24"/>
        </w:rPr>
        <w:t>quantify</w:t>
      </w:r>
      <w:r w:rsidR="00883A3D" w:rsidRPr="00696146">
        <w:rPr>
          <w:rFonts w:ascii="Times New Roman" w:hAnsi="Times New Roman" w:cs="Times New Roman"/>
          <w:sz w:val="24"/>
          <w:szCs w:val="24"/>
        </w:rPr>
        <w:t>ing</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and comparing how temperature, precipitation, and other temporal factors influence</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 xml:space="preserve">climate-related </w:t>
      </w:r>
      <w:r w:rsidRPr="00696146">
        <w:rPr>
          <w:rFonts w:ascii="Times New Roman" w:hAnsi="Times New Roman" w:cs="Times New Roman"/>
          <w:sz w:val="24"/>
          <w:szCs w:val="24"/>
        </w:rPr>
        <w:t xml:space="preserve">guild richness and the abundance of specific focal species </w:t>
      </w:r>
      <w:r w:rsidR="00725CCC" w:rsidRPr="00696146">
        <w:rPr>
          <w:rFonts w:ascii="Times New Roman" w:hAnsi="Times New Roman" w:cs="Times New Roman"/>
          <w:sz w:val="24"/>
          <w:szCs w:val="24"/>
        </w:rPr>
        <w:t>during the breeding season</w:t>
      </w:r>
      <w:r w:rsidRPr="00696146">
        <w:rPr>
          <w:rFonts w:ascii="Times New Roman" w:hAnsi="Times New Roman" w:cs="Times New Roman"/>
          <w:sz w:val="24"/>
          <w:szCs w:val="24"/>
        </w:rPr>
        <w:t xml:space="preserve">. To better capture the potential </w:t>
      </w:r>
      <w:r w:rsidRPr="00696146">
        <w:rPr>
          <w:rFonts w:ascii="Times New Roman" w:hAnsi="Times New Roman" w:cs="Times New Roman"/>
          <w:sz w:val="24"/>
          <w:szCs w:val="24"/>
        </w:rPr>
        <w:lastRenderedPageBreak/>
        <w:t>effects of climate factors and limit habitat variability, I focus</w:t>
      </w:r>
      <w:r w:rsidR="00BF07F6" w:rsidRPr="00696146">
        <w:rPr>
          <w:rFonts w:ascii="Times New Roman" w:hAnsi="Times New Roman" w:cs="Times New Roman"/>
          <w:sz w:val="24"/>
          <w:szCs w:val="24"/>
        </w:rPr>
        <w:t>ed</w:t>
      </w:r>
      <w:r w:rsidRPr="00696146">
        <w:rPr>
          <w:rFonts w:ascii="Times New Roman" w:hAnsi="Times New Roman" w:cs="Times New Roman"/>
          <w:sz w:val="24"/>
          <w:szCs w:val="24"/>
        </w:rPr>
        <w:t xml:space="preserve"> exclusively on </w:t>
      </w:r>
      <w:r w:rsidR="006571D5" w:rsidRPr="00696146">
        <w:rPr>
          <w:rFonts w:ascii="Times New Roman" w:hAnsi="Times New Roman" w:cs="Times New Roman"/>
          <w:sz w:val="24"/>
          <w:szCs w:val="24"/>
        </w:rPr>
        <w:t>sampling</w:t>
      </w:r>
      <w:r w:rsidRPr="00696146">
        <w:rPr>
          <w:rFonts w:ascii="Times New Roman" w:hAnsi="Times New Roman" w:cs="Times New Roman"/>
          <w:sz w:val="24"/>
          <w:szCs w:val="24"/>
        </w:rPr>
        <w:t xml:space="preserve"> sites located in mature, primarily deciduous or mixed forests that </w:t>
      </w:r>
      <w:r w:rsidR="00BF07F6" w:rsidRPr="00696146">
        <w:rPr>
          <w:rFonts w:ascii="Times New Roman" w:hAnsi="Times New Roman" w:cs="Times New Roman"/>
          <w:sz w:val="24"/>
          <w:szCs w:val="24"/>
        </w:rPr>
        <w:t>had</w:t>
      </w:r>
      <w:r w:rsidRPr="00696146">
        <w:rPr>
          <w:rFonts w:ascii="Times New Roman" w:hAnsi="Times New Roman" w:cs="Times New Roman"/>
          <w:sz w:val="24"/>
          <w:szCs w:val="24"/>
        </w:rPr>
        <w:t xml:space="preserve"> not been harvested in &gt;60 years.</w:t>
      </w:r>
    </w:p>
    <w:p w14:paraId="1D3EA70E" w14:textId="631DB880" w:rsidR="00F15A58" w:rsidRPr="00696146" w:rsidRDefault="00BF07F6"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In this study</w:t>
      </w:r>
      <w:r w:rsidR="00F15A58" w:rsidRPr="00696146">
        <w:rPr>
          <w:rFonts w:ascii="Times New Roman" w:hAnsi="Times New Roman" w:cs="Times New Roman"/>
          <w:sz w:val="24"/>
          <w:szCs w:val="24"/>
        </w:rPr>
        <w:t>, I test</w:t>
      </w:r>
      <w:r w:rsidRPr="00696146">
        <w:rPr>
          <w:rFonts w:ascii="Times New Roman" w:hAnsi="Times New Roman" w:cs="Times New Roman"/>
          <w:sz w:val="24"/>
          <w:szCs w:val="24"/>
        </w:rPr>
        <w:t xml:space="preserve">ed the hypothesis that </w:t>
      </w:r>
      <w:r w:rsidR="00F15A58" w:rsidRPr="00696146">
        <w:rPr>
          <w:rFonts w:ascii="Times New Roman" w:hAnsi="Times New Roman" w:cs="Times New Roman"/>
          <w:sz w:val="24"/>
          <w:szCs w:val="24"/>
        </w:rPr>
        <w:t xml:space="preserve">systematic changes in the structure of forest </w:t>
      </w:r>
      <w:r w:rsidR="006571D5" w:rsidRPr="00696146">
        <w:rPr>
          <w:rFonts w:ascii="Times New Roman" w:hAnsi="Times New Roman" w:cs="Times New Roman"/>
          <w:sz w:val="24"/>
          <w:szCs w:val="24"/>
        </w:rPr>
        <w:t>song</w:t>
      </w:r>
      <w:r w:rsidR="00F15A58" w:rsidRPr="00696146">
        <w:rPr>
          <w:rFonts w:ascii="Times New Roman" w:hAnsi="Times New Roman" w:cs="Times New Roman"/>
          <w:sz w:val="24"/>
          <w:szCs w:val="24"/>
        </w:rPr>
        <w:t xml:space="preserve">bird communities during the breeding season are associated with changes in </w:t>
      </w:r>
      <w:bookmarkStart w:id="6" w:name="_Hlk128419981"/>
      <w:r w:rsidRPr="00696146">
        <w:rPr>
          <w:rFonts w:ascii="Times New Roman" w:hAnsi="Times New Roman" w:cs="Times New Roman"/>
          <w:sz w:val="24"/>
          <w:szCs w:val="24"/>
        </w:rPr>
        <w:t xml:space="preserve">both </w:t>
      </w:r>
      <w:r w:rsidR="00F15A58" w:rsidRPr="00696146">
        <w:rPr>
          <w:rFonts w:ascii="Times New Roman" w:hAnsi="Times New Roman" w:cs="Times New Roman"/>
          <w:sz w:val="24"/>
          <w:szCs w:val="24"/>
        </w:rPr>
        <w:t>temperature and precipitation, but those relationships are mediated by latitude and elevation</w:t>
      </w:r>
      <w:bookmarkEnd w:id="6"/>
      <w:r w:rsidR="00F15A58" w:rsidRPr="00696146">
        <w:rPr>
          <w:rFonts w:ascii="Times New Roman" w:hAnsi="Times New Roman" w:cs="Times New Roman"/>
          <w:sz w:val="24"/>
          <w:szCs w:val="24"/>
        </w:rPr>
        <w:t>.</w:t>
      </w:r>
      <w:r w:rsidRPr="00696146">
        <w:rPr>
          <w:rFonts w:ascii="Times New Roman" w:hAnsi="Times New Roman" w:cs="Times New Roman"/>
          <w:sz w:val="24"/>
          <w:szCs w:val="24"/>
        </w:rPr>
        <w:t xml:space="preserve"> </w:t>
      </w:r>
      <w:commentRangeStart w:id="7"/>
      <w:r w:rsidRPr="00696146">
        <w:rPr>
          <w:rFonts w:ascii="Times New Roman" w:hAnsi="Times New Roman" w:cs="Times New Roman"/>
          <w:sz w:val="24"/>
          <w:szCs w:val="24"/>
        </w:rPr>
        <w:t xml:space="preserve">I predicted that </w:t>
      </w:r>
      <w:r w:rsidR="00F15A58" w:rsidRPr="00696146">
        <w:rPr>
          <w:rFonts w:ascii="Times New Roman" w:hAnsi="Times New Roman" w:cs="Times New Roman"/>
          <w:sz w:val="24"/>
          <w:szCs w:val="24"/>
        </w:rPr>
        <w:t xml:space="preserve">relationships with climate factors </w:t>
      </w:r>
      <w:r w:rsidR="00EE768A" w:rsidRPr="00696146">
        <w:rPr>
          <w:rFonts w:ascii="Times New Roman" w:hAnsi="Times New Roman" w:cs="Times New Roman"/>
          <w:sz w:val="24"/>
          <w:szCs w:val="24"/>
        </w:rPr>
        <w:t xml:space="preserve">and long-term temporal trends </w:t>
      </w:r>
      <w:r w:rsidR="00740581" w:rsidRPr="00696146">
        <w:rPr>
          <w:rFonts w:ascii="Times New Roman" w:hAnsi="Times New Roman" w:cs="Times New Roman"/>
          <w:sz w:val="24"/>
          <w:szCs w:val="24"/>
        </w:rPr>
        <w:t>would</w:t>
      </w:r>
      <w:r w:rsidR="00F15A58" w:rsidRPr="00696146">
        <w:rPr>
          <w:rFonts w:ascii="Times New Roman" w:hAnsi="Times New Roman" w:cs="Times New Roman"/>
          <w:sz w:val="24"/>
          <w:szCs w:val="24"/>
        </w:rPr>
        <w:t xml:space="preserve"> vary by guild designation, latitude, and elevation.</w:t>
      </w:r>
      <w:commentRangeEnd w:id="7"/>
      <w:r w:rsidR="00EE0F37">
        <w:rPr>
          <w:rStyle w:val="CommentReference"/>
        </w:rPr>
        <w:commentReference w:id="7"/>
      </w:r>
      <w:r w:rsidR="00740581" w:rsidRPr="00696146">
        <w:rPr>
          <w:rFonts w:ascii="Times New Roman" w:hAnsi="Times New Roman" w:cs="Times New Roman"/>
          <w:sz w:val="24"/>
          <w:szCs w:val="24"/>
        </w:rPr>
        <w:t xml:space="preserve"> </w:t>
      </w:r>
      <w:commentRangeStart w:id="8"/>
      <w:r w:rsidR="00740581" w:rsidRPr="00696146">
        <w:rPr>
          <w:rFonts w:ascii="Times New Roman" w:hAnsi="Times New Roman" w:cs="Times New Roman"/>
          <w:sz w:val="24"/>
          <w:szCs w:val="24"/>
        </w:rPr>
        <w:t xml:space="preserve">Alternatively, forest </w:t>
      </w:r>
      <w:r w:rsidR="006571D5" w:rsidRPr="00696146">
        <w:rPr>
          <w:rFonts w:ascii="Times New Roman" w:hAnsi="Times New Roman" w:cs="Times New Roman"/>
          <w:sz w:val="24"/>
          <w:szCs w:val="24"/>
        </w:rPr>
        <w:t>song</w:t>
      </w:r>
      <w:r w:rsidR="00740581" w:rsidRPr="00696146">
        <w:rPr>
          <w:rFonts w:ascii="Times New Roman" w:hAnsi="Times New Roman" w:cs="Times New Roman"/>
          <w:sz w:val="24"/>
          <w:szCs w:val="24"/>
        </w:rPr>
        <w:t>bird community changes may not be associated with changes in either temperature or precipitation, or there may not be a significant interaction with either latitude or elevation.</w:t>
      </w:r>
      <w:commentRangeEnd w:id="8"/>
      <w:r w:rsidR="00EE0F37">
        <w:rPr>
          <w:rStyle w:val="CommentReference"/>
        </w:rPr>
        <w:commentReference w:id="8"/>
      </w:r>
      <w:r w:rsidR="00740581" w:rsidRPr="00696146">
        <w:rPr>
          <w:rFonts w:ascii="Times New Roman" w:hAnsi="Times New Roman" w:cs="Times New Roman"/>
          <w:sz w:val="24"/>
          <w:szCs w:val="24"/>
        </w:rPr>
        <w:t xml:space="preserve"> To </w:t>
      </w:r>
      <w:r w:rsidR="00C65572" w:rsidRPr="00696146">
        <w:rPr>
          <w:rFonts w:ascii="Times New Roman" w:hAnsi="Times New Roman" w:cs="Times New Roman"/>
          <w:sz w:val="24"/>
          <w:szCs w:val="24"/>
        </w:rPr>
        <w:t xml:space="preserve">holistically </w:t>
      </w:r>
      <w:r w:rsidR="00740581" w:rsidRPr="00696146">
        <w:rPr>
          <w:rFonts w:ascii="Times New Roman" w:hAnsi="Times New Roman" w:cs="Times New Roman"/>
          <w:sz w:val="24"/>
          <w:szCs w:val="24"/>
        </w:rPr>
        <w:t xml:space="preserve">compare these competing hypotheses, I </w:t>
      </w:r>
      <w:r w:rsidR="006838AA" w:rsidRPr="00696146">
        <w:rPr>
          <w:rFonts w:ascii="Times New Roman" w:hAnsi="Times New Roman" w:cs="Times New Roman"/>
          <w:sz w:val="24"/>
          <w:szCs w:val="24"/>
        </w:rPr>
        <w:t>focused on overall species richness, 4 guild designations, and 16 focal forest songbird species</w:t>
      </w:r>
      <w:r w:rsidR="00955498" w:rsidRPr="00696146">
        <w:rPr>
          <w:rFonts w:ascii="Times New Roman" w:hAnsi="Times New Roman" w:cs="Times New Roman"/>
          <w:sz w:val="24"/>
          <w:szCs w:val="24"/>
        </w:rPr>
        <w:t xml:space="preserve"> (Table 1)</w:t>
      </w:r>
      <w:r w:rsidR="006838AA" w:rsidRPr="00696146">
        <w:rPr>
          <w:rFonts w:ascii="Times New Roman" w:hAnsi="Times New Roman" w:cs="Times New Roman"/>
          <w:sz w:val="24"/>
          <w:szCs w:val="24"/>
        </w:rPr>
        <w:t xml:space="preserve"> and </w:t>
      </w:r>
      <w:r w:rsidR="00740581" w:rsidRPr="00696146">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696146" w:rsidRDefault="005F19A0" w:rsidP="005F19A0">
      <w:pPr>
        <w:spacing w:line="276" w:lineRule="auto"/>
        <w:ind w:firstLine="720"/>
        <w:rPr>
          <w:rFonts w:ascii="Times New Roman" w:hAnsi="Times New Roman" w:cs="Times New Roman"/>
          <w:sz w:val="24"/>
          <w:szCs w:val="24"/>
        </w:rPr>
      </w:pPr>
    </w:p>
    <w:p w14:paraId="20F97719" w14:textId="0D45FD11" w:rsidR="003D46EE" w:rsidRPr="00696146" w:rsidRDefault="005F19A0" w:rsidP="00B30D35">
      <w:pPr>
        <w:widowControl w:val="0"/>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METHODS</w:t>
      </w:r>
    </w:p>
    <w:p w14:paraId="1F32B764" w14:textId="64FB8A67" w:rsidR="00C472D3" w:rsidRPr="00696146" w:rsidRDefault="003D46EE" w:rsidP="00B30D35">
      <w:pPr>
        <w:widowControl w:val="0"/>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Study area</w:t>
      </w:r>
    </w:p>
    <w:p w14:paraId="1E1F0B85" w14:textId="7F247C66" w:rsidR="0033391A" w:rsidRPr="00696146" w:rsidRDefault="0033391A" w:rsidP="0033391A">
      <w:pPr>
        <w:widowControl w:val="0"/>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Sampling </w:t>
      </w:r>
      <w:r w:rsidR="00280987" w:rsidRPr="00696146">
        <w:rPr>
          <w:rFonts w:ascii="Times New Roman" w:hAnsi="Times New Roman" w:cs="Times New Roman"/>
          <w:sz w:val="24"/>
          <w:szCs w:val="24"/>
        </w:rPr>
        <w:t>sites for this study</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located throughout </w:t>
      </w:r>
      <w:r w:rsidR="00280987"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within the northern, central, and southern Appalachian Mountains (Figure </w:t>
      </w:r>
      <w:r w:rsidR="00280987" w:rsidRPr="00696146">
        <w:rPr>
          <w:rFonts w:ascii="Times New Roman" w:hAnsi="Times New Roman" w:cs="Times New Roman"/>
          <w:sz w:val="24"/>
          <w:szCs w:val="24"/>
        </w:rPr>
        <w:t>1</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I used data from</w:t>
      </w:r>
      <w:r w:rsidR="00DE75A1" w:rsidRPr="00696146">
        <w:rPr>
          <w:rFonts w:ascii="Times New Roman" w:hAnsi="Times New Roman" w:cs="Times New Roman"/>
          <w:sz w:val="24"/>
          <w:szCs w:val="24"/>
        </w:rPr>
        <w:t xml:space="preserve"> a total of </w:t>
      </w:r>
      <w:r w:rsidR="00E42EFA" w:rsidRPr="00696146">
        <w:rPr>
          <w:rFonts w:ascii="Times New Roman" w:hAnsi="Times New Roman" w:cs="Times New Roman"/>
          <w:sz w:val="24"/>
          <w:szCs w:val="24"/>
        </w:rPr>
        <w:t>1733</w:t>
      </w:r>
      <w:r w:rsidR="00DE75A1" w:rsidRPr="00696146">
        <w:rPr>
          <w:rFonts w:ascii="Times New Roman" w:hAnsi="Times New Roman" w:cs="Times New Roman"/>
          <w:sz w:val="24"/>
          <w:szCs w:val="24"/>
        </w:rPr>
        <w:t xml:space="preserve"> sampling </w:t>
      </w:r>
      <w:commentRangeStart w:id="9"/>
      <w:r w:rsidR="00DE75A1" w:rsidRPr="00696146">
        <w:rPr>
          <w:rFonts w:ascii="Times New Roman" w:hAnsi="Times New Roman" w:cs="Times New Roman"/>
          <w:sz w:val="24"/>
          <w:szCs w:val="24"/>
        </w:rPr>
        <w:t>sites</w:t>
      </w:r>
      <w:commentRangeEnd w:id="9"/>
      <w:r w:rsidR="00F472ED">
        <w:rPr>
          <w:rStyle w:val="CommentReference"/>
        </w:rPr>
        <w:commentReference w:id="9"/>
      </w:r>
      <w:r w:rsidR="00DE75A1" w:rsidRPr="00696146">
        <w:rPr>
          <w:rFonts w:ascii="Times New Roman" w:hAnsi="Times New Roman" w:cs="Times New Roman"/>
          <w:sz w:val="24"/>
          <w:szCs w:val="24"/>
        </w:rPr>
        <w:t xml:space="preserve"> (Figure 2), consisting of</w:t>
      </w:r>
      <w:r w:rsidRPr="00696146">
        <w:rPr>
          <w:rFonts w:ascii="Times New Roman" w:hAnsi="Times New Roman" w:cs="Times New Roman"/>
          <w:sz w:val="24"/>
          <w:szCs w:val="24"/>
        </w:rPr>
        <w:t xml:space="preserve"> </w:t>
      </w:r>
      <w:r w:rsidR="00E42EFA" w:rsidRPr="00696146">
        <w:rPr>
          <w:rFonts w:ascii="Times New Roman" w:hAnsi="Times New Roman" w:cs="Times New Roman"/>
          <w:sz w:val="24"/>
          <w:szCs w:val="24"/>
        </w:rPr>
        <w:t>373</w:t>
      </w:r>
      <w:r w:rsidRPr="00696146">
        <w:rPr>
          <w:rFonts w:ascii="Times New Roman" w:hAnsi="Times New Roman" w:cs="Times New Roman"/>
          <w:sz w:val="24"/>
          <w:szCs w:val="24"/>
        </w:rPr>
        <w:t xml:space="preserve"> sampling </w:t>
      </w:r>
      <w:r w:rsidR="00280987" w:rsidRPr="00696146">
        <w:rPr>
          <w:rFonts w:ascii="Times New Roman" w:hAnsi="Times New Roman" w:cs="Times New Roman"/>
          <w:sz w:val="24"/>
          <w:szCs w:val="24"/>
        </w:rPr>
        <w:t>sites</w:t>
      </w:r>
      <w:r w:rsidRPr="00696146">
        <w:rPr>
          <w:rFonts w:ascii="Times New Roman" w:hAnsi="Times New Roman" w:cs="Times New Roman"/>
          <w:sz w:val="24"/>
          <w:szCs w:val="24"/>
        </w:rPr>
        <w:t xml:space="preserve"> in the Hubbard Brook Experimental Forest</w:t>
      </w:r>
      <w:r w:rsidR="008501AD" w:rsidRPr="00696146">
        <w:rPr>
          <w:rFonts w:ascii="Times New Roman" w:hAnsi="Times New Roman" w:cs="Times New Roman"/>
          <w:sz w:val="24"/>
          <w:szCs w:val="24"/>
        </w:rPr>
        <w:t xml:space="preserve"> (HBEF)</w:t>
      </w:r>
      <w:r w:rsidRPr="00696146">
        <w:rPr>
          <w:rFonts w:ascii="Times New Roman" w:hAnsi="Times New Roman" w:cs="Times New Roman"/>
          <w:sz w:val="24"/>
          <w:szCs w:val="24"/>
        </w:rPr>
        <w:t xml:space="preserve"> in the White Mountains of New Hampshire (~43.9° latitude), </w:t>
      </w:r>
      <w:r w:rsidR="00280987" w:rsidRPr="00696146">
        <w:rPr>
          <w:rFonts w:ascii="Times New Roman" w:hAnsi="Times New Roman" w:cs="Times New Roman"/>
          <w:sz w:val="24"/>
          <w:szCs w:val="24"/>
        </w:rPr>
        <w:t>11</w:t>
      </w:r>
      <w:r w:rsidR="00E42EFA" w:rsidRPr="00696146">
        <w:rPr>
          <w:rFonts w:ascii="Times New Roman" w:hAnsi="Times New Roman" w:cs="Times New Roman"/>
          <w:sz w:val="24"/>
          <w:szCs w:val="24"/>
        </w:rPr>
        <w:t>49</w:t>
      </w:r>
      <w:r w:rsidRPr="00696146">
        <w:rPr>
          <w:rFonts w:ascii="Times New Roman" w:hAnsi="Times New Roman" w:cs="Times New Roman"/>
          <w:sz w:val="24"/>
          <w:szCs w:val="24"/>
        </w:rPr>
        <w:t xml:space="preserve"> sampling </w:t>
      </w:r>
      <w:r w:rsidR="00280987" w:rsidRPr="00696146">
        <w:rPr>
          <w:rFonts w:ascii="Times New Roman" w:hAnsi="Times New Roman" w:cs="Times New Roman"/>
          <w:sz w:val="24"/>
          <w:szCs w:val="24"/>
        </w:rPr>
        <w:t>sites</w:t>
      </w:r>
      <w:r w:rsidRPr="00696146">
        <w:rPr>
          <w:rFonts w:ascii="Times New Roman" w:hAnsi="Times New Roman" w:cs="Times New Roman"/>
          <w:sz w:val="24"/>
          <w:szCs w:val="24"/>
        </w:rPr>
        <w:t xml:space="preserve"> in the Monongahela National Forest </w:t>
      </w:r>
      <w:r w:rsidR="008501AD"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in the Allegheny Mountains of West Virginia (~38.5° latitude), and </w:t>
      </w:r>
      <w:r w:rsidR="00E42EFA" w:rsidRPr="00696146">
        <w:rPr>
          <w:rFonts w:ascii="Times New Roman" w:hAnsi="Times New Roman" w:cs="Times New Roman"/>
          <w:sz w:val="24"/>
          <w:szCs w:val="24"/>
        </w:rPr>
        <w:t>211</w:t>
      </w:r>
      <w:r w:rsidRPr="00696146">
        <w:rPr>
          <w:rFonts w:ascii="Times New Roman" w:hAnsi="Times New Roman" w:cs="Times New Roman"/>
          <w:sz w:val="24"/>
          <w:szCs w:val="24"/>
        </w:rPr>
        <w:t xml:space="preserve"> sampling </w:t>
      </w:r>
      <w:r w:rsidR="00280987" w:rsidRPr="00696146">
        <w:rPr>
          <w:rFonts w:ascii="Times New Roman" w:hAnsi="Times New Roman" w:cs="Times New Roman"/>
          <w:sz w:val="24"/>
          <w:szCs w:val="24"/>
        </w:rPr>
        <w:t>sites</w:t>
      </w:r>
      <w:r w:rsidRPr="00696146">
        <w:rPr>
          <w:rFonts w:ascii="Times New Roman" w:hAnsi="Times New Roman" w:cs="Times New Roman"/>
          <w:sz w:val="24"/>
          <w:szCs w:val="24"/>
        </w:rPr>
        <w:t xml:space="preserve"> in the </w:t>
      </w:r>
      <w:r w:rsidR="00AC6AC6" w:rsidRPr="00696146">
        <w:rPr>
          <w:rFonts w:ascii="Times New Roman" w:hAnsi="Times New Roman" w:cs="Times New Roman"/>
          <w:sz w:val="24"/>
          <w:szCs w:val="24"/>
        </w:rPr>
        <w:t xml:space="preserve">Pisgah </w:t>
      </w:r>
      <w:r w:rsidRPr="00696146">
        <w:rPr>
          <w:rFonts w:ascii="Times New Roman" w:hAnsi="Times New Roman" w:cs="Times New Roman"/>
          <w:sz w:val="24"/>
          <w:szCs w:val="24"/>
        </w:rPr>
        <w:t xml:space="preserve">and </w:t>
      </w:r>
      <w:r w:rsidR="00AC6AC6" w:rsidRPr="00696146">
        <w:rPr>
          <w:rFonts w:ascii="Times New Roman" w:hAnsi="Times New Roman" w:cs="Times New Roman"/>
          <w:sz w:val="24"/>
          <w:szCs w:val="24"/>
        </w:rPr>
        <w:t xml:space="preserve">Nantahala </w:t>
      </w:r>
      <w:r w:rsidRPr="00696146">
        <w:rPr>
          <w:rFonts w:ascii="Times New Roman" w:hAnsi="Times New Roman" w:cs="Times New Roman"/>
          <w:sz w:val="24"/>
          <w:szCs w:val="24"/>
        </w:rPr>
        <w:t>National Forests</w:t>
      </w:r>
      <w:r w:rsidR="008501AD" w:rsidRPr="00696146">
        <w:rPr>
          <w:rFonts w:ascii="Times New Roman" w:hAnsi="Times New Roman" w:cs="Times New Roman"/>
          <w:sz w:val="24"/>
          <w:szCs w:val="24"/>
        </w:rPr>
        <w:t xml:space="preserve"> (PNF / NNF</w:t>
      </w:r>
      <w:r w:rsidR="00A87309" w:rsidRPr="00696146">
        <w:rPr>
          <w:rFonts w:ascii="Times New Roman" w:hAnsi="Times New Roman" w:cs="Times New Roman"/>
          <w:sz w:val="24"/>
          <w:szCs w:val="24"/>
        </w:rPr>
        <w:t>; collectively referred to as NCNF hereafter</w:t>
      </w:r>
      <w:r w:rsidR="008501AD" w:rsidRPr="00696146">
        <w:rPr>
          <w:rFonts w:ascii="Times New Roman" w:hAnsi="Times New Roman" w:cs="Times New Roman"/>
          <w:sz w:val="24"/>
          <w:szCs w:val="24"/>
        </w:rPr>
        <w:t>)</w:t>
      </w:r>
      <w:r w:rsidRPr="00696146">
        <w:rPr>
          <w:rFonts w:ascii="Times New Roman" w:hAnsi="Times New Roman" w:cs="Times New Roman"/>
          <w:sz w:val="24"/>
          <w:szCs w:val="24"/>
        </w:rPr>
        <w:t xml:space="preserve"> in the Blue Ridge Mountains of North Carolina (~35.2° latitude).</w:t>
      </w:r>
      <w:r w:rsidR="00864266" w:rsidRPr="00696146">
        <w:rPr>
          <w:rFonts w:ascii="Times New Roman" w:hAnsi="Times New Roman" w:cs="Times New Roman"/>
          <w:sz w:val="24"/>
          <w:szCs w:val="24"/>
        </w:rPr>
        <w:t xml:space="preserve"> All sampling sites </w:t>
      </w:r>
      <w:del w:id="10" w:author="Petra Wood" w:date="2023-03-12T10:49:00Z">
        <w:r w:rsidR="00864266" w:rsidRPr="00696146" w:rsidDel="00F472ED">
          <w:rPr>
            <w:rFonts w:ascii="Times New Roman" w:hAnsi="Times New Roman" w:cs="Times New Roman"/>
            <w:sz w:val="24"/>
            <w:szCs w:val="24"/>
          </w:rPr>
          <w:delText xml:space="preserve">considered </w:delText>
        </w:r>
      </w:del>
      <w:ins w:id="11" w:author="Petra Wood" w:date="2023-03-12T10:49:00Z">
        <w:r w:rsidR="00F472ED">
          <w:rPr>
            <w:rFonts w:ascii="Times New Roman" w:hAnsi="Times New Roman" w:cs="Times New Roman"/>
            <w:sz w:val="24"/>
            <w:szCs w:val="24"/>
          </w:rPr>
          <w:t>us</w:t>
        </w:r>
        <w:r w:rsidR="00F472ED" w:rsidRPr="00696146">
          <w:rPr>
            <w:rFonts w:ascii="Times New Roman" w:hAnsi="Times New Roman" w:cs="Times New Roman"/>
            <w:sz w:val="24"/>
            <w:szCs w:val="24"/>
          </w:rPr>
          <w:t xml:space="preserve">ed </w:t>
        </w:r>
      </w:ins>
      <w:r w:rsidR="00864266" w:rsidRPr="00696146">
        <w:rPr>
          <w:rFonts w:ascii="Times New Roman" w:hAnsi="Times New Roman" w:cs="Times New Roman"/>
          <w:sz w:val="24"/>
          <w:szCs w:val="24"/>
        </w:rPr>
        <w:t xml:space="preserve">in this study </w:t>
      </w:r>
      <w:proofErr w:type="gramStart"/>
      <w:r w:rsidR="00864266" w:rsidRPr="00696146">
        <w:rPr>
          <w:rFonts w:ascii="Times New Roman" w:hAnsi="Times New Roman" w:cs="Times New Roman"/>
          <w:sz w:val="24"/>
          <w:szCs w:val="24"/>
        </w:rPr>
        <w:t>were located in</w:t>
      </w:r>
      <w:proofErr w:type="gramEnd"/>
      <w:r w:rsidR="00864266" w:rsidRPr="00696146">
        <w:rPr>
          <w:rFonts w:ascii="Times New Roman" w:hAnsi="Times New Roman" w:cs="Times New Roman"/>
          <w:sz w:val="24"/>
          <w:szCs w:val="24"/>
        </w:rPr>
        <w:t xml:space="preserve"> forest stands that had not been harvested in &gt;60 years at the time of sampling</w:t>
      </w:r>
      <w:r w:rsidR="00154783" w:rsidRPr="00696146">
        <w:rPr>
          <w:rFonts w:ascii="Times New Roman" w:hAnsi="Times New Roman" w:cs="Times New Roman"/>
          <w:sz w:val="24"/>
          <w:szCs w:val="24"/>
        </w:rPr>
        <w:t>, and distances between sampling sites were at least 200 m.</w:t>
      </w:r>
    </w:p>
    <w:p w14:paraId="2809ADAE" w14:textId="39604E8D" w:rsidR="0033391A" w:rsidRPr="00696146" w:rsidRDefault="008501AD" w:rsidP="0033391A">
      <w:pPr>
        <w:widowControl w:val="0"/>
        <w:spacing w:line="276" w:lineRule="auto"/>
        <w:ind w:firstLine="720"/>
        <w:rPr>
          <w:rFonts w:ascii="Times New Roman" w:hAnsi="Times New Roman" w:cs="Times New Roman"/>
          <w:sz w:val="24"/>
          <w:szCs w:val="24"/>
        </w:rPr>
      </w:pPr>
      <w:commentRangeStart w:id="12"/>
      <w:r w:rsidRPr="00696146">
        <w:rPr>
          <w:rFonts w:ascii="Times New Roman" w:hAnsi="Times New Roman" w:cs="Times New Roman"/>
          <w:sz w:val="24"/>
          <w:szCs w:val="24"/>
        </w:rPr>
        <w:t>HBEF</w:t>
      </w:r>
      <w:commentRangeEnd w:id="12"/>
      <w:r w:rsidR="00F472ED">
        <w:rPr>
          <w:rStyle w:val="CommentReference"/>
        </w:rPr>
        <w:commentReference w:id="12"/>
      </w:r>
      <w:r w:rsidR="0033391A" w:rsidRPr="00696146">
        <w:rPr>
          <w:rFonts w:ascii="Times New Roman" w:hAnsi="Times New Roman" w:cs="Times New Roman"/>
          <w:sz w:val="24"/>
          <w:szCs w:val="24"/>
        </w:rPr>
        <w:t xml:space="preserve"> </w:t>
      </w:r>
      <w:proofErr w:type="gramStart"/>
      <w:r w:rsidRPr="00696146">
        <w:rPr>
          <w:rFonts w:ascii="Times New Roman" w:hAnsi="Times New Roman" w:cs="Times New Roman"/>
          <w:sz w:val="24"/>
          <w:szCs w:val="24"/>
        </w:rPr>
        <w:t>is located in</w:t>
      </w:r>
      <w:proofErr w:type="gramEnd"/>
      <w:r w:rsidRPr="00696146">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696146">
        <w:rPr>
          <w:rFonts w:ascii="Times New Roman" w:hAnsi="Times New Roman" w:cs="Times New Roman"/>
          <w:sz w:val="24"/>
          <w:szCs w:val="24"/>
        </w:rPr>
        <w:t>was established in 1955 by the U.S. Forest Service and</w:t>
      </w:r>
      <w:r w:rsidRPr="00696146">
        <w:rPr>
          <w:rFonts w:ascii="Times New Roman" w:hAnsi="Times New Roman" w:cs="Times New Roman"/>
          <w:sz w:val="24"/>
          <w:szCs w:val="24"/>
        </w:rPr>
        <w:t xml:space="preserve"> </w:t>
      </w:r>
      <w:r w:rsidR="0033391A" w:rsidRPr="00696146">
        <w:rPr>
          <w:rFonts w:ascii="Times New Roman" w:hAnsi="Times New Roman" w:cs="Times New Roman"/>
          <w:sz w:val="24"/>
          <w:szCs w:val="24"/>
        </w:rPr>
        <w:t>consist</w:t>
      </w:r>
      <w:r w:rsidRPr="00696146">
        <w:rPr>
          <w:rFonts w:ascii="Times New Roman" w:hAnsi="Times New Roman" w:cs="Times New Roman"/>
          <w:sz w:val="24"/>
          <w:szCs w:val="24"/>
        </w:rPr>
        <w:t>s</w:t>
      </w:r>
      <w:r w:rsidR="0033391A" w:rsidRPr="00696146">
        <w:rPr>
          <w:rFonts w:ascii="Times New Roman" w:hAnsi="Times New Roman" w:cs="Times New Roman"/>
          <w:sz w:val="24"/>
          <w:szCs w:val="24"/>
        </w:rPr>
        <w:t xml:space="preserve"> of a 3,160-ha bowl-shaped valley within the White Mountains National Forest. </w:t>
      </w:r>
      <w:r w:rsidRPr="00696146">
        <w:rPr>
          <w:rFonts w:ascii="Times New Roman" w:hAnsi="Times New Roman" w:cs="Times New Roman"/>
          <w:sz w:val="24"/>
          <w:szCs w:val="24"/>
        </w:rPr>
        <w:t>HBEF</w:t>
      </w:r>
      <w:r w:rsidR="0033391A" w:rsidRPr="00696146">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696146">
        <w:rPr>
          <w:rFonts w:ascii="Times New Roman" w:hAnsi="Times New Roman" w:cs="Times New Roman"/>
          <w:sz w:val="24"/>
        </w:rPr>
        <w:t>–</w:t>
      </w:r>
      <w:r w:rsidR="0033391A" w:rsidRPr="00696146">
        <w:rPr>
          <w:rFonts w:ascii="Times New Roman" w:hAnsi="Times New Roman" w:cs="Times New Roman"/>
          <w:sz w:val="24"/>
          <w:szCs w:val="24"/>
        </w:rPr>
        <w:t xml:space="preserve">1015 m in elevation. The majority of </w:t>
      </w:r>
      <w:r w:rsidR="00861A5B" w:rsidRPr="00696146">
        <w:rPr>
          <w:rFonts w:ascii="Times New Roman" w:hAnsi="Times New Roman" w:cs="Times New Roman"/>
          <w:sz w:val="24"/>
          <w:szCs w:val="24"/>
        </w:rPr>
        <w:t>HBEF</w:t>
      </w:r>
      <w:r w:rsidR="0033391A" w:rsidRPr="00696146">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696146">
        <w:rPr>
          <w:rFonts w:ascii="Times New Roman" w:hAnsi="Times New Roman" w:cs="Times New Roman"/>
          <w:i/>
          <w:sz w:val="24"/>
          <w:szCs w:val="24"/>
        </w:rPr>
        <w:t>Acer saccharum</w:t>
      </w:r>
      <w:r w:rsidR="0033391A" w:rsidRPr="00696146">
        <w:rPr>
          <w:rFonts w:ascii="Times New Roman" w:hAnsi="Times New Roman" w:cs="Times New Roman"/>
          <w:sz w:val="24"/>
          <w:szCs w:val="24"/>
        </w:rPr>
        <w:t>), American beech (</w:t>
      </w:r>
      <w:r w:rsidR="0033391A" w:rsidRPr="00696146">
        <w:rPr>
          <w:rFonts w:ascii="Times New Roman" w:hAnsi="Times New Roman" w:cs="Times New Roman"/>
          <w:i/>
          <w:sz w:val="24"/>
          <w:szCs w:val="24"/>
        </w:rPr>
        <w:t>Fagus grandifolia</w:t>
      </w:r>
      <w:r w:rsidR="0033391A" w:rsidRPr="00696146">
        <w:rPr>
          <w:rFonts w:ascii="Times New Roman" w:hAnsi="Times New Roman" w:cs="Times New Roman"/>
          <w:sz w:val="24"/>
          <w:szCs w:val="24"/>
        </w:rPr>
        <w:t xml:space="preserve">), and </w:t>
      </w:r>
      <w:r w:rsidR="0033391A" w:rsidRPr="00696146">
        <w:rPr>
          <w:rFonts w:ascii="Times New Roman" w:hAnsi="Times New Roman" w:cs="Times New Roman"/>
          <w:sz w:val="24"/>
          <w:szCs w:val="24"/>
        </w:rPr>
        <w:lastRenderedPageBreak/>
        <w:t>yellow birch (</w:t>
      </w:r>
      <w:r w:rsidR="0033391A" w:rsidRPr="00696146">
        <w:rPr>
          <w:rFonts w:ascii="Times New Roman" w:hAnsi="Times New Roman" w:cs="Times New Roman"/>
          <w:i/>
          <w:sz w:val="24"/>
          <w:szCs w:val="24"/>
        </w:rPr>
        <w:t>Betula alleghaniensis</w:t>
      </w:r>
      <w:r w:rsidR="0033391A" w:rsidRPr="00696146">
        <w:rPr>
          <w:rFonts w:ascii="Times New Roman" w:hAnsi="Times New Roman" w:cs="Times New Roman"/>
          <w:sz w:val="24"/>
          <w:szCs w:val="24"/>
        </w:rPr>
        <w:t>), with white ash (</w:t>
      </w:r>
      <w:r w:rsidR="0033391A" w:rsidRPr="00696146">
        <w:rPr>
          <w:rFonts w:ascii="Times New Roman" w:hAnsi="Times New Roman" w:cs="Times New Roman"/>
          <w:i/>
          <w:sz w:val="24"/>
          <w:szCs w:val="24"/>
        </w:rPr>
        <w:t>Fraxinus americana</w:t>
      </w:r>
      <w:r w:rsidR="0033391A" w:rsidRPr="00696146">
        <w:rPr>
          <w:rFonts w:ascii="Times New Roman" w:hAnsi="Times New Roman" w:cs="Times New Roman"/>
          <w:sz w:val="24"/>
          <w:szCs w:val="24"/>
        </w:rPr>
        <w:t>) on lower and middle slopes and eastern hemlock (</w:t>
      </w:r>
      <w:r w:rsidR="0033391A" w:rsidRPr="00696146">
        <w:rPr>
          <w:rFonts w:ascii="Times New Roman" w:hAnsi="Times New Roman" w:cs="Times New Roman"/>
          <w:i/>
          <w:sz w:val="24"/>
          <w:szCs w:val="24"/>
        </w:rPr>
        <w:t>Tsuga canadensis</w:t>
      </w:r>
      <w:r w:rsidR="0033391A" w:rsidRPr="00696146">
        <w:rPr>
          <w:rFonts w:ascii="Times New Roman" w:hAnsi="Times New Roman" w:cs="Times New Roman"/>
          <w:sz w:val="24"/>
          <w:szCs w:val="24"/>
        </w:rPr>
        <w:t>) near stream drainages. At high elevations, red spruce (</w:t>
      </w:r>
      <w:r w:rsidR="0033391A" w:rsidRPr="00696146">
        <w:rPr>
          <w:rFonts w:ascii="Times New Roman" w:hAnsi="Times New Roman" w:cs="Times New Roman"/>
          <w:i/>
          <w:sz w:val="24"/>
          <w:szCs w:val="24"/>
        </w:rPr>
        <w:t>Picea rubens</w:t>
      </w:r>
      <w:r w:rsidR="0033391A" w:rsidRPr="00696146">
        <w:rPr>
          <w:rFonts w:ascii="Times New Roman" w:hAnsi="Times New Roman" w:cs="Times New Roman"/>
          <w:sz w:val="24"/>
          <w:szCs w:val="24"/>
        </w:rPr>
        <w:t>), balsam fir (</w:t>
      </w:r>
      <w:r w:rsidR="0033391A" w:rsidRPr="00696146">
        <w:rPr>
          <w:rFonts w:ascii="Times New Roman" w:hAnsi="Times New Roman" w:cs="Times New Roman"/>
          <w:i/>
          <w:sz w:val="24"/>
          <w:szCs w:val="24"/>
        </w:rPr>
        <w:t>Abies balsamea</w:t>
      </w:r>
      <w:r w:rsidR="0033391A" w:rsidRPr="00696146">
        <w:rPr>
          <w:rFonts w:ascii="Times New Roman" w:hAnsi="Times New Roman" w:cs="Times New Roman"/>
          <w:sz w:val="24"/>
          <w:szCs w:val="24"/>
        </w:rPr>
        <w:t>), and white birch (</w:t>
      </w:r>
      <w:r w:rsidR="0033391A" w:rsidRPr="00696146">
        <w:rPr>
          <w:rFonts w:ascii="Times New Roman" w:hAnsi="Times New Roman" w:cs="Times New Roman"/>
          <w:i/>
          <w:sz w:val="24"/>
          <w:szCs w:val="24"/>
        </w:rPr>
        <w:t>Betula papyrifera</w:t>
      </w:r>
      <w:r w:rsidR="0033391A" w:rsidRPr="00696146">
        <w:rPr>
          <w:rFonts w:ascii="Times New Roman" w:hAnsi="Times New Roman" w:cs="Times New Roman"/>
          <w:sz w:val="24"/>
          <w:szCs w:val="24"/>
        </w:rPr>
        <w:t xml:space="preserve"> var. </w:t>
      </w:r>
      <w:r w:rsidR="0033391A" w:rsidRPr="00696146">
        <w:rPr>
          <w:rFonts w:ascii="Times New Roman" w:hAnsi="Times New Roman" w:cs="Times New Roman"/>
          <w:i/>
          <w:sz w:val="24"/>
          <w:szCs w:val="24"/>
        </w:rPr>
        <w:t>cordifolia</w:t>
      </w:r>
      <w:r w:rsidR="0033391A" w:rsidRPr="00696146">
        <w:rPr>
          <w:rFonts w:ascii="Times New Roman" w:hAnsi="Times New Roman" w:cs="Times New Roman"/>
          <w:sz w:val="24"/>
          <w:szCs w:val="24"/>
        </w:rPr>
        <w:t>) are common. The understory generally contains seedlings and saplings of the major tree species, as well as hobblebush (</w:t>
      </w:r>
      <w:r w:rsidR="0033391A" w:rsidRPr="00696146">
        <w:rPr>
          <w:rFonts w:ascii="Times New Roman" w:hAnsi="Times New Roman" w:cs="Times New Roman"/>
          <w:i/>
          <w:sz w:val="24"/>
          <w:szCs w:val="24"/>
        </w:rPr>
        <w:t>Viburnum alnifolium</w:t>
      </w:r>
      <w:r w:rsidR="0033391A" w:rsidRPr="00696146">
        <w:rPr>
          <w:rFonts w:ascii="Times New Roman" w:hAnsi="Times New Roman" w:cs="Times New Roman"/>
          <w:sz w:val="24"/>
          <w:szCs w:val="24"/>
        </w:rPr>
        <w:t>), striped (</w:t>
      </w:r>
      <w:r w:rsidR="0033391A" w:rsidRPr="00696146">
        <w:rPr>
          <w:rFonts w:ascii="Times New Roman" w:hAnsi="Times New Roman" w:cs="Times New Roman"/>
          <w:i/>
          <w:sz w:val="24"/>
          <w:szCs w:val="24"/>
        </w:rPr>
        <w:t>A</w:t>
      </w:r>
      <w:r w:rsidR="00861A5B" w:rsidRPr="00696146">
        <w:rPr>
          <w:rFonts w:ascii="Times New Roman" w:hAnsi="Times New Roman" w:cs="Times New Roman"/>
          <w:i/>
          <w:sz w:val="24"/>
          <w:szCs w:val="24"/>
        </w:rPr>
        <w:t>cer</w:t>
      </w:r>
      <w:r w:rsidR="0033391A" w:rsidRPr="00696146">
        <w:rPr>
          <w:rFonts w:ascii="Times New Roman" w:hAnsi="Times New Roman" w:cs="Times New Roman"/>
          <w:i/>
          <w:sz w:val="24"/>
          <w:szCs w:val="24"/>
        </w:rPr>
        <w:t xml:space="preserve"> pensylvanicum</w:t>
      </w:r>
      <w:r w:rsidR="0033391A" w:rsidRPr="00696146">
        <w:rPr>
          <w:rFonts w:ascii="Times New Roman" w:hAnsi="Times New Roman" w:cs="Times New Roman"/>
          <w:sz w:val="24"/>
          <w:szCs w:val="24"/>
        </w:rPr>
        <w:t>) and mountain maple (</w:t>
      </w:r>
      <w:r w:rsidR="0033391A" w:rsidRPr="00696146">
        <w:rPr>
          <w:rFonts w:ascii="Times New Roman" w:hAnsi="Times New Roman" w:cs="Times New Roman"/>
          <w:i/>
          <w:sz w:val="24"/>
          <w:szCs w:val="24"/>
        </w:rPr>
        <w:t>A. spicatum</w:t>
      </w:r>
      <w:r w:rsidR="0033391A" w:rsidRPr="00696146">
        <w:rPr>
          <w:rFonts w:ascii="Times New Roman" w:hAnsi="Times New Roman" w:cs="Times New Roman"/>
          <w:sz w:val="24"/>
          <w:szCs w:val="24"/>
        </w:rPr>
        <w:t xml:space="preserve">), and various ferns and forbs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w:t>
      </w:r>
    </w:p>
    <w:p w14:paraId="1658C72D" w14:textId="18CAA034" w:rsidR="0033391A" w:rsidRPr="00696146" w:rsidRDefault="00681F7F" w:rsidP="00D62382">
      <w:pPr>
        <w:widowControl w:val="0"/>
        <w:spacing w:line="276" w:lineRule="auto"/>
        <w:ind w:firstLine="720"/>
        <w:rPr>
          <w:rFonts w:ascii="Times New Roman" w:hAnsi="Times New Roman" w:cs="Times New Roman"/>
          <w:sz w:val="24"/>
        </w:rPr>
      </w:pPr>
      <w:r w:rsidRPr="00696146">
        <w:rPr>
          <w:rFonts w:ascii="Times New Roman" w:hAnsi="Times New Roman" w:cs="Times New Roman"/>
          <w:sz w:val="24"/>
          <w:szCs w:val="24"/>
        </w:rPr>
        <w:t xml:space="preserve">MNF is located in east-central West Virginia and was the source of data for the Central Appalachians study region. </w:t>
      </w:r>
      <w:r w:rsidR="00D62382" w:rsidRPr="00696146">
        <w:rPr>
          <w:rFonts w:ascii="Times New Roman" w:hAnsi="Times New Roman" w:cs="Times New Roman"/>
          <w:sz w:val="24"/>
          <w:szCs w:val="24"/>
        </w:rPr>
        <w:t xml:space="preserve">The national forest was established in 1920 and </w:t>
      </w:r>
      <w:r w:rsidR="0033391A" w:rsidRPr="00696146">
        <w:rPr>
          <w:rFonts w:ascii="Times New Roman" w:hAnsi="Times New Roman" w:cs="Times New Roman"/>
          <w:sz w:val="24"/>
          <w:szCs w:val="24"/>
        </w:rPr>
        <w:t>encompasses 371,906 ha</w:t>
      </w:r>
      <w:r w:rsidR="0033391A" w:rsidRPr="00696146">
        <w:rPr>
          <w:rFonts w:ascii="Times New Roman" w:hAnsi="Times New Roman" w:cs="Times New Roman"/>
          <w:sz w:val="24"/>
        </w:rPr>
        <w:t xml:space="preserve"> of public, federally owned land</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It</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 xml:space="preserve">stretches across a latitudinal range of nearly 200 km and lies within </w:t>
      </w:r>
      <w:r w:rsidR="003D466F" w:rsidRPr="00696146">
        <w:rPr>
          <w:rFonts w:ascii="Times New Roman" w:hAnsi="Times New Roman" w:cs="Times New Roman"/>
          <w:sz w:val="24"/>
        </w:rPr>
        <w:t>2</w:t>
      </w:r>
      <w:r w:rsidR="0033391A" w:rsidRPr="00696146">
        <w:rPr>
          <w:rFonts w:ascii="Times New Roman" w:hAnsi="Times New Roman" w:cs="Times New Roman"/>
          <w:sz w:val="24"/>
        </w:rPr>
        <w:t xml:space="preserve"> ecoregions</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 less precipitation (~75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year) compared to the rest of the forest, which experiences 115–150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 xml:space="preserve">year. Elevation ranges from 275–1480 m. </w:t>
      </w:r>
      <w:r w:rsidR="00D62382" w:rsidRPr="00696146">
        <w:rPr>
          <w:rFonts w:ascii="Times New Roman" w:hAnsi="Times New Roman" w:cs="Times New Roman"/>
          <w:sz w:val="24"/>
        </w:rPr>
        <w:t>MNF</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 xml:space="preserve">is comprised primarily of 70–100 year-old stands with high regional tree diversity and </w:t>
      </w:r>
      <w:r w:rsidR="003D466F" w:rsidRPr="00696146">
        <w:rPr>
          <w:rFonts w:ascii="Times New Roman" w:hAnsi="Times New Roman" w:cs="Times New Roman"/>
          <w:sz w:val="24"/>
        </w:rPr>
        <w:t>4</w:t>
      </w:r>
      <w:r w:rsidR="0033391A" w:rsidRPr="00696146">
        <w:rPr>
          <w:rFonts w:ascii="Times New Roman" w:hAnsi="Times New Roman" w:cs="Times New Roman"/>
          <w:sz w:val="24"/>
        </w:rPr>
        <w:t xml:space="preserve"> major forest zones (mixed mesophytic, northern hardwoods, red spruce, and dry oaks). Mixed mesophytic forests are present at low elevations (&lt;900 m), with </w:t>
      </w:r>
      <w:r w:rsidR="00A4737F" w:rsidRPr="00696146">
        <w:rPr>
          <w:rFonts w:ascii="Times New Roman" w:hAnsi="Times New Roman" w:cs="Times New Roman"/>
          <w:sz w:val="24"/>
        </w:rPr>
        <w:t xml:space="preserve">northern </w:t>
      </w:r>
      <w:r w:rsidR="0033391A" w:rsidRPr="00696146">
        <w:rPr>
          <w:rFonts w:ascii="Times New Roman" w:hAnsi="Times New Roman" w:cs="Times New Roman"/>
          <w:sz w:val="24"/>
        </w:rPr>
        <w:t>red oak (</w:t>
      </w:r>
      <w:r w:rsidR="0033391A" w:rsidRPr="00696146">
        <w:rPr>
          <w:rFonts w:ascii="Times New Roman" w:hAnsi="Times New Roman" w:cs="Times New Roman"/>
          <w:i/>
          <w:sz w:val="24"/>
        </w:rPr>
        <w:t>Quercus rubra</w:t>
      </w:r>
      <w:r w:rsidR="0033391A" w:rsidRPr="00696146">
        <w:rPr>
          <w:rFonts w:ascii="Times New Roman" w:hAnsi="Times New Roman" w:cs="Times New Roman"/>
          <w:sz w:val="24"/>
        </w:rPr>
        <w:t>), hickory (</w:t>
      </w:r>
      <w:r w:rsidR="0033391A" w:rsidRPr="00696146">
        <w:rPr>
          <w:rFonts w:ascii="Times New Roman" w:hAnsi="Times New Roman" w:cs="Times New Roman"/>
          <w:i/>
          <w:sz w:val="24"/>
        </w:rPr>
        <w:t>Carya</w:t>
      </w:r>
      <w:r w:rsidR="0033391A" w:rsidRPr="00696146">
        <w:rPr>
          <w:rFonts w:ascii="Times New Roman" w:hAnsi="Times New Roman" w:cs="Times New Roman"/>
          <w:sz w:val="24"/>
        </w:rPr>
        <w:t xml:space="preserve"> spp.), and yellow-poplar (</w:t>
      </w:r>
      <w:r w:rsidR="0033391A" w:rsidRPr="00696146">
        <w:rPr>
          <w:rFonts w:ascii="Times New Roman" w:hAnsi="Times New Roman" w:cs="Times New Roman"/>
          <w:i/>
          <w:sz w:val="24"/>
        </w:rPr>
        <w:t>Liriodendron tulipifera</w:t>
      </w:r>
      <w:r w:rsidR="0033391A" w:rsidRPr="00696146">
        <w:rPr>
          <w:rFonts w:ascii="Times New Roman" w:hAnsi="Times New Roman" w:cs="Times New Roman"/>
          <w:sz w:val="24"/>
        </w:rPr>
        <w:t xml:space="preserve">) as the dominant species. Northern hardwoods, including </w:t>
      </w:r>
      <w:r w:rsidR="00A4737F" w:rsidRPr="00696146">
        <w:rPr>
          <w:rFonts w:ascii="Times New Roman" w:hAnsi="Times New Roman" w:cs="Times New Roman"/>
          <w:sz w:val="24"/>
        </w:rPr>
        <w:t xml:space="preserve">sugar maple, </w:t>
      </w:r>
      <w:r w:rsidR="0033391A" w:rsidRPr="00696146">
        <w:rPr>
          <w:rFonts w:ascii="Times New Roman" w:hAnsi="Times New Roman" w:cs="Times New Roman"/>
          <w:sz w:val="24"/>
        </w:rPr>
        <w:t>American beech, and black cherry (</w:t>
      </w:r>
      <w:r w:rsidR="0033391A" w:rsidRPr="00696146">
        <w:rPr>
          <w:rFonts w:ascii="Times New Roman" w:hAnsi="Times New Roman" w:cs="Times New Roman"/>
          <w:i/>
          <w:sz w:val="24"/>
        </w:rPr>
        <w:t>Prunus serotina</w:t>
      </w:r>
      <w:r w:rsidR="0033391A" w:rsidRPr="00696146">
        <w:rPr>
          <w:rFonts w:ascii="Times New Roman" w:hAnsi="Times New Roman" w:cs="Times New Roman"/>
          <w:sz w:val="24"/>
        </w:rPr>
        <w:t>), dominate mid-elevations. At the highest elevations (&gt;1150 m), remnant boreal forest ecosystems consist of red spruce. Dry oaks are common in the Ridge and Valley area, consisting of white (</w:t>
      </w:r>
      <w:r w:rsidR="0033391A" w:rsidRPr="00696146">
        <w:rPr>
          <w:rFonts w:ascii="Times New Roman" w:hAnsi="Times New Roman" w:cs="Times New Roman"/>
          <w:i/>
          <w:sz w:val="24"/>
        </w:rPr>
        <w:t>Quercus alba</w:t>
      </w:r>
      <w:r w:rsidR="0033391A" w:rsidRPr="00696146">
        <w:rPr>
          <w:rFonts w:ascii="Times New Roman" w:hAnsi="Times New Roman" w:cs="Times New Roman"/>
          <w:sz w:val="24"/>
        </w:rPr>
        <w:t>), chestnut (</w:t>
      </w:r>
      <w:r w:rsidR="0033391A" w:rsidRPr="00696146">
        <w:rPr>
          <w:rFonts w:ascii="Times New Roman" w:hAnsi="Times New Roman" w:cs="Times New Roman"/>
          <w:i/>
          <w:sz w:val="24"/>
        </w:rPr>
        <w:t>Q. prinus</w:t>
      </w:r>
      <w:r w:rsidR="0033391A" w:rsidRPr="00696146">
        <w:rPr>
          <w:rFonts w:ascii="Times New Roman" w:hAnsi="Times New Roman" w:cs="Times New Roman"/>
          <w:sz w:val="24"/>
        </w:rPr>
        <w:t>), scarlet (</w:t>
      </w:r>
      <w:r w:rsidR="0033391A" w:rsidRPr="00696146">
        <w:rPr>
          <w:rFonts w:ascii="Times New Roman" w:hAnsi="Times New Roman" w:cs="Times New Roman"/>
          <w:i/>
          <w:sz w:val="24"/>
        </w:rPr>
        <w:t>Q. coccinea</w:t>
      </w:r>
      <w:r w:rsidR="0033391A" w:rsidRPr="00696146">
        <w:rPr>
          <w:rFonts w:ascii="Times New Roman" w:hAnsi="Times New Roman" w:cs="Times New Roman"/>
          <w:sz w:val="24"/>
        </w:rPr>
        <w:t>), and black (</w:t>
      </w:r>
      <w:r w:rsidR="0033391A" w:rsidRPr="00696146">
        <w:rPr>
          <w:rFonts w:ascii="Times New Roman" w:hAnsi="Times New Roman" w:cs="Times New Roman"/>
          <w:i/>
          <w:sz w:val="24"/>
        </w:rPr>
        <w:t>Q. velutina</w:t>
      </w:r>
      <w:r w:rsidR="0033391A" w:rsidRPr="00696146">
        <w:rPr>
          <w:rFonts w:ascii="Times New Roman" w:hAnsi="Times New Roman" w:cs="Times New Roman"/>
          <w:sz w:val="24"/>
        </w:rPr>
        <w:t>) oaks, as well as pines (</w:t>
      </w:r>
      <w:r w:rsidR="0033391A" w:rsidRPr="00696146">
        <w:rPr>
          <w:rFonts w:ascii="Times New Roman" w:hAnsi="Times New Roman" w:cs="Times New Roman"/>
          <w:i/>
          <w:sz w:val="24"/>
        </w:rPr>
        <w:t>Pinus</w:t>
      </w:r>
      <w:r w:rsidR="0033391A" w:rsidRPr="00696146">
        <w:rPr>
          <w:rFonts w:ascii="Times New Roman" w:hAnsi="Times New Roman" w:cs="Times New Roman"/>
          <w:sz w:val="24"/>
        </w:rPr>
        <w:t xml:space="preserve"> spp).</w:t>
      </w:r>
    </w:p>
    <w:p w14:paraId="755EB3A2" w14:textId="0D1F5284" w:rsidR="00927AD5" w:rsidRPr="00696146" w:rsidRDefault="007029EE" w:rsidP="007029EE">
      <w:pPr>
        <w:spacing w:line="276" w:lineRule="auto"/>
        <w:ind w:firstLine="720"/>
        <w:rPr>
          <w:rFonts w:ascii="Times New Roman" w:hAnsi="Times New Roman" w:cs="Times New Roman"/>
          <w:sz w:val="24"/>
        </w:rPr>
      </w:pPr>
      <w:r w:rsidRPr="00696146">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sidRPr="00696146">
        <w:rPr>
          <w:rFonts w:ascii="Times New Roman" w:hAnsi="Times New Roman" w:cs="Times New Roman"/>
          <w:sz w:val="24"/>
          <w:szCs w:val="24"/>
        </w:rPr>
        <w:t xml:space="preserve">was established in 1920 and </w:t>
      </w:r>
      <w:r w:rsidR="00414A4B" w:rsidRPr="00696146">
        <w:rPr>
          <w:rFonts w:ascii="Times New Roman" w:hAnsi="Times New Roman" w:cs="Times New Roman"/>
          <w:sz w:val="24"/>
          <w:szCs w:val="24"/>
        </w:rPr>
        <w:t>covers</w:t>
      </w:r>
      <w:r w:rsidR="0033391A" w:rsidRPr="00696146">
        <w:rPr>
          <w:rFonts w:ascii="Times New Roman" w:hAnsi="Times New Roman" w:cs="Times New Roman"/>
          <w:sz w:val="24"/>
          <w:szCs w:val="24"/>
        </w:rPr>
        <w:t xml:space="preserve"> ~214,950 ha</w:t>
      </w:r>
      <w:r w:rsidR="00414A4B" w:rsidRPr="00696146">
        <w:rPr>
          <w:rFonts w:ascii="Times New Roman" w:hAnsi="Times New Roman" w:cs="Times New Roman"/>
          <w:sz w:val="24"/>
          <w:szCs w:val="24"/>
        </w:rPr>
        <w:t xml:space="preserve"> in area</w:t>
      </w:r>
      <w:r w:rsidR="0033391A" w:rsidRPr="00696146">
        <w:rPr>
          <w:rFonts w:ascii="Times New Roman" w:hAnsi="Times New Roman" w:cs="Times New Roman"/>
          <w:sz w:val="24"/>
          <w:szCs w:val="24"/>
        </w:rPr>
        <w:t xml:space="preserve">. Both </w:t>
      </w:r>
      <w:r w:rsidRPr="00696146">
        <w:rPr>
          <w:rFonts w:ascii="Times New Roman" w:hAnsi="Times New Roman" w:cs="Times New Roman"/>
          <w:sz w:val="24"/>
          <w:szCs w:val="24"/>
        </w:rPr>
        <w:t>n</w:t>
      </w:r>
      <w:r w:rsidR="0033391A" w:rsidRPr="00696146">
        <w:rPr>
          <w:rFonts w:ascii="Times New Roman" w:hAnsi="Times New Roman" w:cs="Times New Roman"/>
          <w:sz w:val="24"/>
          <w:szCs w:val="24"/>
        </w:rPr>
        <w:t xml:space="preserve">ational </w:t>
      </w:r>
      <w:r w:rsidRPr="00696146">
        <w:rPr>
          <w:rFonts w:ascii="Times New Roman" w:hAnsi="Times New Roman" w:cs="Times New Roman"/>
          <w:sz w:val="24"/>
          <w:szCs w:val="24"/>
        </w:rPr>
        <w:t>f</w:t>
      </w:r>
      <w:r w:rsidR="0033391A" w:rsidRPr="00696146">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sidRPr="00696146">
        <w:rPr>
          <w:rFonts w:ascii="Times New Roman" w:hAnsi="Times New Roman" w:cs="Times New Roman"/>
          <w:sz w:val="24"/>
          <w:szCs w:val="24"/>
        </w:rPr>
        <w:t>PNF and NNF</w:t>
      </w:r>
      <w:r w:rsidR="0033391A" w:rsidRPr="00696146">
        <w:rPr>
          <w:rFonts w:ascii="Times New Roman" w:hAnsi="Times New Roman" w:cs="Times New Roman"/>
          <w:sz w:val="24"/>
          <w:szCs w:val="24"/>
        </w:rPr>
        <w:t xml:space="preserve"> consists of mature (</w:t>
      </w:r>
      <w:r w:rsidR="00414A4B" w:rsidRPr="00696146">
        <w:rPr>
          <w:rFonts w:ascii="Times New Roman" w:hAnsi="Times New Roman" w:cs="Times New Roman"/>
          <w:sz w:val="24"/>
          <w:szCs w:val="24"/>
        </w:rPr>
        <w:t xml:space="preserve">i.e., </w:t>
      </w:r>
      <w:r w:rsidR="0033391A" w:rsidRPr="00696146">
        <w:rPr>
          <w:rFonts w:ascii="Times New Roman" w:hAnsi="Times New Roman" w:cs="Times New Roman"/>
          <w:sz w:val="24"/>
          <w:szCs w:val="24"/>
        </w:rPr>
        <w:t>&gt;75 years since last logging) southern Appalachian hardwood forest dominated by oaks and other hardwood species, including yellow birch, black birch</w:t>
      </w:r>
      <w:r w:rsidR="00A4737F" w:rsidRPr="00696146">
        <w:rPr>
          <w:rFonts w:ascii="Times New Roman" w:hAnsi="Times New Roman" w:cs="Times New Roman"/>
          <w:sz w:val="24"/>
          <w:szCs w:val="24"/>
        </w:rPr>
        <w:t xml:space="preserve"> (</w:t>
      </w:r>
      <w:r w:rsidR="00A4737F" w:rsidRPr="00696146">
        <w:rPr>
          <w:rFonts w:ascii="Times New Roman" w:hAnsi="Times New Roman" w:cs="Times New Roman"/>
          <w:i/>
          <w:iCs/>
          <w:sz w:val="24"/>
          <w:szCs w:val="24"/>
        </w:rPr>
        <w:t>Betula lenta</w:t>
      </w:r>
      <w:r w:rsidR="00A4737F" w:rsidRPr="00696146">
        <w:rPr>
          <w:rFonts w:ascii="Times New Roman" w:hAnsi="Times New Roman" w:cs="Times New Roman"/>
          <w:sz w:val="24"/>
          <w:szCs w:val="24"/>
        </w:rPr>
        <w:t>)</w:t>
      </w:r>
      <w:r w:rsidR="0033391A" w:rsidRPr="00696146">
        <w:rPr>
          <w:rFonts w:ascii="Times New Roman" w:hAnsi="Times New Roman" w:cs="Times New Roman"/>
          <w:sz w:val="24"/>
          <w:szCs w:val="24"/>
        </w:rPr>
        <w:t>, sugar maple, and American beech.</w:t>
      </w:r>
    </w:p>
    <w:p w14:paraId="4C477024" w14:textId="5DD6F90C" w:rsidR="0008353F" w:rsidRPr="00696146" w:rsidRDefault="00354FC7" w:rsidP="007A1808">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Guild designations</w:t>
      </w:r>
    </w:p>
    <w:p w14:paraId="27A63805" w14:textId="5F873361" w:rsidR="008B1BA5" w:rsidRPr="00696146" w:rsidRDefault="00676ED3"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4D3672"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and temporal trends </w:t>
      </w:r>
      <w:r w:rsidR="004D3672" w:rsidRPr="00696146">
        <w:rPr>
          <w:rFonts w:ascii="Times New Roman" w:hAnsi="Times New Roman" w:cs="Times New Roman"/>
          <w:sz w:val="24"/>
          <w:szCs w:val="24"/>
        </w:rPr>
        <w:t>for</w:t>
      </w:r>
      <w:r w:rsidRPr="00696146">
        <w:rPr>
          <w:rFonts w:ascii="Times New Roman" w:hAnsi="Times New Roman" w:cs="Times New Roman"/>
          <w:sz w:val="24"/>
          <w:szCs w:val="24"/>
        </w:rPr>
        <w:t xml:space="preserve"> overall species richness</w:t>
      </w:r>
      <w:r w:rsidR="004D3672" w:rsidRPr="00696146">
        <w:rPr>
          <w:rFonts w:ascii="Times New Roman" w:hAnsi="Times New Roman" w:cs="Times New Roman"/>
          <w:sz w:val="24"/>
          <w:szCs w:val="24"/>
        </w:rPr>
        <w:t xml:space="preserve"> and guild richness, I </w:t>
      </w:r>
      <w:r w:rsidR="008B1BA5" w:rsidRPr="00696146">
        <w:rPr>
          <w:rFonts w:ascii="Times New Roman" w:hAnsi="Times New Roman" w:cs="Times New Roman"/>
          <w:sz w:val="24"/>
          <w:szCs w:val="24"/>
        </w:rPr>
        <w:t xml:space="preserve">used a specific subset </w:t>
      </w:r>
      <w:r w:rsidR="004D3672" w:rsidRPr="00696146">
        <w:rPr>
          <w:rFonts w:ascii="Times New Roman" w:hAnsi="Times New Roman" w:cs="Times New Roman"/>
          <w:sz w:val="24"/>
          <w:szCs w:val="24"/>
        </w:rPr>
        <w:t>of forest songbird species</w:t>
      </w:r>
      <w:r w:rsidR="008B1BA5" w:rsidRPr="00696146">
        <w:rPr>
          <w:rFonts w:ascii="Times New Roman" w:hAnsi="Times New Roman" w:cs="Times New Roman"/>
          <w:sz w:val="24"/>
          <w:szCs w:val="24"/>
        </w:rPr>
        <w:t xml:space="preserve">. </w:t>
      </w:r>
      <w:r w:rsidR="004D3672" w:rsidRPr="00696146">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sidRPr="00696146">
        <w:rPr>
          <w:rFonts w:ascii="Times New Roman" w:hAnsi="Times New Roman" w:cs="Times New Roman"/>
          <w:sz w:val="24"/>
          <w:szCs w:val="24"/>
        </w:rPr>
        <w:t xml:space="preserve"> (see Appendix A for full list)</w:t>
      </w:r>
      <w:r w:rsidR="004D3672" w:rsidRPr="00696146">
        <w:rPr>
          <w:rFonts w:ascii="Times New Roman" w:hAnsi="Times New Roman" w:cs="Times New Roman"/>
          <w:sz w:val="24"/>
          <w:szCs w:val="24"/>
        </w:rPr>
        <w:t xml:space="preserve"> </w:t>
      </w:r>
      <w:r w:rsidR="008B1BA5" w:rsidRPr="00696146">
        <w:rPr>
          <w:rFonts w:ascii="Times New Roman" w:hAnsi="Times New Roman" w:cs="Times New Roman"/>
          <w:sz w:val="24"/>
          <w:szCs w:val="24"/>
        </w:rPr>
        <w:t>in Order Passeriformes that were</w:t>
      </w:r>
      <w:r w:rsidR="004D3672" w:rsidRPr="00696146">
        <w:rPr>
          <w:rFonts w:ascii="Times New Roman" w:hAnsi="Times New Roman" w:cs="Times New Roman"/>
          <w:sz w:val="24"/>
          <w:szCs w:val="24"/>
        </w:rPr>
        <w:t xml:space="preserve"> mature forest obligates with breeding ranges that overlapped at least 1 of the 3 study regions. </w:t>
      </w:r>
      <w:r w:rsidR="00BC2D1C" w:rsidRPr="00696146">
        <w:rPr>
          <w:rFonts w:ascii="Times New Roman" w:hAnsi="Times New Roman" w:cs="Times New Roman"/>
          <w:sz w:val="24"/>
          <w:szCs w:val="24"/>
        </w:rPr>
        <w:t>I enacted these species restrictions for several reasons: (1)</w:t>
      </w:r>
      <w:r w:rsidR="004D3672" w:rsidRPr="00696146">
        <w:rPr>
          <w:rFonts w:ascii="Times New Roman" w:hAnsi="Times New Roman" w:cs="Times New Roman"/>
          <w:sz w:val="24"/>
          <w:szCs w:val="24"/>
        </w:rPr>
        <w:t xml:space="preserve"> the </w:t>
      </w:r>
      <w:r w:rsidR="008B1BA5" w:rsidRPr="00696146">
        <w:rPr>
          <w:rFonts w:ascii="Times New Roman" w:hAnsi="Times New Roman" w:cs="Times New Roman"/>
          <w:sz w:val="24"/>
          <w:szCs w:val="24"/>
        </w:rPr>
        <w:t xml:space="preserve">bird count </w:t>
      </w:r>
      <w:r w:rsidR="004D3672" w:rsidRPr="00696146">
        <w:rPr>
          <w:rFonts w:ascii="Times New Roman" w:hAnsi="Times New Roman" w:cs="Times New Roman"/>
          <w:sz w:val="24"/>
          <w:szCs w:val="24"/>
        </w:rPr>
        <w:t xml:space="preserve">data were from avian point count </w:t>
      </w:r>
      <w:r w:rsidR="004D3672" w:rsidRPr="00696146">
        <w:rPr>
          <w:rFonts w:ascii="Times New Roman" w:hAnsi="Times New Roman" w:cs="Times New Roman"/>
          <w:sz w:val="24"/>
          <w:szCs w:val="24"/>
        </w:rPr>
        <w:lastRenderedPageBreak/>
        <w:t>surveys, which are primarily designed to detect passerines (i.e., songbirds)</w:t>
      </w:r>
      <w:r w:rsidR="00BC2D1C" w:rsidRPr="00696146">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w:t>
      </w:r>
      <w:r w:rsidR="00BB580A" w:rsidRPr="00696146">
        <w:rPr>
          <w:rFonts w:ascii="Times New Roman" w:hAnsi="Times New Roman" w:cs="Times New Roman"/>
          <w:sz w:val="24"/>
          <w:szCs w:val="24"/>
        </w:rPr>
        <w:t>sought to</w:t>
      </w:r>
      <w:r w:rsidR="00BC2D1C" w:rsidRPr="00696146">
        <w:rPr>
          <w:rFonts w:ascii="Times New Roman" w:hAnsi="Times New Roman" w:cs="Times New Roman"/>
          <w:sz w:val="24"/>
          <w:szCs w:val="24"/>
        </w:rPr>
        <w:t xml:space="preserve"> minimize differences in species responses due to </w:t>
      </w:r>
      <w:r w:rsidR="00B1653B" w:rsidRPr="00696146">
        <w:rPr>
          <w:rFonts w:ascii="Times New Roman" w:hAnsi="Times New Roman" w:cs="Times New Roman"/>
          <w:sz w:val="24"/>
          <w:szCs w:val="24"/>
        </w:rPr>
        <w:t xml:space="preserve">forest </w:t>
      </w:r>
      <w:r w:rsidR="00BC2D1C" w:rsidRPr="00696146">
        <w:rPr>
          <w:rFonts w:ascii="Times New Roman" w:hAnsi="Times New Roman" w:cs="Times New Roman"/>
          <w:sz w:val="24"/>
          <w:szCs w:val="24"/>
        </w:rPr>
        <w:t xml:space="preserve">habitat change, since the primary variables of interest </w:t>
      </w:r>
      <w:r w:rsidR="00BB580A" w:rsidRPr="00696146">
        <w:rPr>
          <w:rFonts w:ascii="Times New Roman" w:hAnsi="Times New Roman" w:cs="Times New Roman"/>
          <w:sz w:val="24"/>
          <w:szCs w:val="24"/>
        </w:rPr>
        <w:t>were</w:t>
      </w:r>
      <w:r w:rsidR="00BC2D1C" w:rsidRPr="00696146">
        <w:rPr>
          <w:rFonts w:ascii="Times New Roman" w:hAnsi="Times New Roman" w:cs="Times New Roman"/>
          <w:sz w:val="24"/>
          <w:szCs w:val="24"/>
        </w:rPr>
        <w:t xml:space="preserve"> climate factors.</w:t>
      </w:r>
      <w:r w:rsidR="008B1BA5" w:rsidRPr="00696146">
        <w:rPr>
          <w:rFonts w:ascii="Times New Roman" w:hAnsi="Times New Roman" w:cs="Times New Roman"/>
          <w:sz w:val="24"/>
          <w:szCs w:val="24"/>
        </w:rPr>
        <w:t xml:space="preserve"> </w:t>
      </w:r>
    </w:p>
    <w:p w14:paraId="4F6B2818" w14:textId="55E7F095" w:rsidR="0064179E" w:rsidRPr="00696146" w:rsidRDefault="00B1653B" w:rsidP="00B1653B">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Climate-</w:t>
      </w:r>
      <w:r w:rsidR="00753528" w:rsidRPr="00696146">
        <w:rPr>
          <w:rFonts w:ascii="Times New Roman" w:hAnsi="Times New Roman" w:cs="Times New Roman"/>
          <w:sz w:val="24"/>
          <w:szCs w:val="24"/>
        </w:rPr>
        <w:t>rela</w:t>
      </w:r>
      <w:r w:rsidRPr="00696146">
        <w:rPr>
          <w:rFonts w:ascii="Times New Roman" w:hAnsi="Times New Roman" w:cs="Times New Roman"/>
          <w:sz w:val="24"/>
          <w:szCs w:val="24"/>
        </w:rPr>
        <w:t>ted g</w:t>
      </w:r>
      <w:r w:rsidR="00480458" w:rsidRPr="00696146">
        <w:rPr>
          <w:rFonts w:ascii="Times New Roman" w:hAnsi="Times New Roman" w:cs="Times New Roman"/>
          <w:sz w:val="24"/>
          <w:szCs w:val="24"/>
        </w:rPr>
        <w:t xml:space="preserve">uild designations for the 40 forest songbird species </w:t>
      </w:r>
      <w:r w:rsidRPr="00696146">
        <w:rPr>
          <w:rFonts w:ascii="Times New Roman" w:hAnsi="Times New Roman" w:cs="Times New Roman"/>
          <w:sz w:val="24"/>
          <w:szCs w:val="24"/>
        </w:rPr>
        <w:t xml:space="preserve">were assigned based on their ranges within the Appalachian Mountains and </w:t>
      </w:r>
      <w:r w:rsidR="00480458" w:rsidRPr="00696146">
        <w:rPr>
          <w:rFonts w:ascii="Times New Roman" w:hAnsi="Times New Roman" w:cs="Times New Roman"/>
          <w:sz w:val="24"/>
          <w:szCs w:val="24"/>
        </w:rPr>
        <w:t>comprised 4 mutually exclusive categories</w:t>
      </w:r>
      <w:r w:rsidR="008514C0" w:rsidRPr="00696146">
        <w:rPr>
          <w:rFonts w:ascii="Times New Roman" w:hAnsi="Times New Roman" w:cs="Times New Roman"/>
          <w:sz w:val="24"/>
          <w:szCs w:val="24"/>
        </w:rPr>
        <w:t xml:space="preserve"> (Appendix A)</w:t>
      </w:r>
      <w:r w:rsidRPr="00696146">
        <w:rPr>
          <w:rFonts w:ascii="Times New Roman" w:hAnsi="Times New Roman" w:cs="Times New Roman"/>
          <w:sz w:val="24"/>
          <w:szCs w:val="24"/>
        </w:rPr>
        <w:t>: north, south, trailing, and general</w:t>
      </w:r>
      <w:r w:rsidR="00480458" w:rsidRPr="00696146">
        <w:rPr>
          <w:rFonts w:ascii="Times New Roman" w:hAnsi="Times New Roman" w:cs="Times New Roman"/>
          <w:sz w:val="24"/>
          <w:szCs w:val="24"/>
        </w:rPr>
        <w:t xml:space="preserve">. </w:t>
      </w:r>
      <w:r w:rsidRPr="00696146">
        <w:rPr>
          <w:rFonts w:ascii="Times New Roman" w:hAnsi="Times New Roman" w:cs="Times New Roman"/>
          <w:sz w:val="24"/>
          <w:szCs w:val="24"/>
        </w:rPr>
        <w:t>Species</w:t>
      </w:r>
      <w:r w:rsidR="0064179E" w:rsidRPr="00696146">
        <w:rPr>
          <w:rFonts w:ascii="Times New Roman" w:hAnsi="Times New Roman" w:cs="Times New Roman"/>
          <w:sz w:val="24"/>
          <w:szCs w:val="24"/>
        </w:rPr>
        <w:t xml:space="preserve"> in the north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Northern or Central Appalachians</w:t>
      </w:r>
      <w:r w:rsidRPr="00696146">
        <w:rPr>
          <w:rFonts w:ascii="Times New Roman" w:hAnsi="Times New Roman" w:cs="Times New Roman"/>
          <w:sz w:val="24"/>
          <w:szCs w:val="24"/>
        </w:rPr>
        <w:t xml:space="preserve"> study regions, whereas</w:t>
      </w:r>
      <w:r w:rsidR="0064179E" w:rsidRPr="00696146">
        <w:rPr>
          <w:rFonts w:ascii="Times New Roman" w:hAnsi="Times New Roman" w:cs="Times New Roman"/>
          <w:sz w:val="24"/>
          <w:szCs w:val="24"/>
        </w:rPr>
        <w:t xml:space="preserve"> species in the south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Southern or Central Appalachians</w:t>
      </w:r>
      <w:r w:rsidRPr="00696146">
        <w:rPr>
          <w:rFonts w:ascii="Times New Roman" w:hAnsi="Times New Roman" w:cs="Times New Roman"/>
          <w:sz w:val="24"/>
          <w:szCs w:val="24"/>
        </w:rPr>
        <w:t xml:space="preserve"> study regions. S</w:t>
      </w:r>
      <w:r w:rsidR="0064179E" w:rsidRPr="00696146">
        <w:rPr>
          <w:rFonts w:ascii="Times New Roman" w:hAnsi="Times New Roman" w:cs="Times New Roman"/>
          <w:sz w:val="24"/>
          <w:szCs w:val="24"/>
        </w:rPr>
        <w:t xml:space="preserve">pecies in the trailing guild </w:t>
      </w:r>
      <w:r w:rsidR="00BB580A" w:rsidRPr="00696146">
        <w:rPr>
          <w:rFonts w:ascii="Times New Roman" w:hAnsi="Times New Roman" w:cs="Times New Roman"/>
          <w:sz w:val="24"/>
          <w:szCs w:val="24"/>
        </w:rPr>
        <w:t>could</w:t>
      </w:r>
      <w:r w:rsidRPr="00696146">
        <w:rPr>
          <w:rFonts w:ascii="Times New Roman" w:hAnsi="Times New Roman" w:cs="Times New Roman"/>
          <w:sz w:val="24"/>
          <w:szCs w:val="24"/>
        </w:rPr>
        <w:t xml:space="preserve"> be found in all 3 study regions in the Appalachian Mountains but </w:t>
      </w:r>
      <w:r w:rsidR="00BB580A" w:rsidRPr="00696146">
        <w:rPr>
          <w:rFonts w:ascii="Times New Roman" w:hAnsi="Times New Roman" w:cs="Times New Roman"/>
          <w:sz w:val="24"/>
          <w:szCs w:val="24"/>
        </w:rPr>
        <w:t>had</w:t>
      </w:r>
      <w:r w:rsidRPr="00696146">
        <w:rPr>
          <w:rFonts w:ascii="Times New Roman" w:hAnsi="Times New Roman" w:cs="Times New Roman"/>
          <w:sz w:val="24"/>
          <w:szCs w:val="24"/>
        </w:rPr>
        <w:t xml:space="preserve"> </w:t>
      </w:r>
      <w:r w:rsidR="0064179E" w:rsidRPr="00696146">
        <w:rPr>
          <w:rFonts w:ascii="Times New Roman" w:hAnsi="Times New Roman" w:cs="Times New Roman"/>
          <w:sz w:val="24"/>
          <w:szCs w:val="24"/>
        </w:rPr>
        <w:t xml:space="preserve">trailing-edge populations </w:t>
      </w:r>
      <w:r w:rsidRPr="00696146">
        <w:rPr>
          <w:rFonts w:ascii="Times New Roman" w:hAnsi="Times New Roman" w:cs="Times New Roman"/>
          <w:sz w:val="24"/>
          <w:szCs w:val="24"/>
        </w:rPr>
        <w:t>that</w:t>
      </w:r>
      <w:r w:rsidR="0064179E" w:rsidRPr="00696146">
        <w:rPr>
          <w:rFonts w:ascii="Times New Roman" w:hAnsi="Times New Roman" w:cs="Times New Roman"/>
          <w:sz w:val="24"/>
          <w:szCs w:val="24"/>
        </w:rPr>
        <w:t xml:space="preserve">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limited to higher elevations in the </w:t>
      </w:r>
      <w:r w:rsidRPr="00696146">
        <w:rPr>
          <w:rFonts w:ascii="Times New Roman" w:hAnsi="Times New Roman" w:cs="Times New Roman"/>
          <w:sz w:val="24"/>
          <w:szCs w:val="24"/>
        </w:rPr>
        <w:t xml:space="preserve">Central or </w:t>
      </w:r>
      <w:r w:rsidR="0064179E" w:rsidRPr="00696146">
        <w:rPr>
          <w:rFonts w:ascii="Times New Roman" w:hAnsi="Times New Roman" w:cs="Times New Roman"/>
          <w:sz w:val="24"/>
          <w:szCs w:val="24"/>
        </w:rPr>
        <w:t>Southern Appalachians</w:t>
      </w:r>
      <w:r w:rsidRPr="00696146">
        <w:rPr>
          <w:rFonts w:ascii="Times New Roman" w:hAnsi="Times New Roman" w:cs="Times New Roman"/>
          <w:sz w:val="24"/>
          <w:szCs w:val="24"/>
        </w:rPr>
        <w:t xml:space="preserve"> study regions. In contrast, </w:t>
      </w:r>
      <w:r w:rsidR="0064179E" w:rsidRPr="00696146">
        <w:rPr>
          <w:rFonts w:ascii="Times New Roman" w:hAnsi="Times New Roman" w:cs="Times New Roman"/>
          <w:sz w:val="24"/>
          <w:szCs w:val="24"/>
        </w:rPr>
        <w:t xml:space="preserve">species in the general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found </w:t>
      </w:r>
      <w:r w:rsidRPr="00696146">
        <w:rPr>
          <w:rFonts w:ascii="Times New Roman" w:hAnsi="Times New Roman" w:cs="Times New Roman"/>
          <w:sz w:val="24"/>
          <w:szCs w:val="24"/>
        </w:rPr>
        <w:t xml:space="preserve">throughout all 3 study regions in </w:t>
      </w:r>
      <w:r w:rsidR="0064179E" w:rsidRPr="00696146">
        <w:rPr>
          <w:rFonts w:ascii="Times New Roman" w:hAnsi="Times New Roman" w:cs="Times New Roman"/>
          <w:sz w:val="24"/>
          <w:szCs w:val="24"/>
        </w:rPr>
        <w:t>the Appalachian Mountains.</w:t>
      </w:r>
    </w:p>
    <w:p w14:paraId="2566F58F" w14:textId="6A865B42" w:rsidR="004D3672" w:rsidRPr="00696146" w:rsidRDefault="00674B29" w:rsidP="00674B29">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Focal species</w:t>
      </w:r>
    </w:p>
    <w:p w14:paraId="63E07303" w14:textId="64AFCF00" w:rsidR="00711DA1" w:rsidRPr="00696146" w:rsidRDefault="00711DA1"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BE16F6" w:rsidRPr="00696146">
        <w:rPr>
          <w:rFonts w:ascii="Times New Roman" w:hAnsi="Times New Roman" w:cs="Times New Roman"/>
          <w:sz w:val="24"/>
          <w:szCs w:val="24"/>
        </w:rPr>
        <w:t xml:space="preserve"> and</w:t>
      </w:r>
      <w:r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temporal trends </w:t>
      </w:r>
      <w:r w:rsidRPr="00696146">
        <w:rPr>
          <w:rFonts w:ascii="Times New Roman" w:hAnsi="Times New Roman" w:cs="Times New Roman"/>
          <w:sz w:val="24"/>
          <w:szCs w:val="24"/>
        </w:rPr>
        <w:t>for focal species belonging to each guild designation, I selected 16 forest songbird species</w:t>
      </w:r>
      <w:r w:rsidR="00A15CE4" w:rsidRPr="00696146">
        <w:rPr>
          <w:rFonts w:ascii="Times New Roman" w:hAnsi="Times New Roman" w:cs="Times New Roman"/>
          <w:sz w:val="24"/>
          <w:szCs w:val="24"/>
        </w:rPr>
        <w:t xml:space="preserve"> commonly found within the Appalachian Mountains</w:t>
      </w:r>
      <w:r w:rsidRPr="00696146">
        <w:rPr>
          <w:rFonts w:ascii="Times New Roman" w:hAnsi="Times New Roman" w:cs="Times New Roman"/>
          <w:sz w:val="24"/>
          <w:szCs w:val="24"/>
        </w:rPr>
        <w:t xml:space="preserve"> (Table 1)</w:t>
      </w:r>
      <w:r w:rsidR="00A15CE4" w:rsidRPr="00696146">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sidRPr="00696146">
        <w:rPr>
          <w:rFonts w:ascii="Times New Roman" w:hAnsi="Times New Roman" w:cs="Times New Roman"/>
          <w:sz w:val="24"/>
          <w:szCs w:val="24"/>
        </w:rPr>
        <w:t>considered</w:t>
      </w:r>
      <w:r w:rsidR="00A15CE4" w:rsidRPr="00696146">
        <w:rPr>
          <w:rFonts w:ascii="Times New Roman" w:hAnsi="Times New Roman" w:cs="Times New Roman"/>
          <w:sz w:val="24"/>
          <w:szCs w:val="24"/>
        </w:rPr>
        <w:t xml:space="preserve"> only long-distance migrants to keep migration status consistent</w:t>
      </w:r>
      <w:r w:rsidR="00871A3F" w:rsidRPr="00696146">
        <w:rPr>
          <w:rFonts w:ascii="Times New Roman" w:hAnsi="Times New Roman" w:cs="Times New Roman"/>
          <w:sz w:val="24"/>
          <w:szCs w:val="24"/>
        </w:rPr>
        <w:t xml:space="preserve"> and selected at least 3 </w:t>
      </w:r>
      <w:r w:rsidR="00A15CE4" w:rsidRPr="00696146">
        <w:rPr>
          <w:rFonts w:ascii="Times New Roman" w:hAnsi="Times New Roman" w:cs="Times New Roman"/>
          <w:sz w:val="24"/>
          <w:szCs w:val="24"/>
        </w:rPr>
        <w:t xml:space="preserve">relatively abundant (i.e., &gt;250 detections; Appendix A) species from the 3 taxonomic families </w:t>
      </w:r>
      <w:r w:rsidR="00D8516C" w:rsidRPr="00696146">
        <w:rPr>
          <w:rFonts w:ascii="Times New Roman" w:hAnsi="Times New Roman" w:cs="Times New Roman"/>
          <w:sz w:val="24"/>
          <w:szCs w:val="24"/>
        </w:rPr>
        <w:t xml:space="preserve">(Parulidae, Turdidae, and Tyrannidae) </w:t>
      </w:r>
      <w:r w:rsidR="00A15CE4" w:rsidRPr="00696146">
        <w:rPr>
          <w:rFonts w:ascii="Times New Roman" w:hAnsi="Times New Roman" w:cs="Times New Roman"/>
          <w:sz w:val="24"/>
          <w:szCs w:val="24"/>
        </w:rPr>
        <w:t>with the most</w:t>
      </w:r>
      <w:r w:rsidR="00871A3F" w:rsidRPr="00696146">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sidRPr="00696146">
        <w:rPr>
          <w:rFonts w:ascii="Times New Roman" w:hAnsi="Times New Roman" w:cs="Times New Roman"/>
          <w:sz w:val="24"/>
          <w:szCs w:val="24"/>
        </w:rPr>
        <w:t xml:space="preserve">potential </w:t>
      </w:r>
      <w:r w:rsidR="00871A3F" w:rsidRPr="00696146">
        <w:rPr>
          <w:rFonts w:ascii="Times New Roman" w:hAnsi="Times New Roman" w:cs="Times New Roman"/>
          <w:sz w:val="24"/>
          <w:szCs w:val="24"/>
        </w:rPr>
        <w:t xml:space="preserve">differences between the 4 guilds within </w:t>
      </w:r>
      <w:r w:rsidR="005036AB" w:rsidRPr="00696146">
        <w:rPr>
          <w:rFonts w:ascii="Times New Roman" w:hAnsi="Times New Roman" w:cs="Times New Roman"/>
          <w:sz w:val="24"/>
          <w:szCs w:val="24"/>
        </w:rPr>
        <w:t xml:space="preserve">taxonomic </w:t>
      </w:r>
      <w:r w:rsidR="00871A3F" w:rsidRPr="00696146">
        <w:rPr>
          <w:rFonts w:ascii="Times New Roman" w:hAnsi="Times New Roman" w:cs="Times New Roman"/>
          <w:sz w:val="24"/>
          <w:szCs w:val="24"/>
        </w:rPr>
        <w:t>families.</w:t>
      </w:r>
    </w:p>
    <w:p w14:paraId="4770A788" w14:textId="3ED9B922" w:rsidR="003D46EE" w:rsidRPr="00696146" w:rsidRDefault="00DA59E3" w:rsidP="00C42C36">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 xml:space="preserve">Bird </w:t>
      </w:r>
      <w:r w:rsidR="006C324B" w:rsidRPr="00696146">
        <w:rPr>
          <w:rFonts w:ascii="Times New Roman" w:hAnsi="Times New Roman" w:cs="Times New Roman"/>
          <w:b/>
          <w:bCs/>
          <w:sz w:val="24"/>
          <w:szCs w:val="24"/>
        </w:rPr>
        <w:t>count</w:t>
      </w:r>
      <w:r w:rsidRPr="00696146">
        <w:rPr>
          <w:rFonts w:ascii="Times New Roman" w:hAnsi="Times New Roman" w:cs="Times New Roman"/>
          <w:b/>
          <w:bCs/>
          <w:sz w:val="24"/>
          <w:szCs w:val="24"/>
        </w:rPr>
        <w:t xml:space="preserve"> data</w:t>
      </w:r>
    </w:p>
    <w:p w14:paraId="3DA68398" w14:textId="29D1EA8F" w:rsidR="00A72731" w:rsidRPr="00696146" w:rsidRDefault="00C42C3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Historical avian point count </w:t>
      </w:r>
      <w:r w:rsidR="00FC36B3" w:rsidRPr="00696146">
        <w:rPr>
          <w:rFonts w:ascii="Times New Roman" w:hAnsi="Times New Roman" w:cs="Times New Roman"/>
          <w:sz w:val="24"/>
          <w:szCs w:val="24"/>
        </w:rPr>
        <w:t xml:space="preserve">survey </w:t>
      </w:r>
      <w:r w:rsidRPr="00696146">
        <w:rPr>
          <w:rFonts w:ascii="Times New Roman" w:hAnsi="Times New Roman" w:cs="Times New Roman"/>
          <w:sz w:val="24"/>
          <w:szCs w:val="24"/>
        </w:rPr>
        <w:t xml:space="preserve">data </w:t>
      </w:r>
      <w:r w:rsidR="00E610B4"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collected at each of the </w:t>
      </w:r>
      <w:r w:rsidR="00864266"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from 1999</w:t>
      </w:r>
      <w:r w:rsidR="00773199" w:rsidRPr="00696146">
        <w:rPr>
          <w:rFonts w:ascii="Times New Roman" w:hAnsi="Times New Roman" w:cs="Times New Roman"/>
          <w:sz w:val="24"/>
          <w:szCs w:val="24"/>
        </w:rPr>
        <w:t>–2002 and 2005–</w:t>
      </w:r>
      <w:r w:rsidRPr="00696146">
        <w:rPr>
          <w:rFonts w:ascii="Times New Roman" w:hAnsi="Times New Roman" w:cs="Times New Roman"/>
          <w:sz w:val="24"/>
          <w:szCs w:val="24"/>
        </w:rPr>
        <w:t xml:space="preserve">2019 at 373 </w:t>
      </w:r>
      <w:r w:rsidR="00773199" w:rsidRPr="00696146">
        <w:rPr>
          <w:rFonts w:ascii="Times New Roman" w:hAnsi="Times New Roman" w:cs="Times New Roman"/>
          <w:sz w:val="24"/>
          <w:szCs w:val="24"/>
        </w:rPr>
        <w:t xml:space="preserve">HBEF </w:t>
      </w:r>
      <w:r w:rsidRPr="00696146">
        <w:rPr>
          <w:rFonts w:ascii="Times New Roman" w:hAnsi="Times New Roman" w:cs="Times New Roman"/>
          <w:sz w:val="24"/>
          <w:szCs w:val="24"/>
        </w:rPr>
        <w:t xml:space="preserve">sampling </w:t>
      </w:r>
      <w:r w:rsidR="00773199" w:rsidRPr="00696146">
        <w:rPr>
          <w:rFonts w:ascii="Times New Roman" w:hAnsi="Times New Roman" w:cs="Times New Roman"/>
          <w:sz w:val="24"/>
          <w:szCs w:val="24"/>
        </w:rPr>
        <w:t>sites</w:t>
      </w:r>
      <w:r w:rsidRPr="00696146">
        <w:rPr>
          <w:rFonts w:ascii="Times New Roman" w:hAnsi="Times New Roman" w:cs="Times New Roman"/>
          <w:sz w:val="24"/>
          <w:szCs w:val="24"/>
        </w:rPr>
        <w:t>, from 1993</w:t>
      </w:r>
      <w:r w:rsidR="00773199" w:rsidRPr="00696146">
        <w:rPr>
          <w:rFonts w:ascii="Times New Roman" w:hAnsi="Times New Roman" w:cs="Times New Roman"/>
          <w:sz w:val="24"/>
          <w:szCs w:val="24"/>
        </w:rPr>
        <w:t>–2013 and 2017–</w:t>
      </w:r>
      <w:r w:rsidRPr="00696146">
        <w:rPr>
          <w:rFonts w:ascii="Times New Roman" w:hAnsi="Times New Roman" w:cs="Times New Roman"/>
          <w:sz w:val="24"/>
          <w:szCs w:val="24"/>
        </w:rPr>
        <w:t>20</w:t>
      </w:r>
      <w:r w:rsidR="00773199" w:rsidRPr="00696146">
        <w:rPr>
          <w:rFonts w:ascii="Times New Roman" w:hAnsi="Times New Roman" w:cs="Times New Roman"/>
          <w:sz w:val="24"/>
          <w:szCs w:val="24"/>
        </w:rPr>
        <w:t>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1149</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sampling </w:t>
      </w:r>
      <w:r w:rsidR="00773199" w:rsidRPr="00696146">
        <w:rPr>
          <w:rFonts w:ascii="Times New Roman" w:hAnsi="Times New Roman" w:cs="Times New Roman"/>
          <w:sz w:val="24"/>
          <w:szCs w:val="24"/>
        </w:rPr>
        <w:t>sites</w:t>
      </w:r>
      <w:r w:rsidRPr="00696146">
        <w:rPr>
          <w:rFonts w:ascii="Times New Roman" w:hAnsi="Times New Roman" w:cs="Times New Roman"/>
          <w:sz w:val="24"/>
          <w:szCs w:val="24"/>
        </w:rPr>
        <w:t>, and from 1997</w:t>
      </w:r>
      <w:r w:rsidR="00773199" w:rsidRPr="00696146">
        <w:rPr>
          <w:rFonts w:ascii="Times New Roman" w:hAnsi="Times New Roman" w:cs="Times New Roman"/>
          <w:sz w:val="24"/>
          <w:szCs w:val="24"/>
        </w:rPr>
        <w:t>–2018</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and</w:t>
      </w:r>
      <w:r w:rsidRPr="00696146">
        <w:rPr>
          <w:rFonts w:ascii="Times New Roman" w:hAnsi="Times New Roman" w:cs="Times New Roman"/>
          <w:sz w:val="24"/>
          <w:szCs w:val="24"/>
        </w:rPr>
        <w:t xml:space="preserve"> </w:t>
      </w:r>
      <w:r w:rsidR="00864266" w:rsidRPr="00696146">
        <w:rPr>
          <w:rFonts w:ascii="Times New Roman" w:hAnsi="Times New Roman" w:cs="Times New Roman"/>
          <w:sz w:val="24"/>
          <w:szCs w:val="24"/>
        </w:rPr>
        <w:t>2020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211 NCNF</w:t>
      </w:r>
      <w:r w:rsidRPr="00696146">
        <w:rPr>
          <w:rFonts w:ascii="Times New Roman" w:hAnsi="Times New Roman" w:cs="Times New Roman"/>
          <w:sz w:val="24"/>
          <w:szCs w:val="24"/>
        </w:rPr>
        <w:t xml:space="preserve"> sampling </w:t>
      </w:r>
      <w:r w:rsidR="00773199" w:rsidRPr="00696146">
        <w:rPr>
          <w:rFonts w:ascii="Times New Roman" w:hAnsi="Times New Roman" w:cs="Times New Roman"/>
          <w:sz w:val="24"/>
          <w:szCs w:val="24"/>
        </w:rPr>
        <w:t>sites</w:t>
      </w:r>
      <w:r w:rsidRPr="00696146">
        <w:rPr>
          <w:rFonts w:ascii="Times New Roman" w:hAnsi="Times New Roman" w:cs="Times New Roman"/>
          <w:sz w:val="24"/>
          <w:szCs w:val="24"/>
        </w:rPr>
        <w:t xml:space="preserve">. </w:t>
      </w:r>
      <w:r w:rsidR="00FC36B3" w:rsidRPr="00696146">
        <w:rPr>
          <w:rFonts w:ascii="Times New Roman" w:hAnsi="Times New Roman" w:cs="Times New Roman"/>
          <w:sz w:val="24"/>
          <w:szCs w:val="24"/>
        </w:rPr>
        <w:t xml:space="preserve">Avian point count surveys were not collected every year at all sampling sites. </w:t>
      </w:r>
      <w:r w:rsidR="00A72731" w:rsidRPr="00696146">
        <w:rPr>
          <w:rFonts w:ascii="Times New Roman" w:hAnsi="Times New Roman" w:cs="Times New Roman"/>
          <w:sz w:val="24"/>
          <w:szCs w:val="24"/>
        </w:rPr>
        <w:t xml:space="preserve">The number of years </w:t>
      </w:r>
      <w:r w:rsidR="00D54DED" w:rsidRPr="00696146">
        <w:rPr>
          <w:rFonts w:ascii="Times New Roman" w:hAnsi="Times New Roman" w:cs="Times New Roman"/>
          <w:sz w:val="24"/>
          <w:szCs w:val="24"/>
        </w:rPr>
        <w:t xml:space="preserve">of data </w:t>
      </w:r>
      <w:r w:rsidR="00A72731" w:rsidRPr="00696146">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sidRPr="00696146">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sidRPr="00696146">
        <w:rPr>
          <w:rFonts w:ascii="Times New Roman" w:hAnsi="Times New Roman" w:cs="Times New Roman"/>
          <w:sz w:val="24"/>
          <w:szCs w:val="24"/>
        </w:rPr>
        <w:t xml:space="preserve"> and</w:t>
      </w:r>
      <w:r w:rsidR="00D54DED" w:rsidRPr="00696146">
        <w:rPr>
          <w:rFonts w:ascii="Times New Roman" w:hAnsi="Times New Roman" w:cs="Times New Roman"/>
          <w:sz w:val="24"/>
          <w:szCs w:val="24"/>
        </w:rPr>
        <w:t xml:space="preserve"> 1–4 replicates (mean = 1.2 ± 0.4 replicates) in MNF</w:t>
      </w:r>
      <w:r w:rsidR="00957FFA" w:rsidRPr="00696146">
        <w:rPr>
          <w:rFonts w:ascii="Times New Roman" w:hAnsi="Times New Roman" w:cs="Times New Roman"/>
          <w:sz w:val="24"/>
          <w:szCs w:val="24"/>
        </w:rPr>
        <w:t xml:space="preserve">; in NCNF, only 1 avian point count survey was </w:t>
      </w:r>
      <w:r w:rsidR="00154783" w:rsidRPr="00696146">
        <w:rPr>
          <w:rFonts w:ascii="Times New Roman" w:hAnsi="Times New Roman" w:cs="Times New Roman"/>
          <w:sz w:val="24"/>
          <w:szCs w:val="24"/>
        </w:rPr>
        <w:t>completed</w:t>
      </w:r>
      <w:r w:rsidR="00957FFA" w:rsidRPr="00696146">
        <w:rPr>
          <w:rFonts w:ascii="Times New Roman" w:hAnsi="Times New Roman" w:cs="Times New Roman"/>
          <w:sz w:val="24"/>
          <w:szCs w:val="24"/>
        </w:rPr>
        <w:t xml:space="preserve"> per year.</w:t>
      </w:r>
      <w:r w:rsidR="00BE0971" w:rsidRPr="00696146">
        <w:rPr>
          <w:rFonts w:ascii="Times New Roman" w:hAnsi="Times New Roman" w:cs="Times New Roman"/>
          <w:sz w:val="24"/>
          <w:szCs w:val="24"/>
        </w:rPr>
        <w:t xml:space="preserve"> I included all replicate surveys per sampling site per year</w:t>
      </w:r>
      <w:r w:rsidR="003C47B1" w:rsidRPr="00696146">
        <w:rPr>
          <w:rFonts w:ascii="Times New Roman" w:hAnsi="Times New Roman" w:cs="Times New Roman"/>
          <w:sz w:val="24"/>
          <w:szCs w:val="24"/>
        </w:rPr>
        <w:t xml:space="preserve"> in my data analyses</w:t>
      </w:r>
      <w:r w:rsidR="00BE0971" w:rsidRPr="00696146">
        <w:rPr>
          <w:rFonts w:ascii="Times New Roman" w:hAnsi="Times New Roman" w:cs="Times New Roman"/>
          <w:sz w:val="24"/>
          <w:szCs w:val="24"/>
        </w:rPr>
        <w:t>.</w:t>
      </w:r>
    </w:p>
    <w:p w14:paraId="0398D7C4" w14:textId="4AB177B7" w:rsidR="00853C46" w:rsidRPr="00696146" w:rsidRDefault="00154783" w:rsidP="00853C4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Avian point count surveys</w:t>
      </w:r>
      <w:r w:rsidR="00853C46" w:rsidRPr="00696146">
        <w:rPr>
          <w:rFonts w:ascii="Times New Roman" w:hAnsi="Times New Roman" w:cs="Times New Roman"/>
          <w:sz w:val="24"/>
          <w:szCs w:val="24"/>
        </w:rPr>
        <w:t xml:space="preserve"> were conducted from </w:t>
      </w:r>
      <w:r w:rsidR="00D44B46" w:rsidRPr="00696146">
        <w:rPr>
          <w:rFonts w:ascii="Times New Roman" w:hAnsi="Times New Roman" w:cs="Times New Roman"/>
          <w:sz w:val="24"/>
          <w:szCs w:val="24"/>
        </w:rPr>
        <w:t>mid-</w:t>
      </w:r>
      <w:r w:rsidR="00853C46" w:rsidRPr="00696146">
        <w:rPr>
          <w:rFonts w:ascii="Times New Roman" w:hAnsi="Times New Roman" w:cs="Times New Roman"/>
          <w:sz w:val="24"/>
          <w:szCs w:val="24"/>
        </w:rPr>
        <w:t xml:space="preserve">May to </w:t>
      </w:r>
      <w:r w:rsidR="00D44B46" w:rsidRPr="00696146">
        <w:rPr>
          <w:rFonts w:ascii="Times New Roman" w:hAnsi="Times New Roman" w:cs="Times New Roman"/>
          <w:sz w:val="24"/>
          <w:szCs w:val="24"/>
        </w:rPr>
        <w:t xml:space="preserve">early </w:t>
      </w:r>
      <w:r w:rsidR="00853C46" w:rsidRPr="00696146">
        <w:rPr>
          <w:rFonts w:ascii="Times New Roman" w:hAnsi="Times New Roman" w:cs="Times New Roman"/>
          <w:sz w:val="24"/>
          <w:szCs w:val="24"/>
        </w:rPr>
        <w:t>July (i.e., during the bird breeding season)</w:t>
      </w:r>
      <w:r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 xml:space="preserve">and </w:t>
      </w:r>
      <w:r w:rsidRPr="00696146">
        <w:rPr>
          <w:rFonts w:ascii="Times New Roman" w:hAnsi="Times New Roman" w:cs="Times New Roman"/>
          <w:sz w:val="24"/>
          <w:szCs w:val="24"/>
        </w:rPr>
        <w:t>consisted of 10-minute stationary counts</w:t>
      </w:r>
      <w:r w:rsidR="00853C46" w:rsidRPr="00696146">
        <w:rPr>
          <w:rFonts w:ascii="Times New Roman" w:hAnsi="Times New Roman" w:cs="Times New Roman"/>
          <w:sz w:val="24"/>
          <w:szCs w:val="24"/>
        </w:rPr>
        <w:t xml:space="preserve">, during which </w:t>
      </w:r>
      <w:r w:rsidRPr="00696146">
        <w:rPr>
          <w:rFonts w:ascii="Times New Roman" w:hAnsi="Times New Roman" w:cs="Times New Roman"/>
          <w:sz w:val="24"/>
          <w:szCs w:val="24"/>
        </w:rPr>
        <w:t xml:space="preserve">a single </w:t>
      </w:r>
      <w:r w:rsidRPr="00696146">
        <w:rPr>
          <w:rFonts w:ascii="Times New Roman" w:hAnsi="Times New Roman" w:cs="Times New Roman"/>
          <w:sz w:val="24"/>
          <w:szCs w:val="24"/>
        </w:rPr>
        <w:lastRenderedPageBreak/>
        <w:t>observer recorded the species and number of all birds heard or seen.</w:t>
      </w:r>
      <w:r w:rsidR="00D74B87"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Surveys began within 30 minutes of sunrise and continued until approximately 4 hours after sunrise. No surveys were conducted on days with rain, heavy fog, or high wind speed, following the guidelines of Ralph et al. (1993). Up to 4 detection covariates were recorded for each survey: date, start time, wind code or wind speed, and sky code.</w:t>
      </w:r>
      <w:r w:rsidR="00DD381D" w:rsidRPr="00696146">
        <w:rPr>
          <w:rFonts w:ascii="Times New Roman" w:hAnsi="Times New Roman" w:cs="Times New Roman"/>
          <w:sz w:val="24"/>
          <w:szCs w:val="24"/>
        </w:rPr>
        <w:t xml:space="preserve"> </w:t>
      </w:r>
      <w:r w:rsidR="00912E51" w:rsidRPr="00696146">
        <w:rPr>
          <w:rFonts w:ascii="Times New Roman" w:hAnsi="Times New Roman" w:cs="Times New Roman"/>
          <w:sz w:val="24"/>
          <w:szCs w:val="24"/>
        </w:rPr>
        <w:t>While d</w:t>
      </w:r>
      <w:r w:rsidR="00DD381D" w:rsidRPr="00696146">
        <w:rPr>
          <w:rFonts w:ascii="Times New Roman" w:hAnsi="Times New Roman" w:cs="Times New Roman"/>
          <w:sz w:val="24"/>
          <w:szCs w:val="24"/>
        </w:rPr>
        <w:t xml:space="preserve">ate was recorded for all surveys, a subset of surveys </w:t>
      </w:r>
      <w:r w:rsidR="00E610B4" w:rsidRPr="00696146">
        <w:rPr>
          <w:rFonts w:ascii="Times New Roman" w:hAnsi="Times New Roman" w:cs="Times New Roman"/>
          <w:sz w:val="24"/>
          <w:szCs w:val="24"/>
        </w:rPr>
        <w:t>was</w:t>
      </w:r>
      <w:r w:rsidR="00DD381D" w:rsidRPr="00696146">
        <w:rPr>
          <w:rFonts w:ascii="Times New Roman" w:hAnsi="Times New Roman" w:cs="Times New Roman"/>
          <w:sz w:val="24"/>
          <w:szCs w:val="24"/>
        </w:rPr>
        <w:t xml:space="preserve"> missing start times</w:t>
      </w:r>
      <w:r w:rsidR="00C239F7" w:rsidRPr="00696146">
        <w:rPr>
          <w:rFonts w:ascii="Times New Roman" w:hAnsi="Times New Roman" w:cs="Times New Roman"/>
          <w:sz w:val="24"/>
          <w:szCs w:val="24"/>
        </w:rPr>
        <w:t xml:space="preserve"> (55% of MNF data, 4% of NCNF data)</w:t>
      </w:r>
      <w:r w:rsidR="00DD381D" w:rsidRPr="00696146">
        <w:rPr>
          <w:rFonts w:ascii="Times New Roman" w:hAnsi="Times New Roman" w:cs="Times New Roman"/>
          <w:sz w:val="24"/>
          <w:szCs w:val="24"/>
        </w:rPr>
        <w:t>, wind codes or wind speeds</w:t>
      </w:r>
      <w:r w:rsidR="00C239F7" w:rsidRPr="00696146">
        <w:rPr>
          <w:rFonts w:ascii="Times New Roman" w:hAnsi="Times New Roman" w:cs="Times New Roman"/>
          <w:sz w:val="24"/>
          <w:szCs w:val="24"/>
        </w:rPr>
        <w:t xml:space="preserve"> (59% of MNF data, 7% of NCNF data)</w:t>
      </w:r>
      <w:r w:rsidR="00DD381D" w:rsidRPr="00696146">
        <w:rPr>
          <w:rFonts w:ascii="Times New Roman" w:hAnsi="Times New Roman" w:cs="Times New Roman"/>
          <w:sz w:val="24"/>
          <w:szCs w:val="24"/>
        </w:rPr>
        <w:t>, or sky codes</w:t>
      </w:r>
      <w:r w:rsidR="00C239F7" w:rsidRPr="00696146">
        <w:rPr>
          <w:rFonts w:ascii="Times New Roman" w:hAnsi="Times New Roman" w:cs="Times New Roman"/>
          <w:sz w:val="24"/>
          <w:szCs w:val="24"/>
        </w:rPr>
        <w:t xml:space="preserve"> (</w:t>
      </w:r>
      <w:r w:rsidR="00A77D11" w:rsidRPr="00696146">
        <w:rPr>
          <w:rFonts w:ascii="Times New Roman" w:hAnsi="Times New Roman" w:cs="Times New Roman"/>
          <w:sz w:val="24"/>
          <w:szCs w:val="24"/>
        </w:rPr>
        <w:t xml:space="preserve">&lt;1% of HBEF data, </w:t>
      </w:r>
      <w:r w:rsidR="00C239F7" w:rsidRPr="00696146">
        <w:rPr>
          <w:rFonts w:ascii="Times New Roman" w:hAnsi="Times New Roman" w:cs="Times New Roman"/>
          <w:sz w:val="24"/>
          <w:szCs w:val="24"/>
        </w:rPr>
        <w:t>60% of MNF data, 7% of NCNF data)</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 xml:space="preserve">For data standardization, </w:t>
      </w:r>
      <w:r w:rsidR="002B579A" w:rsidRPr="00696146">
        <w:rPr>
          <w:rFonts w:ascii="Times New Roman" w:hAnsi="Times New Roman" w:cs="Times New Roman"/>
          <w:sz w:val="24"/>
          <w:szCs w:val="24"/>
        </w:rPr>
        <w:t xml:space="preserve">any recorded </w:t>
      </w:r>
      <w:r w:rsidR="006E0100" w:rsidRPr="00696146">
        <w:rPr>
          <w:rFonts w:ascii="Times New Roman" w:hAnsi="Times New Roman" w:cs="Times New Roman"/>
          <w:sz w:val="24"/>
          <w:szCs w:val="24"/>
        </w:rPr>
        <w:t>w</w:t>
      </w:r>
      <w:r w:rsidR="00DD381D" w:rsidRPr="00696146">
        <w:rPr>
          <w:rFonts w:ascii="Times New Roman" w:hAnsi="Times New Roman" w:cs="Times New Roman"/>
          <w:sz w:val="24"/>
          <w:szCs w:val="24"/>
        </w:rPr>
        <w:t>ind speed measurements were converted to wind codes</w:t>
      </w:r>
      <w:r w:rsidR="006E0100" w:rsidRPr="00696146">
        <w:rPr>
          <w:rFonts w:ascii="Times New Roman" w:hAnsi="Times New Roman" w:cs="Times New Roman"/>
          <w:sz w:val="24"/>
          <w:szCs w:val="24"/>
        </w:rPr>
        <w:t xml:space="preserve"> using</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the Beaufort wind scale</w:t>
      </w:r>
      <w:r w:rsidR="00DD381D" w:rsidRPr="00696146">
        <w:rPr>
          <w:rFonts w:ascii="Times New Roman" w:hAnsi="Times New Roman" w:cs="Times New Roman"/>
          <w:sz w:val="24"/>
          <w:szCs w:val="24"/>
        </w:rPr>
        <w:t>.</w:t>
      </w:r>
    </w:p>
    <w:p w14:paraId="4FC54E04" w14:textId="185AC66F" w:rsidR="00853C46" w:rsidRPr="00696146" w:rsidRDefault="00853C4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10-minute point count</w:t>
      </w:r>
      <w:r w:rsidR="00ED2BF8" w:rsidRPr="00696146">
        <w:rPr>
          <w:rFonts w:ascii="Times New Roman" w:hAnsi="Times New Roman" w:cs="Times New Roman"/>
          <w:sz w:val="24"/>
          <w:szCs w:val="24"/>
        </w:rPr>
        <w:t xml:space="preserve"> survey was</w:t>
      </w:r>
      <w:r w:rsidRPr="00696146">
        <w:rPr>
          <w:rFonts w:ascii="Times New Roman" w:hAnsi="Times New Roman" w:cs="Times New Roman"/>
          <w:sz w:val="24"/>
          <w:szCs w:val="24"/>
        </w:rPr>
        <w:t xml:space="preserve"> divided into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 intervals: 0:00–3:20, 3:21–6:40, and 6:41–10:00 minutes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0:00–3:00, 3:01–5:00, and 5:01–10:00 minutes (</w:t>
      </w:r>
      <w:r w:rsidR="00ED2BF8" w:rsidRPr="00696146">
        <w:rPr>
          <w:rFonts w:ascii="Times New Roman" w:hAnsi="Times New Roman" w:cs="Times New Roman"/>
          <w:sz w:val="24"/>
          <w:szCs w:val="24"/>
        </w:rPr>
        <w:t>MNF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or 0:00–3:59, 4:00–5:59, and 6:00–10:00 minutes (</w:t>
      </w:r>
      <w:r w:rsidR="00ED2BF8" w:rsidRPr="00696146">
        <w:rPr>
          <w:rFonts w:ascii="Times New Roman" w:hAnsi="Times New Roman" w:cs="Times New Roman"/>
          <w:sz w:val="24"/>
          <w:szCs w:val="24"/>
        </w:rPr>
        <w:t>NCNF</w:t>
      </w:r>
      <w:r w:rsidRPr="00696146">
        <w:rPr>
          <w:rFonts w:ascii="Times New Roman" w:hAnsi="Times New Roman" w:cs="Times New Roman"/>
          <w:sz w:val="24"/>
          <w:szCs w:val="24"/>
        </w:rPr>
        <w:t>). For each individual bird</w:t>
      </w:r>
      <w:r w:rsidR="00A2318E" w:rsidRPr="00696146">
        <w:rPr>
          <w:rFonts w:ascii="Times New Roman" w:hAnsi="Times New Roman" w:cs="Times New Roman"/>
          <w:sz w:val="24"/>
          <w:szCs w:val="24"/>
        </w:rPr>
        <w:t xml:space="preserve"> that was detected</w:t>
      </w:r>
      <w:r w:rsidRPr="00696146">
        <w:rPr>
          <w:rFonts w:ascii="Times New Roman" w:hAnsi="Times New Roman" w:cs="Times New Roman"/>
          <w:sz w:val="24"/>
          <w:szCs w:val="24"/>
        </w:rPr>
        <w:t xml:space="preserve">, observers recorded the </w:t>
      </w:r>
      <w:r w:rsidR="00A2318E" w:rsidRPr="00696146">
        <w:rPr>
          <w:rFonts w:ascii="Times New Roman" w:hAnsi="Times New Roman" w:cs="Times New Roman"/>
          <w:sz w:val="24"/>
          <w:szCs w:val="24"/>
        </w:rPr>
        <w:t xml:space="preserve">corresponding </w:t>
      </w:r>
      <w:r w:rsidR="00ED2BF8" w:rsidRPr="00696146">
        <w:rPr>
          <w:rFonts w:ascii="Times New Roman" w:hAnsi="Times New Roman" w:cs="Times New Roman"/>
          <w:sz w:val="24"/>
          <w:szCs w:val="24"/>
        </w:rPr>
        <w:t xml:space="preserve">time interval and </w:t>
      </w:r>
      <w:r w:rsidRPr="00696146">
        <w:rPr>
          <w:rFonts w:ascii="Times New Roman" w:hAnsi="Times New Roman" w:cs="Times New Roman"/>
          <w:sz w:val="24"/>
          <w:szCs w:val="24"/>
        </w:rPr>
        <w:t>distance band (≤50 m or &gt;50 m). During point count</w:t>
      </w:r>
      <w:r w:rsidR="00ED2BF8" w:rsidRPr="00696146">
        <w:rPr>
          <w:rFonts w:ascii="Times New Roman" w:hAnsi="Times New Roman" w:cs="Times New Roman"/>
          <w:sz w:val="24"/>
          <w:szCs w:val="24"/>
        </w:rPr>
        <w:t xml:space="preserve"> surveys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 xml:space="preserve">, each 3:20-minute interval was treated as a new sampling period (i.e., the presence of an individual bird would be recorded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separate times if the bird sang in all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 intervals), but observers indicated if a bird appeared for the first time or not during a time interval. During point count</w:t>
      </w:r>
      <w:r w:rsidR="00ED2BF8" w:rsidRPr="00696146">
        <w:rPr>
          <w:rFonts w:ascii="Times New Roman" w:hAnsi="Times New Roman" w:cs="Times New Roman"/>
          <w:sz w:val="24"/>
          <w:szCs w:val="24"/>
        </w:rPr>
        <w:t xml:space="preserve"> </w:t>
      </w:r>
      <w:r w:rsidRPr="00696146">
        <w:rPr>
          <w:rFonts w:ascii="Times New Roman" w:hAnsi="Times New Roman" w:cs="Times New Roman"/>
          <w:sz w:val="24"/>
          <w:szCs w:val="24"/>
        </w:rPr>
        <w:t>s</w:t>
      </w:r>
      <w:r w:rsidR="00ED2BF8" w:rsidRPr="00696146">
        <w:rPr>
          <w:rFonts w:ascii="Times New Roman" w:hAnsi="Times New Roman" w:cs="Times New Roman"/>
          <w:sz w:val="24"/>
          <w:szCs w:val="24"/>
        </w:rPr>
        <w:t>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MNF and NCNF</w:t>
      </w:r>
      <w:r w:rsidRPr="00696146">
        <w:rPr>
          <w:rFonts w:ascii="Times New Roman" w:hAnsi="Times New Roman" w:cs="Times New Roman"/>
          <w:sz w:val="24"/>
          <w:szCs w:val="24"/>
        </w:rPr>
        <w:t>, individual birds were only recorded the first time they were observed</w:t>
      </w:r>
      <w:r w:rsidR="00ED2BF8" w:rsidRPr="00696146">
        <w:rPr>
          <w:rFonts w:ascii="Times New Roman" w:hAnsi="Times New Roman" w:cs="Times New Roman"/>
          <w:sz w:val="24"/>
          <w:szCs w:val="24"/>
        </w:rPr>
        <w:t xml:space="preserve">, following </w:t>
      </w:r>
      <w:r w:rsidRPr="00696146">
        <w:rPr>
          <w:rFonts w:ascii="Times New Roman" w:hAnsi="Times New Roman" w:cs="Times New Roman"/>
          <w:sz w:val="24"/>
          <w:szCs w:val="24"/>
        </w:rPr>
        <w:t>removal sampling method</w:t>
      </w:r>
      <w:r w:rsidR="00ED2BF8" w:rsidRPr="00696146">
        <w:rPr>
          <w:rFonts w:ascii="Times New Roman" w:hAnsi="Times New Roman" w:cs="Times New Roman"/>
          <w:sz w:val="24"/>
          <w:szCs w:val="24"/>
        </w:rPr>
        <w:t>s</w:t>
      </w:r>
      <w:r w:rsidRPr="00696146">
        <w:rPr>
          <w:rFonts w:ascii="Times New Roman" w:hAnsi="Times New Roman" w:cs="Times New Roman"/>
          <w:sz w:val="24"/>
          <w:szCs w:val="24"/>
        </w:rPr>
        <w:t>.</w:t>
      </w:r>
      <w:r w:rsidR="00E93656" w:rsidRPr="00696146">
        <w:rPr>
          <w:rFonts w:ascii="Times New Roman" w:hAnsi="Times New Roman" w:cs="Times New Roman"/>
          <w:sz w:val="24"/>
          <w:szCs w:val="24"/>
        </w:rPr>
        <w:t xml:space="preserve"> To </w:t>
      </w:r>
      <w:r w:rsidR="003C47B1" w:rsidRPr="00696146">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696146" w:rsidRDefault="005F19A0" w:rsidP="00DA59E3">
      <w:pPr>
        <w:spacing w:line="276" w:lineRule="auto"/>
        <w:rPr>
          <w:rFonts w:ascii="Times New Roman" w:hAnsi="Times New Roman" w:cs="Times New Roman"/>
          <w:b/>
          <w:bCs/>
          <w:sz w:val="24"/>
        </w:rPr>
      </w:pPr>
      <w:r w:rsidRPr="00696146">
        <w:rPr>
          <w:rFonts w:ascii="Times New Roman" w:hAnsi="Times New Roman" w:cs="Times New Roman"/>
          <w:b/>
          <w:bCs/>
          <w:sz w:val="24"/>
        </w:rPr>
        <w:t>E</w:t>
      </w:r>
      <w:r w:rsidR="00DA59E3" w:rsidRPr="00696146">
        <w:rPr>
          <w:rFonts w:ascii="Times New Roman" w:hAnsi="Times New Roman" w:cs="Times New Roman"/>
          <w:b/>
          <w:bCs/>
          <w:sz w:val="24"/>
        </w:rPr>
        <w:t>nvironmental data</w:t>
      </w:r>
    </w:p>
    <w:p w14:paraId="2B2BCBA3" w14:textId="5467212E" w:rsidR="006A5D5D" w:rsidRPr="00696146" w:rsidRDefault="00CD4B85" w:rsidP="007A1808">
      <w:pPr>
        <w:spacing w:line="276" w:lineRule="auto"/>
        <w:ind w:firstLine="720"/>
        <w:rPr>
          <w:rFonts w:ascii="Times New Roman" w:hAnsi="Times New Roman" w:cs="Times New Roman"/>
          <w:sz w:val="24"/>
        </w:rPr>
      </w:pPr>
      <w:bookmarkStart w:id="13" w:name="_Hlk127185543"/>
      <w:r w:rsidRPr="00696146">
        <w:rPr>
          <w:rFonts w:ascii="Times New Roman" w:hAnsi="Times New Roman" w:cs="Times New Roman"/>
          <w:sz w:val="24"/>
        </w:rPr>
        <w:t>The full set of s</w:t>
      </w:r>
      <w:r w:rsidR="002A31A6" w:rsidRPr="00696146">
        <w:rPr>
          <w:rFonts w:ascii="Times New Roman" w:hAnsi="Times New Roman" w:cs="Times New Roman"/>
          <w:sz w:val="24"/>
        </w:rPr>
        <w:t xml:space="preserve">ite covariates included </w:t>
      </w:r>
      <w:r w:rsidRPr="00696146">
        <w:rPr>
          <w:rFonts w:ascii="Times New Roman" w:hAnsi="Times New Roman" w:cs="Times New Roman"/>
          <w:sz w:val="24"/>
        </w:rPr>
        <w:t>year</w:t>
      </w:r>
      <w:r w:rsidR="00DE2144" w:rsidRPr="00696146">
        <w:rPr>
          <w:rFonts w:ascii="Times New Roman" w:hAnsi="Times New Roman" w:cs="Times New Roman"/>
          <w:sz w:val="24"/>
        </w:rPr>
        <w:t xml:space="preserve"> of data collection</w:t>
      </w:r>
      <w:commentRangeStart w:id="14"/>
      <w:r w:rsidRPr="00696146">
        <w:rPr>
          <w:rFonts w:ascii="Times New Roman" w:hAnsi="Times New Roman" w:cs="Times New Roman"/>
          <w:sz w:val="24"/>
        </w:rPr>
        <w:t xml:space="preserve">, </w:t>
      </w:r>
      <w:r w:rsidR="00DC7485" w:rsidRPr="00696146">
        <w:rPr>
          <w:rFonts w:ascii="Times New Roman" w:hAnsi="Times New Roman" w:cs="Times New Roman"/>
          <w:sz w:val="24"/>
        </w:rPr>
        <w:t xml:space="preserve">latitude, </w:t>
      </w:r>
      <w:r w:rsidR="002A31A6" w:rsidRPr="00696146">
        <w:rPr>
          <w:rFonts w:ascii="Times New Roman" w:hAnsi="Times New Roman" w:cs="Times New Roman"/>
          <w:sz w:val="24"/>
        </w:rPr>
        <w:t xml:space="preserve">elevation, </w:t>
      </w:r>
      <w:r w:rsidR="00F54F32" w:rsidRPr="00696146">
        <w:rPr>
          <w:rFonts w:ascii="Times New Roman" w:hAnsi="Times New Roman" w:cs="Times New Roman"/>
          <w:sz w:val="24"/>
        </w:rPr>
        <w:t xml:space="preserve">4 focal climate variables, </w:t>
      </w:r>
      <w:r w:rsidR="002A31A6" w:rsidRPr="00696146">
        <w:rPr>
          <w:rFonts w:ascii="Times New Roman" w:hAnsi="Times New Roman" w:cs="Times New Roman"/>
          <w:sz w:val="24"/>
        </w:rPr>
        <w:t xml:space="preserve">and 4 environmental variables that were included </w:t>
      </w:r>
      <w:commentRangeEnd w:id="14"/>
      <w:r w:rsidR="0066286C">
        <w:rPr>
          <w:rStyle w:val="CommentReference"/>
        </w:rPr>
        <w:commentReference w:id="14"/>
      </w:r>
      <w:r w:rsidR="002A31A6" w:rsidRPr="00696146">
        <w:rPr>
          <w:rFonts w:ascii="Times New Roman" w:hAnsi="Times New Roman" w:cs="Times New Roman"/>
          <w:sz w:val="24"/>
        </w:rPr>
        <w:t>to control for their known effects</w:t>
      </w:r>
      <w:r w:rsidR="00184AEE" w:rsidRPr="00696146">
        <w:rPr>
          <w:rFonts w:ascii="Times New Roman" w:hAnsi="Times New Roman" w:cs="Times New Roman"/>
          <w:sz w:val="24"/>
        </w:rPr>
        <w:t xml:space="preserve"> (Table 2)</w:t>
      </w:r>
      <w:r w:rsidR="002A31A6" w:rsidRPr="00696146">
        <w:rPr>
          <w:rFonts w:ascii="Times New Roman" w:hAnsi="Times New Roman" w:cs="Times New Roman"/>
          <w:sz w:val="24"/>
        </w:rPr>
        <w:t xml:space="preserve">. </w:t>
      </w:r>
      <w:r w:rsidR="00F54F32" w:rsidRPr="00696146">
        <w:rPr>
          <w:rFonts w:ascii="Times New Roman" w:hAnsi="Times New Roman" w:cs="Times New Roman"/>
          <w:sz w:val="24"/>
        </w:rPr>
        <w:t xml:space="preserve">Latitude corresponded to the center point of the sampling site. </w:t>
      </w:r>
      <w:commentRangeStart w:id="15"/>
      <w:r w:rsidR="00F54F32" w:rsidRPr="00696146">
        <w:rPr>
          <w:rFonts w:ascii="Times New Roman" w:hAnsi="Times New Roman" w:cs="Times New Roman"/>
          <w:sz w:val="24"/>
        </w:rPr>
        <w:t xml:space="preserve">Mean elevation </w:t>
      </w:r>
      <w:commentRangeEnd w:id="15"/>
      <w:r w:rsidR="0066286C">
        <w:rPr>
          <w:rStyle w:val="CommentReference"/>
        </w:rPr>
        <w:commentReference w:id="15"/>
      </w:r>
      <w:r w:rsidR="00F54F32" w:rsidRPr="00696146">
        <w:rPr>
          <w:rFonts w:ascii="Times New Roman" w:hAnsi="Times New Roman" w:cs="Times New Roman"/>
          <w:sz w:val="24"/>
        </w:rPr>
        <w:t xml:space="preserve">within 50 m of each sampling site was calculated using Shuttle Radar Topography Mission digital elevation data (Table 2). </w:t>
      </w:r>
      <w:r w:rsidR="002A31A6" w:rsidRPr="00696146">
        <w:rPr>
          <w:rFonts w:ascii="Times New Roman" w:hAnsi="Times New Roman" w:cs="Times New Roman"/>
          <w:sz w:val="24"/>
        </w:rPr>
        <w:t xml:space="preserve">The focal climate variables consisted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(i.e., 15 May to 30 June) temperature during the year of data collection</w:t>
      </w:r>
      <w:r w:rsidR="00D44B46" w:rsidRPr="00696146">
        <w:rPr>
          <w:rFonts w:ascii="Times New Roman" w:hAnsi="Times New Roman" w:cs="Times New Roman"/>
          <w:sz w:val="24"/>
        </w:rPr>
        <w:t xml:space="preserve"> (hereafter mean temperature)</w:t>
      </w:r>
      <w:r w:rsidR="002A31A6" w:rsidRPr="00696146">
        <w:rPr>
          <w:rFonts w:ascii="Times New Roman" w:hAnsi="Times New Roman" w:cs="Times New Roman"/>
          <w:sz w:val="24"/>
        </w:rPr>
        <w:t xml:space="preserve">, standard deviation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temperature</w:t>
      </w:r>
      <w:r w:rsidR="00D44B46" w:rsidRPr="00696146">
        <w:rPr>
          <w:rFonts w:ascii="Times New Roman" w:hAnsi="Times New Roman" w:cs="Times New Roman"/>
          <w:sz w:val="24"/>
        </w:rPr>
        <w:t xml:space="preserve"> (hereafter SD temperature)</w:t>
      </w:r>
      <w:r w:rsidR="002A31A6" w:rsidRPr="00696146">
        <w:rPr>
          <w:rFonts w:ascii="Times New Roman" w:hAnsi="Times New Roman" w:cs="Times New Roman"/>
          <w:sz w:val="24"/>
        </w:rPr>
        <w:t xml:space="preserve">, and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total breeding season precipitation during the year of data collection and during the previous year</w:t>
      </w:r>
      <w:r w:rsidR="00D44B46" w:rsidRPr="00696146">
        <w:rPr>
          <w:rFonts w:ascii="Times New Roman" w:hAnsi="Times New Roman" w:cs="Times New Roman"/>
          <w:sz w:val="24"/>
        </w:rPr>
        <w:t xml:space="preserve"> (hereafter current precipitation and previous precipitation, respectively)</w:t>
      </w:r>
      <w:r w:rsidR="002A31A6" w:rsidRPr="00696146">
        <w:rPr>
          <w:rFonts w:ascii="Times New Roman" w:hAnsi="Times New Roman" w:cs="Times New Roman"/>
          <w:sz w:val="24"/>
        </w:rPr>
        <w:t>.</w:t>
      </w:r>
      <w:r w:rsidR="000B16A5" w:rsidRPr="00696146">
        <w:rPr>
          <w:rFonts w:ascii="Times New Roman" w:hAnsi="Times New Roman" w:cs="Times New Roman"/>
          <w:sz w:val="24"/>
        </w:rPr>
        <w:t xml:space="preserve"> All climate data were calculated from PRISM Climate Group daily temperature and precipitation data</w:t>
      </w:r>
      <w:r w:rsidR="00FF24C0" w:rsidRPr="00696146">
        <w:rPr>
          <w:rFonts w:ascii="Times New Roman" w:hAnsi="Times New Roman" w:cs="Times New Roman"/>
          <w:sz w:val="24"/>
        </w:rPr>
        <w:t xml:space="preserve"> </w:t>
      </w:r>
      <w:r w:rsidR="00FF24C0" w:rsidRPr="00696146">
        <w:rPr>
          <w:rFonts w:ascii="Times New Roman" w:hAnsi="Times New Roman" w:cs="Times New Roman"/>
          <w:sz w:val="24"/>
        </w:rPr>
        <w:fldChar w:fldCharType="begin" w:fldLock="1"/>
      </w:r>
      <w:r w:rsidR="00FF24C0" w:rsidRPr="00696146">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24C0" w:rsidRPr="00696146">
        <w:rPr>
          <w:rFonts w:ascii="Cambria Math" w:hAnsi="Cambria Math" w:cs="Cambria Math"/>
          <w:sz w:val="24"/>
        </w:rPr>
        <w:instrText>∼</w:instrText>
      </w:r>
      <w:r w:rsidR="00FF24C0" w:rsidRPr="00696146">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(Daly et al. 2008)</w:t>
      </w:r>
      <w:r w:rsidR="00FF24C0" w:rsidRPr="00696146">
        <w:rPr>
          <w:rFonts w:ascii="Times New Roman" w:hAnsi="Times New Roman" w:cs="Times New Roman"/>
          <w:sz w:val="24"/>
        </w:rPr>
        <w:fldChar w:fldCharType="end"/>
      </w:r>
      <w:r w:rsidR="000B16A5" w:rsidRPr="00696146">
        <w:rPr>
          <w:rFonts w:ascii="Times New Roman" w:hAnsi="Times New Roman" w:cs="Times New Roman"/>
          <w:sz w:val="24"/>
        </w:rPr>
        <w:t xml:space="preserve"> corresponding to </w:t>
      </w:r>
      <w:r w:rsidR="000A643D" w:rsidRPr="00696146">
        <w:rPr>
          <w:rFonts w:ascii="Times New Roman" w:hAnsi="Times New Roman" w:cs="Times New Roman"/>
          <w:sz w:val="24"/>
        </w:rPr>
        <w:t xml:space="preserve">15 </w:t>
      </w:r>
      <w:r w:rsidR="000B16A5" w:rsidRPr="00696146">
        <w:rPr>
          <w:rFonts w:ascii="Times New Roman" w:hAnsi="Times New Roman" w:cs="Times New Roman"/>
          <w:sz w:val="24"/>
        </w:rPr>
        <w:t xml:space="preserve">May through </w:t>
      </w:r>
      <w:r w:rsidR="000A643D" w:rsidRPr="00696146">
        <w:rPr>
          <w:rFonts w:ascii="Times New Roman" w:hAnsi="Times New Roman" w:cs="Times New Roman"/>
          <w:sz w:val="24"/>
        </w:rPr>
        <w:t xml:space="preserve">30 </w:t>
      </w:r>
      <w:r w:rsidR="000B16A5" w:rsidRPr="00696146">
        <w:rPr>
          <w:rFonts w:ascii="Times New Roman" w:hAnsi="Times New Roman" w:cs="Times New Roman"/>
          <w:sz w:val="24"/>
        </w:rPr>
        <w:t xml:space="preserve">June of each survey year. </w:t>
      </w:r>
      <w:r w:rsidR="006A5D5D" w:rsidRPr="00696146">
        <w:rPr>
          <w:rFonts w:ascii="Times New Roman" w:hAnsi="Times New Roman" w:cs="Times New Roman"/>
          <w:sz w:val="24"/>
        </w:rPr>
        <w:t xml:space="preserve">The 4 additional environmental variables consisted of </w:t>
      </w:r>
      <w:r w:rsidR="002A31A6" w:rsidRPr="00696146">
        <w:rPr>
          <w:rFonts w:ascii="Times New Roman" w:hAnsi="Times New Roman" w:cs="Times New Roman"/>
          <w:sz w:val="24"/>
        </w:rPr>
        <w:t xml:space="preserve">aspect, topographic position index (TPI), </w:t>
      </w:r>
      <w:r w:rsidR="006A5D5D" w:rsidRPr="00696146">
        <w:rPr>
          <w:rFonts w:ascii="Times New Roman" w:hAnsi="Times New Roman" w:cs="Times New Roman"/>
          <w:sz w:val="24"/>
        </w:rPr>
        <w:t xml:space="preserve">dominant (i.e., occupying the greatest proportion of area within 50 m of </w:t>
      </w:r>
      <w:r w:rsidR="002D04C9" w:rsidRPr="00696146">
        <w:rPr>
          <w:rFonts w:ascii="Times New Roman" w:hAnsi="Times New Roman" w:cs="Times New Roman"/>
          <w:sz w:val="24"/>
        </w:rPr>
        <w:t>the</w:t>
      </w:r>
      <w:r w:rsidR="006A5D5D" w:rsidRPr="00696146">
        <w:rPr>
          <w:rFonts w:ascii="Times New Roman" w:hAnsi="Times New Roman" w:cs="Times New Roman"/>
          <w:sz w:val="24"/>
        </w:rPr>
        <w:t xml:space="preserve"> </w:t>
      </w:r>
      <w:r w:rsidR="006A5D5D" w:rsidRPr="00696146">
        <w:rPr>
          <w:rFonts w:ascii="Times New Roman" w:hAnsi="Times New Roman" w:cs="Times New Roman"/>
          <w:sz w:val="24"/>
          <w:szCs w:val="24"/>
        </w:rPr>
        <w:t xml:space="preserve">sampling </w:t>
      </w:r>
      <w:r w:rsidR="002D04C9" w:rsidRPr="00696146">
        <w:rPr>
          <w:rFonts w:ascii="Times New Roman" w:hAnsi="Times New Roman" w:cs="Times New Roman"/>
          <w:sz w:val="24"/>
          <w:szCs w:val="24"/>
        </w:rPr>
        <w:t>site</w:t>
      </w:r>
      <w:r w:rsidR="006A5D5D" w:rsidRPr="00696146">
        <w:rPr>
          <w:rFonts w:ascii="Times New Roman" w:hAnsi="Times New Roman" w:cs="Times New Roman"/>
          <w:sz w:val="24"/>
        </w:rPr>
        <w:t xml:space="preserve">) forest type (deciduous, mixed, or coniferous), and proportion of any </w:t>
      </w:r>
      <w:commentRangeStart w:id="16"/>
      <w:r w:rsidR="006A5D5D" w:rsidRPr="00696146">
        <w:rPr>
          <w:rFonts w:ascii="Times New Roman" w:hAnsi="Times New Roman" w:cs="Times New Roman"/>
          <w:sz w:val="24"/>
        </w:rPr>
        <w:t xml:space="preserve">type of forest cover </w:t>
      </w:r>
      <w:commentRangeEnd w:id="16"/>
      <w:r w:rsidR="00515C66">
        <w:rPr>
          <w:rStyle w:val="CommentReference"/>
        </w:rPr>
        <w:commentReference w:id="16"/>
      </w:r>
      <w:r w:rsidR="006A5D5D" w:rsidRPr="00696146">
        <w:rPr>
          <w:rFonts w:ascii="Times New Roman" w:hAnsi="Times New Roman" w:cs="Times New Roman"/>
          <w:sz w:val="24"/>
        </w:rPr>
        <w:t>within 1 km</w:t>
      </w:r>
      <w:r w:rsidR="002D04C9" w:rsidRPr="00696146">
        <w:rPr>
          <w:rFonts w:ascii="Times New Roman" w:hAnsi="Times New Roman" w:cs="Times New Roman"/>
          <w:sz w:val="24"/>
        </w:rPr>
        <w:t xml:space="preserve"> of the sampling site</w:t>
      </w:r>
      <w:r w:rsidR="006A5D5D" w:rsidRPr="00696146">
        <w:rPr>
          <w:rFonts w:ascii="Times New Roman" w:hAnsi="Times New Roman" w:cs="Times New Roman"/>
          <w:sz w:val="24"/>
        </w:rPr>
        <w:t xml:space="preserve">. Mode aspect and mode TPI within 50 m of each sampling site were derived from Shuttle Radar Topography Mission digital elevation data. </w:t>
      </w:r>
      <w:r w:rsidR="0060613D" w:rsidRPr="00696146">
        <w:rPr>
          <w:rFonts w:ascii="Times New Roman" w:hAnsi="Times New Roman" w:cs="Times New Roman"/>
          <w:sz w:val="24"/>
        </w:rPr>
        <w:t xml:space="preserve">To determine the dominant forest type and proportion of forest cover, I </w:t>
      </w:r>
      <w:r w:rsidR="00771464" w:rsidRPr="00696146">
        <w:rPr>
          <w:rFonts w:ascii="Times New Roman" w:hAnsi="Times New Roman" w:cs="Times New Roman"/>
          <w:sz w:val="24"/>
        </w:rPr>
        <w:t>downloaded the</w:t>
      </w:r>
      <w:r w:rsidR="0060613D" w:rsidRPr="00696146">
        <w:rPr>
          <w:rFonts w:ascii="Times New Roman" w:hAnsi="Times New Roman" w:cs="Times New Roman"/>
          <w:sz w:val="24"/>
        </w:rPr>
        <w:t xml:space="preserve"> 2001, 2004, 2006, 2008, 2011, 2013, 2016</w:t>
      </w:r>
      <w:r w:rsidR="00771464" w:rsidRPr="00696146">
        <w:rPr>
          <w:rFonts w:ascii="Times New Roman" w:hAnsi="Times New Roman" w:cs="Times New Roman"/>
          <w:sz w:val="24"/>
        </w:rPr>
        <w:t>, and 2019</w:t>
      </w:r>
      <w:r w:rsidR="0060613D" w:rsidRPr="00696146">
        <w:rPr>
          <w:rFonts w:ascii="Times New Roman" w:hAnsi="Times New Roman" w:cs="Times New Roman"/>
          <w:sz w:val="24"/>
        </w:rPr>
        <w:t xml:space="preserve"> National Land Cover Databases</w:t>
      </w:r>
      <w:r w:rsidR="006A5D5D" w:rsidRPr="00696146">
        <w:rPr>
          <w:rFonts w:ascii="Times New Roman" w:hAnsi="Times New Roman" w:cs="Times New Roman"/>
          <w:sz w:val="24"/>
        </w:rPr>
        <w:t xml:space="preserve"> (NLCD)</w:t>
      </w:r>
      <w:r w:rsidR="0060613D" w:rsidRPr="00696146">
        <w:rPr>
          <w:rFonts w:ascii="Times New Roman" w:hAnsi="Times New Roman" w:cs="Times New Roman"/>
          <w:sz w:val="24"/>
        </w:rPr>
        <w:t xml:space="preserve">, which all have a resolution of 30 m </w:t>
      </w:r>
      <w:r w:rsidR="006A5D5D" w:rsidRPr="00696146">
        <w:rPr>
          <w:rFonts w:ascii="Times New Roman" w:hAnsi="Times New Roman" w:cs="Times New Roman"/>
          <w:sz w:val="24"/>
        </w:rPr>
        <w:fldChar w:fldCharType="begin" w:fldLock="1"/>
      </w:r>
      <w:r w:rsidR="006A5D5D" w:rsidRPr="0069614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96146">
        <w:rPr>
          <w:rFonts w:ascii="Times New Roman" w:hAnsi="Times New Roman" w:cs="Times New Roman"/>
          <w:sz w:val="24"/>
        </w:rPr>
        <w:fldChar w:fldCharType="separate"/>
      </w:r>
      <w:r w:rsidR="006A5D5D" w:rsidRPr="00696146">
        <w:rPr>
          <w:rFonts w:ascii="Times New Roman" w:hAnsi="Times New Roman" w:cs="Times New Roman"/>
          <w:noProof/>
          <w:sz w:val="24"/>
        </w:rPr>
        <w:t xml:space="preserve">(Jin et al. </w:t>
      </w:r>
      <w:r w:rsidR="006A5D5D" w:rsidRPr="00696146">
        <w:rPr>
          <w:rFonts w:ascii="Times New Roman" w:hAnsi="Times New Roman" w:cs="Times New Roman"/>
          <w:noProof/>
          <w:sz w:val="24"/>
        </w:rPr>
        <w:lastRenderedPageBreak/>
        <w:t>2019)</w:t>
      </w:r>
      <w:r w:rsidR="006A5D5D" w:rsidRPr="00696146">
        <w:rPr>
          <w:rFonts w:ascii="Times New Roman" w:hAnsi="Times New Roman" w:cs="Times New Roman"/>
          <w:sz w:val="24"/>
        </w:rPr>
        <w:fldChar w:fldCharType="end"/>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All calculations were made</w:t>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using</w:t>
      </w:r>
      <w:r w:rsidR="0060613D" w:rsidRPr="00696146">
        <w:rPr>
          <w:rFonts w:ascii="Times New Roman" w:hAnsi="Times New Roman" w:cs="Times New Roman"/>
          <w:sz w:val="24"/>
        </w:rPr>
        <w:t xml:space="preserve"> land cover data from the closest year available (</w:t>
      </w:r>
      <w:r w:rsidR="006A5D5D" w:rsidRPr="00696146">
        <w:rPr>
          <w:rFonts w:ascii="Times New Roman" w:hAnsi="Times New Roman" w:cs="Times New Roman"/>
          <w:sz w:val="24"/>
        </w:rPr>
        <w:t>i.e.</w:t>
      </w:r>
      <w:r w:rsidR="0060613D" w:rsidRPr="00696146">
        <w:rPr>
          <w:rFonts w:ascii="Times New Roman" w:hAnsi="Times New Roman" w:cs="Times New Roman"/>
          <w:sz w:val="24"/>
        </w:rPr>
        <w:t xml:space="preserve">, I </w:t>
      </w:r>
      <w:r w:rsidR="006A5D5D" w:rsidRPr="00696146">
        <w:rPr>
          <w:rFonts w:ascii="Times New Roman" w:hAnsi="Times New Roman" w:cs="Times New Roman"/>
          <w:sz w:val="24"/>
        </w:rPr>
        <w:t>used</w:t>
      </w:r>
      <w:r w:rsidR="0060613D" w:rsidRPr="00696146">
        <w:rPr>
          <w:rFonts w:ascii="Times New Roman" w:hAnsi="Times New Roman" w:cs="Times New Roman"/>
          <w:sz w:val="24"/>
        </w:rPr>
        <w:t xml:space="preserve"> the </w:t>
      </w:r>
      <w:r w:rsidR="006A5D5D" w:rsidRPr="00696146">
        <w:rPr>
          <w:rFonts w:ascii="Times New Roman" w:hAnsi="Times New Roman" w:cs="Times New Roman"/>
          <w:sz w:val="24"/>
        </w:rPr>
        <w:t>2001</w:t>
      </w:r>
      <w:r w:rsidR="0060613D" w:rsidRPr="00696146">
        <w:rPr>
          <w:rFonts w:ascii="Times New Roman" w:hAnsi="Times New Roman" w:cs="Times New Roman"/>
          <w:sz w:val="24"/>
        </w:rPr>
        <w:t xml:space="preserve"> </w:t>
      </w:r>
      <w:r w:rsidR="006A5D5D" w:rsidRPr="00696146">
        <w:rPr>
          <w:rFonts w:ascii="Times New Roman" w:hAnsi="Times New Roman" w:cs="Times New Roman"/>
          <w:sz w:val="24"/>
        </w:rPr>
        <w:t xml:space="preserve">NLCD </w:t>
      </w:r>
      <w:r w:rsidR="0060613D" w:rsidRPr="00696146">
        <w:rPr>
          <w:rFonts w:ascii="Times New Roman" w:hAnsi="Times New Roman" w:cs="Times New Roman"/>
          <w:sz w:val="24"/>
        </w:rPr>
        <w:t xml:space="preserve">data for surveys conducted </w:t>
      </w:r>
      <w:r w:rsidR="006A5D5D" w:rsidRPr="00696146">
        <w:rPr>
          <w:rFonts w:ascii="Times New Roman" w:hAnsi="Times New Roman" w:cs="Times New Roman"/>
          <w:sz w:val="24"/>
        </w:rPr>
        <w:t xml:space="preserve">in 2002 or earlier, 2004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2003 or 2004, 2006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2005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2007, 2008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2008 or 2009, 2011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2010</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2012, 2013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2013 or 2014, 2016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2017, and 2019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2018 or later</w:t>
      </w:r>
      <w:r w:rsidR="0060613D" w:rsidRPr="00696146">
        <w:rPr>
          <w:rFonts w:ascii="Times New Roman" w:hAnsi="Times New Roman" w:cs="Times New Roman"/>
          <w:sz w:val="24"/>
        </w:rPr>
        <w:t xml:space="preserve">). </w:t>
      </w:r>
    </w:p>
    <w:bookmarkEnd w:id="13"/>
    <w:p w14:paraId="4C91C7C2" w14:textId="76892458" w:rsidR="003D46EE" w:rsidRPr="00696146" w:rsidRDefault="003D46EE" w:rsidP="007A1808">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Data analysis</w:t>
      </w:r>
    </w:p>
    <w:p w14:paraId="06442A06" w14:textId="76F82479" w:rsidR="00545187" w:rsidRPr="00696146" w:rsidRDefault="00545187" w:rsidP="007A1808">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overall species and guild richness from a hierarchical community model</w:t>
      </w:r>
    </w:p>
    <w:p w14:paraId="4D24F654" w14:textId="4FAECCFB" w:rsidR="00004DE7" w:rsidRPr="00696146" w:rsidRDefault="00A642C1" w:rsidP="00D57FDA">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calculate overall species richness and guild richness at each sampling site in each year of the study, I </w:t>
      </w:r>
      <w:r w:rsidR="00772450" w:rsidRPr="00696146">
        <w:rPr>
          <w:rFonts w:ascii="Times New Roman" w:hAnsi="Times New Roman" w:cs="Times New Roman"/>
          <w:sz w:val="24"/>
          <w:szCs w:val="24"/>
        </w:rPr>
        <w:t>estimated the individual species occupancy of</w:t>
      </w:r>
      <w:r w:rsidRPr="00696146">
        <w:rPr>
          <w:rFonts w:ascii="Times New Roman" w:hAnsi="Times New Roman" w:cs="Times New Roman"/>
          <w:sz w:val="24"/>
          <w:szCs w:val="24"/>
        </w:rPr>
        <w:t xml:space="preserve"> the 40 forest songbird species simultaneously in a hierarchical community model</w:t>
      </w:r>
      <w:r w:rsidR="00DD228E" w:rsidRPr="00696146">
        <w:rPr>
          <w:rFonts w:ascii="Times New Roman" w:hAnsi="Times New Roman" w:cs="Times New Roman"/>
          <w:sz w:val="24"/>
          <w:szCs w:val="24"/>
        </w:rPr>
        <w:t xml:space="preserve"> (see Appendix </w:t>
      </w:r>
      <w:r w:rsidR="00044CCB" w:rsidRPr="00696146">
        <w:rPr>
          <w:rFonts w:ascii="Times New Roman" w:hAnsi="Times New Roman" w:cs="Times New Roman"/>
          <w:sz w:val="24"/>
          <w:szCs w:val="24"/>
        </w:rPr>
        <w:t>B</w:t>
      </w:r>
      <w:r w:rsidR="00DD228E" w:rsidRPr="00696146">
        <w:rPr>
          <w:rFonts w:ascii="Times New Roman" w:hAnsi="Times New Roman" w:cs="Times New Roman"/>
          <w:sz w:val="24"/>
          <w:szCs w:val="24"/>
        </w:rPr>
        <w:t xml:space="preserve"> for JAGS code)</w:t>
      </w:r>
      <w:r w:rsidR="005C1176" w:rsidRPr="00696146">
        <w:rPr>
          <w:rFonts w:ascii="Times New Roman" w:hAnsi="Times New Roman" w:cs="Times New Roman"/>
          <w:sz w:val="24"/>
          <w:szCs w:val="24"/>
        </w:rPr>
        <w:t xml:space="preserve"> and then derived the </w:t>
      </w:r>
      <w:commentRangeStart w:id="17"/>
      <w:r w:rsidR="005C1176" w:rsidRPr="00696146">
        <w:rPr>
          <w:rFonts w:ascii="Times New Roman" w:hAnsi="Times New Roman" w:cs="Times New Roman"/>
          <w:sz w:val="24"/>
          <w:szCs w:val="24"/>
        </w:rPr>
        <w:t>corresponding sums for all species and each guild designation</w:t>
      </w:r>
      <w:commentRangeEnd w:id="17"/>
      <w:r w:rsidR="005B54C3">
        <w:rPr>
          <w:rStyle w:val="CommentReference"/>
        </w:rPr>
        <w:commentReference w:id="17"/>
      </w:r>
      <w:r w:rsidR="00772450" w:rsidRPr="00696146">
        <w:rPr>
          <w:rFonts w:ascii="Times New Roman" w:hAnsi="Times New Roman" w:cs="Times New Roman"/>
          <w:sz w:val="24"/>
          <w:szCs w:val="24"/>
        </w:rPr>
        <w:t xml:space="preserve">. </w:t>
      </w:r>
      <w:commentRangeStart w:id="18"/>
      <w:r w:rsidR="00772450" w:rsidRPr="00696146">
        <w:rPr>
          <w:rFonts w:ascii="Times New Roman" w:hAnsi="Times New Roman" w:cs="Times New Roman"/>
          <w:sz w:val="24"/>
          <w:szCs w:val="24"/>
        </w:rPr>
        <w:t>Community-level parameters were incorporated to inform species-specific intercepts and slope coefficients of site covariates for modeling species-specific site occupancy and to inform slope coefficients of detection covariates for modeling species-specific detection probability</w:t>
      </w:r>
      <w:commentRangeEnd w:id="18"/>
      <w:r w:rsidR="005B54C3">
        <w:rPr>
          <w:rStyle w:val="CommentReference"/>
        </w:rPr>
        <w:commentReference w:id="18"/>
      </w:r>
      <w:r w:rsidR="00772450" w:rsidRPr="00696146">
        <w:rPr>
          <w:rFonts w:ascii="Times New Roman" w:hAnsi="Times New Roman" w:cs="Times New Roman"/>
          <w:sz w:val="24"/>
          <w:szCs w:val="24"/>
        </w:rPr>
        <w:t>.</w:t>
      </w:r>
      <w:r w:rsidR="00D57FDA" w:rsidRPr="00696146">
        <w:rPr>
          <w:rFonts w:ascii="Times New Roman" w:hAnsi="Times New Roman" w:cs="Times New Roman"/>
          <w:sz w:val="24"/>
          <w:szCs w:val="24"/>
        </w:rPr>
        <w:t xml:space="preserve"> </w:t>
      </w:r>
      <w:r w:rsidR="00DE08CF" w:rsidRPr="00696146">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sidRPr="00696146">
        <w:rPr>
          <w:rFonts w:ascii="Times New Roman" w:hAnsi="Times New Roman" w:cs="Times New Roman"/>
          <w:sz w:val="24"/>
          <w:szCs w:val="24"/>
        </w:rPr>
        <w:t xml:space="preserve"> </w:t>
      </w:r>
      <w:r w:rsidR="00DE08CF" w:rsidRPr="00696146">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CA4A2FB" w:rsidR="00D57FDA" w:rsidRPr="00696146" w:rsidRDefault="00241729" w:rsidP="00D57FDA">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For the species-specific occupancy model within the hierarchical community model, I assumed that species occurrence was a Bernoulli random variable </w:t>
      </w:r>
      <w:r w:rsidR="004136F6" w:rsidRPr="00696146">
        <w:rPr>
          <w:rFonts w:ascii="Times New Roman" w:hAnsi="Times New Roman" w:cs="Times New Roman"/>
          <w:sz w:val="24"/>
          <w:szCs w:val="24"/>
        </w:rPr>
        <w:t xml:space="preserve">and used a logit link to model </w:t>
      </w:r>
      <w:r w:rsidR="001973B6" w:rsidRPr="00696146">
        <w:rPr>
          <w:rFonts w:ascii="Times New Roman" w:hAnsi="Times New Roman" w:cs="Times New Roman"/>
          <w:sz w:val="24"/>
          <w:szCs w:val="24"/>
        </w:rPr>
        <w:t xml:space="preserve">linear </w:t>
      </w:r>
      <w:r w:rsidR="004136F6" w:rsidRPr="00696146">
        <w:rPr>
          <w:rFonts w:ascii="Times New Roman" w:hAnsi="Times New Roman" w:cs="Times New Roman"/>
          <w:sz w:val="24"/>
          <w:szCs w:val="24"/>
        </w:rPr>
        <w:t>relationships with</w:t>
      </w:r>
      <w:r w:rsidRPr="00696146">
        <w:rPr>
          <w:rFonts w:ascii="Times New Roman" w:hAnsi="Times New Roman" w:cs="Times New Roman"/>
          <w:sz w:val="24"/>
          <w:szCs w:val="24"/>
        </w:rPr>
        <w:t xml:space="preserve"> </w:t>
      </w:r>
      <w:r w:rsidR="004136F6" w:rsidRPr="00696146">
        <w:rPr>
          <w:rFonts w:ascii="Times New Roman" w:hAnsi="Times New Roman" w:cs="Times New Roman"/>
          <w:sz w:val="24"/>
          <w:szCs w:val="24"/>
        </w:rPr>
        <w:t xml:space="preserve">the </w:t>
      </w:r>
      <w:r w:rsidR="000F77ED" w:rsidRPr="00696146">
        <w:rPr>
          <w:rFonts w:ascii="Times New Roman" w:hAnsi="Times New Roman" w:cs="Times New Roman"/>
          <w:sz w:val="24"/>
          <w:szCs w:val="24"/>
        </w:rPr>
        <w:t>6 s</w:t>
      </w:r>
      <w:r w:rsidR="00DE08CF" w:rsidRPr="00696146">
        <w:rPr>
          <w:rFonts w:ascii="Times New Roman" w:hAnsi="Times New Roman" w:cs="Times New Roman"/>
          <w:sz w:val="24"/>
          <w:szCs w:val="24"/>
        </w:rPr>
        <w:t>ite covariates</w:t>
      </w:r>
      <w:r w:rsidRPr="00696146">
        <w:rPr>
          <w:rFonts w:ascii="Times New Roman" w:hAnsi="Times New Roman" w:cs="Times New Roman"/>
          <w:sz w:val="24"/>
          <w:szCs w:val="24"/>
        </w:rPr>
        <w:t xml:space="preserve">, which </w:t>
      </w:r>
      <w:r w:rsidR="00DE08CF" w:rsidRPr="00696146">
        <w:rPr>
          <w:rFonts w:ascii="Times New Roman" w:hAnsi="Times New Roman" w:cs="Times New Roman"/>
          <w:sz w:val="24"/>
          <w:szCs w:val="24"/>
        </w:rPr>
        <w:t xml:space="preserve">consisted of </w:t>
      </w:r>
      <w:r w:rsidR="00DC7485" w:rsidRPr="00696146">
        <w:rPr>
          <w:rFonts w:ascii="Times New Roman" w:hAnsi="Times New Roman" w:cs="Times New Roman"/>
          <w:sz w:val="24"/>
          <w:szCs w:val="24"/>
        </w:rPr>
        <w:t>latitude</w:t>
      </w:r>
      <w:r w:rsidR="000F77ED" w:rsidRPr="00696146">
        <w:rPr>
          <w:rFonts w:ascii="Times New Roman" w:hAnsi="Times New Roman" w:cs="Times New Roman"/>
          <w:sz w:val="24"/>
          <w:szCs w:val="24"/>
        </w:rPr>
        <w:t>, elevation, aspect, TPI, dominant forest type, and proportion of forest.</w:t>
      </w:r>
      <w:r w:rsidR="001A0DD5" w:rsidRPr="00696146">
        <w:rPr>
          <w:rFonts w:ascii="Times New Roman" w:hAnsi="Times New Roman" w:cs="Times New Roman"/>
          <w:sz w:val="24"/>
          <w:szCs w:val="24"/>
        </w:rPr>
        <w:t xml:space="preserve"> </w:t>
      </w:r>
      <w:r w:rsidR="0047460C" w:rsidRPr="00696146">
        <w:rPr>
          <w:rFonts w:ascii="Times New Roman" w:hAnsi="Times New Roman" w:cs="Times New Roman"/>
          <w:sz w:val="24"/>
          <w:szCs w:val="24"/>
        </w:rPr>
        <w:t>All continuous site covariates were</w:t>
      </w:r>
      <w:ins w:id="19" w:author="Christopher Rota" w:date="2023-03-14T10:29:00Z">
        <w:r w:rsidR="005B54C3">
          <w:rPr>
            <w:rFonts w:ascii="Times New Roman" w:hAnsi="Times New Roman" w:cs="Times New Roman"/>
            <w:sz w:val="24"/>
            <w:szCs w:val="24"/>
          </w:rPr>
          <w:t xml:space="preserve"> centered and</w:t>
        </w:r>
      </w:ins>
      <w:r w:rsidR="0047460C" w:rsidRPr="00696146">
        <w:rPr>
          <w:rFonts w:ascii="Times New Roman" w:hAnsi="Times New Roman" w:cs="Times New Roman"/>
          <w:sz w:val="24"/>
          <w:szCs w:val="24"/>
        </w:rPr>
        <w:t xml:space="preserve"> scaled prior to analysis. </w:t>
      </w:r>
      <w:r w:rsidR="005710A5" w:rsidRPr="00696146">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del w:id="20" w:author="Christopher Rota" w:date="2023-03-14T10:30:00Z">
        <w:r w:rsidR="00724925" w:rsidRPr="00696146" w:rsidDel="005B54C3">
          <w:rPr>
            <w:rFonts w:ascii="Times New Roman" w:hAnsi="Times New Roman" w:cs="Times New Roman"/>
            <w:sz w:val="24"/>
            <w:szCs w:val="24"/>
          </w:rPr>
          <w:delText>observed presence</w:delText>
        </w:r>
      </w:del>
      <w:ins w:id="21" w:author="Christopher Rota" w:date="2023-03-14T10:30:00Z">
        <w:r w:rsidR="005B54C3">
          <w:rPr>
            <w:rFonts w:ascii="Times New Roman" w:hAnsi="Times New Roman" w:cs="Times New Roman"/>
            <w:sz w:val="24"/>
            <w:szCs w:val="24"/>
          </w:rPr>
          <w:t>detection / non-detection</w:t>
        </w:r>
      </w:ins>
      <w:r w:rsidR="00724925" w:rsidRPr="00696146">
        <w:rPr>
          <w:rFonts w:ascii="Times New Roman" w:hAnsi="Times New Roman" w:cs="Times New Roman"/>
          <w:sz w:val="24"/>
          <w:szCs w:val="24"/>
        </w:rPr>
        <w:t xml:space="preserve"> was a</w:t>
      </w:r>
      <w:r w:rsidR="005710A5" w:rsidRPr="00696146">
        <w:rPr>
          <w:rFonts w:ascii="Times New Roman" w:hAnsi="Times New Roman" w:cs="Times New Roman"/>
          <w:sz w:val="24"/>
          <w:szCs w:val="24"/>
        </w:rPr>
        <w:t xml:space="preserve"> Bernoulli random variable and used a logit link to model </w:t>
      </w:r>
      <w:r w:rsidR="001973B6" w:rsidRPr="00696146">
        <w:rPr>
          <w:rFonts w:ascii="Times New Roman" w:hAnsi="Times New Roman" w:cs="Times New Roman"/>
          <w:sz w:val="24"/>
          <w:szCs w:val="24"/>
        </w:rPr>
        <w:t xml:space="preserve">linear </w:t>
      </w:r>
      <w:r w:rsidR="005710A5" w:rsidRPr="00696146">
        <w:rPr>
          <w:rFonts w:ascii="Times New Roman" w:hAnsi="Times New Roman" w:cs="Times New Roman"/>
          <w:sz w:val="24"/>
          <w:szCs w:val="24"/>
        </w:rPr>
        <w:t xml:space="preserve">relationships with the 4 detection covariates, which consisted of </w:t>
      </w:r>
      <w:r w:rsidR="00D57FDA" w:rsidRPr="00696146">
        <w:rPr>
          <w:rFonts w:ascii="Times New Roman" w:hAnsi="Times New Roman" w:cs="Times New Roman"/>
          <w:sz w:val="24"/>
          <w:szCs w:val="24"/>
        </w:rPr>
        <w:t>ordinal day</w:t>
      </w:r>
      <w:r w:rsidR="0047460C" w:rsidRPr="00696146">
        <w:rPr>
          <w:rFonts w:ascii="Times New Roman" w:hAnsi="Times New Roman" w:cs="Times New Roman"/>
          <w:sz w:val="24"/>
          <w:szCs w:val="24"/>
        </w:rPr>
        <w:t xml:space="preserve"> (</w:t>
      </w:r>
      <w:ins w:id="22" w:author="Christopher Rota" w:date="2023-03-14T10:30:00Z">
        <w:r w:rsidR="005B54C3">
          <w:rPr>
            <w:rFonts w:ascii="Times New Roman" w:hAnsi="Times New Roman" w:cs="Times New Roman"/>
            <w:sz w:val="24"/>
            <w:szCs w:val="24"/>
          </w:rPr>
          <w:t xml:space="preserve">centered and </w:t>
        </w:r>
      </w:ins>
      <w:r w:rsidR="0047460C" w:rsidRPr="00696146">
        <w:rPr>
          <w:rFonts w:ascii="Times New Roman" w:hAnsi="Times New Roman" w:cs="Times New Roman"/>
          <w:sz w:val="24"/>
          <w:szCs w:val="24"/>
        </w:rPr>
        <w:t>scaled prior to analysis)</w:t>
      </w:r>
      <w:r w:rsidR="00D57FDA" w:rsidRPr="00696146">
        <w:rPr>
          <w:rFonts w:ascii="Times New Roman" w:hAnsi="Times New Roman" w:cs="Times New Roman"/>
          <w:sz w:val="24"/>
          <w:szCs w:val="24"/>
        </w:rPr>
        <w:t>, time since sunrise (measured as decimal hours</w:t>
      </w:r>
      <w:r w:rsidR="0047460C" w:rsidRPr="00696146">
        <w:rPr>
          <w:rFonts w:ascii="Times New Roman" w:hAnsi="Times New Roman" w:cs="Times New Roman"/>
          <w:sz w:val="24"/>
          <w:szCs w:val="24"/>
        </w:rPr>
        <w:t xml:space="preserve"> and </w:t>
      </w:r>
      <w:ins w:id="23" w:author="Christopher Rota" w:date="2023-03-14T10:30:00Z">
        <w:r w:rsidR="005B54C3">
          <w:rPr>
            <w:rFonts w:ascii="Times New Roman" w:hAnsi="Times New Roman" w:cs="Times New Roman"/>
            <w:sz w:val="24"/>
            <w:szCs w:val="24"/>
          </w:rPr>
          <w:t xml:space="preserve">centered and </w:t>
        </w:r>
      </w:ins>
      <w:r w:rsidR="0047460C" w:rsidRPr="00696146">
        <w:rPr>
          <w:rFonts w:ascii="Times New Roman" w:hAnsi="Times New Roman" w:cs="Times New Roman"/>
          <w:sz w:val="24"/>
          <w:szCs w:val="24"/>
        </w:rPr>
        <w:t>scaled prior to analysis</w:t>
      </w:r>
      <w:r w:rsidR="00D57FDA" w:rsidRPr="00696146">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sidRPr="00696146">
        <w:rPr>
          <w:rFonts w:ascii="Times New Roman" w:hAnsi="Times New Roman" w:cs="Times New Roman"/>
          <w:sz w:val="24"/>
          <w:szCs w:val="24"/>
        </w:rPr>
        <w:t>study</w:t>
      </w:r>
      <w:r w:rsidR="00D57FDA" w:rsidRPr="00696146">
        <w:rPr>
          <w:rFonts w:ascii="Times New Roman" w:hAnsi="Times New Roman" w:cs="Times New Roman"/>
          <w:sz w:val="24"/>
          <w:szCs w:val="24"/>
        </w:rPr>
        <w:t xml:space="preserve"> region-specific detection covariates for avian point count surveys that were lacking data on time, wind code, or sky code. </w:t>
      </w:r>
      <w:r w:rsidR="007C3D14" w:rsidRPr="00696146">
        <w:rPr>
          <w:rFonts w:ascii="Times New Roman" w:hAnsi="Times New Roman" w:cs="Times New Roman"/>
          <w:sz w:val="24"/>
          <w:szCs w:val="24"/>
        </w:rPr>
        <w:t xml:space="preserve">I assumed that time since sunrise was a Gaussian random variable </w:t>
      </w:r>
      <w:r w:rsidR="009050B7" w:rsidRPr="00696146">
        <w:rPr>
          <w:rFonts w:ascii="Times New Roman" w:hAnsi="Times New Roman" w:cs="Times New Roman"/>
          <w:sz w:val="24"/>
          <w:szCs w:val="24"/>
        </w:rPr>
        <w:t xml:space="preserve">with region-specific </w:t>
      </w:r>
      <w:del w:id="24" w:author="Christopher Rota" w:date="2023-03-14T10:31:00Z">
        <w:r w:rsidR="009050B7" w:rsidRPr="00696146" w:rsidDel="005B54C3">
          <w:rPr>
            <w:rFonts w:ascii="Times New Roman" w:hAnsi="Times New Roman" w:cs="Times New Roman"/>
            <w:sz w:val="24"/>
            <w:szCs w:val="24"/>
          </w:rPr>
          <w:delText>prior distributions</w:delText>
        </w:r>
      </w:del>
      <w:ins w:id="25" w:author="Christopher Rota" w:date="2023-03-14T10:31:00Z">
        <w:r w:rsidR="005B54C3">
          <w:rPr>
            <w:rFonts w:ascii="Times New Roman" w:hAnsi="Times New Roman" w:cs="Times New Roman"/>
            <w:sz w:val="24"/>
            <w:szCs w:val="24"/>
          </w:rPr>
          <w:t>mean and variance</w:t>
        </w:r>
      </w:ins>
      <w:r w:rsidR="009050B7" w:rsidRPr="00696146">
        <w:rPr>
          <w:rFonts w:ascii="Times New Roman" w:hAnsi="Times New Roman" w:cs="Times New Roman"/>
          <w:sz w:val="24"/>
          <w:szCs w:val="24"/>
        </w:rPr>
        <w:t xml:space="preserve"> </w:t>
      </w:r>
      <w:r w:rsidR="007C3D14" w:rsidRPr="00696146">
        <w:rPr>
          <w:rFonts w:ascii="Times New Roman" w:hAnsi="Times New Roman" w:cs="Times New Roman"/>
          <w:sz w:val="24"/>
          <w:szCs w:val="24"/>
        </w:rPr>
        <w:t>and that the wind and sky dummy variables were Bernoulli random variables</w:t>
      </w:r>
      <w:r w:rsidR="009050B7" w:rsidRPr="00696146">
        <w:rPr>
          <w:rFonts w:ascii="Times New Roman" w:hAnsi="Times New Roman" w:cs="Times New Roman"/>
          <w:sz w:val="24"/>
          <w:szCs w:val="24"/>
        </w:rPr>
        <w:t xml:space="preserve"> with region-specific </w:t>
      </w:r>
      <w:del w:id="26" w:author="Christopher Rota" w:date="2023-03-14T10:31:00Z">
        <w:r w:rsidR="009050B7" w:rsidRPr="00696146" w:rsidDel="005B54C3">
          <w:rPr>
            <w:rFonts w:ascii="Times New Roman" w:hAnsi="Times New Roman" w:cs="Times New Roman"/>
            <w:sz w:val="24"/>
            <w:szCs w:val="24"/>
          </w:rPr>
          <w:delText>prior distributions</w:delText>
        </w:r>
      </w:del>
      <w:ins w:id="27" w:author="Christopher Rota" w:date="2023-03-14T10:31:00Z">
        <w:r w:rsidR="005B54C3">
          <w:rPr>
            <w:rFonts w:ascii="Times New Roman" w:hAnsi="Times New Roman" w:cs="Times New Roman"/>
            <w:sz w:val="24"/>
            <w:szCs w:val="24"/>
          </w:rPr>
          <w:t>probability of success</w:t>
        </w:r>
      </w:ins>
      <w:r w:rsidR="007C3D14" w:rsidRPr="00696146">
        <w:rPr>
          <w:rFonts w:ascii="Times New Roman" w:hAnsi="Times New Roman" w:cs="Times New Roman"/>
          <w:sz w:val="24"/>
          <w:szCs w:val="24"/>
        </w:rPr>
        <w:t>.</w:t>
      </w:r>
      <w:r w:rsidR="00424205" w:rsidRPr="00696146">
        <w:rPr>
          <w:rFonts w:ascii="Times New Roman" w:hAnsi="Times New Roman" w:cs="Times New Roman"/>
          <w:sz w:val="24"/>
          <w:szCs w:val="24"/>
        </w:rPr>
        <w:t xml:space="preserve"> </w:t>
      </w:r>
      <w:commentRangeStart w:id="28"/>
      <w:r w:rsidR="009050B7" w:rsidRPr="00696146">
        <w:rPr>
          <w:rFonts w:ascii="Times New Roman" w:hAnsi="Times New Roman" w:cs="Times New Roman"/>
          <w:sz w:val="24"/>
          <w:szCs w:val="24"/>
        </w:rPr>
        <w:t>Imputation of the unknown values for each detection variable were informed by the observed data</w:t>
      </w:r>
      <w:commentRangeEnd w:id="28"/>
      <w:r w:rsidR="005B54C3">
        <w:rPr>
          <w:rStyle w:val="CommentReference"/>
        </w:rPr>
        <w:commentReference w:id="28"/>
      </w:r>
      <w:r w:rsidR="009050B7" w:rsidRPr="00696146">
        <w:rPr>
          <w:rFonts w:ascii="Times New Roman" w:hAnsi="Times New Roman" w:cs="Times New Roman"/>
          <w:sz w:val="24"/>
          <w:szCs w:val="24"/>
        </w:rPr>
        <w:t xml:space="preserve">. </w:t>
      </w:r>
      <w:commentRangeStart w:id="29"/>
      <w:r w:rsidR="00C70238" w:rsidRPr="00696146">
        <w:rPr>
          <w:rFonts w:ascii="Times New Roman" w:hAnsi="Times New Roman" w:cs="Times New Roman"/>
          <w:sz w:val="24"/>
          <w:szCs w:val="24"/>
        </w:rPr>
        <w:t>In addition, because</w:t>
      </w:r>
      <w:r w:rsidR="00CA4D9C" w:rsidRPr="00696146">
        <w:rPr>
          <w:rFonts w:ascii="Times New Roman" w:hAnsi="Times New Roman" w:cs="Times New Roman"/>
          <w:sz w:val="24"/>
          <w:szCs w:val="24"/>
        </w:rPr>
        <w:t xml:space="preserve"> any given time interval (i.e., within-survey replicate) during the avian point count survey period</w:t>
      </w:r>
      <w:r w:rsidR="00C70238" w:rsidRPr="00696146">
        <w:rPr>
          <w:rFonts w:ascii="Times New Roman" w:hAnsi="Times New Roman" w:cs="Times New Roman"/>
          <w:sz w:val="24"/>
          <w:szCs w:val="24"/>
        </w:rPr>
        <w:t xml:space="preserve"> </w:t>
      </w:r>
      <w:r w:rsidR="00CA4D9C" w:rsidRPr="00696146">
        <w:rPr>
          <w:rFonts w:ascii="Times New Roman" w:hAnsi="Times New Roman" w:cs="Times New Roman"/>
          <w:sz w:val="24"/>
          <w:szCs w:val="24"/>
        </w:rPr>
        <w:t xml:space="preserve">ranged from 2 minutes to 5 minutes, </w:t>
      </w:r>
      <w:r w:rsidR="00CA4D9C" w:rsidRPr="00696146">
        <w:rPr>
          <w:rFonts w:ascii="Times New Roman" w:hAnsi="Times New Roman" w:cs="Times New Roman"/>
          <w:sz w:val="24"/>
          <w:szCs w:val="24"/>
        </w:rPr>
        <w:lastRenderedPageBreak/>
        <w:t>I modeled the</w:t>
      </w:r>
      <w:r w:rsidR="00E76EC3" w:rsidRPr="00696146">
        <w:rPr>
          <w:rFonts w:ascii="Times New Roman" w:hAnsi="Times New Roman" w:cs="Times New Roman"/>
          <w:sz w:val="24"/>
          <w:szCs w:val="24"/>
        </w:rPr>
        <w:t xml:space="preserve"> adjusted</w:t>
      </w:r>
      <w:r w:rsidR="00CA4D9C" w:rsidRPr="00696146">
        <w:rPr>
          <w:rFonts w:ascii="Times New Roman" w:hAnsi="Times New Roman" w:cs="Times New Roman"/>
          <w:sz w:val="24"/>
          <w:szCs w:val="24"/>
        </w:rPr>
        <w:t xml:space="preserve"> probability of detection</w:t>
      </w:r>
      <w:r w:rsidR="00E76EC3" w:rsidRPr="00696146">
        <w:rPr>
          <w:rFonts w:ascii="Times New Roman" w:hAnsi="Times New Roman" w:cs="Times New Roman"/>
          <w:sz w:val="24"/>
          <w:szCs w:val="24"/>
        </w:rPr>
        <w:t xml:space="preserve"> (adjusted.p)</w:t>
      </w:r>
      <w:r w:rsidR="00CA4D9C" w:rsidRPr="00696146">
        <w:rPr>
          <w:rFonts w:ascii="Times New Roman" w:hAnsi="Times New Roman" w:cs="Times New Roman"/>
          <w:sz w:val="24"/>
          <w:szCs w:val="24"/>
        </w:rPr>
        <w:t xml:space="preserve"> for each 1-minute time interval using the following equation:</w:t>
      </w:r>
    </w:p>
    <w:p w14:paraId="53D479A2" w14:textId="1286818E" w:rsidR="00CA4D9C" w:rsidRPr="00696146" w:rsidRDefault="00CA4D9C" w:rsidP="00CA4D9C">
      <w:pPr>
        <w:spacing w:line="276" w:lineRule="auto"/>
        <w:jc w:val="center"/>
        <w:rPr>
          <w:rFonts w:ascii="Times New Roman" w:hAnsi="Times New Roman" w:cs="Times New Roman"/>
          <w:sz w:val="24"/>
          <w:szCs w:val="24"/>
          <w:vertAlign w:val="superscript"/>
        </w:rPr>
      </w:pPr>
      <w:r w:rsidRPr="00696146">
        <w:rPr>
          <w:rFonts w:ascii="Times New Roman" w:hAnsi="Times New Roman" w:cs="Times New Roman"/>
          <w:sz w:val="24"/>
          <w:szCs w:val="24"/>
        </w:rPr>
        <w:t>adjusted.p</w:t>
      </w:r>
      <w:r w:rsidRPr="00696146">
        <w:rPr>
          <w:rFonts w:ascii="Times New Roman" w:hAnsi="Times New Roman" w:cs="Times New Roman"/>
          <w:sz w:val="24"/>
          <w:szCs w:val="24"/>
          <w:vertAlign w:val="subscript"/>
        </w:rPr>
        <w:t>s,y,r,sp</w:t>
      </w:r>
      <w:r w:rsidRPr="00696146">
        <w:rPr>
          <w:rFonts w:ascii="Times New Roman" w:hAnsi="Times New Roman" w:cs="Times New Roman"/>
          <w:sz w:val="24"/>
          <w:szCs w:val="24"/>
        </w:rPr>
        <w:t xml:space="preserve"> = 1 – (1 – p</w:t>
      </w:r>
      <w:r w:rsidRPr="00696146">
        <w:rPr>
          <w:rFonts w:ascii="Times New Roman" w:hAnsi="Times New Roman" w:cs="Times New Roman"/>
          <w:sz w:val="24"/>
          <w:szCs w:val="24"/>
          <w:vertAlign w:val="subscript"/>
        </w:rPr>
        <w:t>s,y,r,sp</w:t>
      </w:r>
      <w:r w:rsidRPr="00696146">
        <w:rPr>
          <w:rFonts w:ascii="Times New Roman" w:hAnsi="Times New Roman" w:cs="Times New Roman"/>
          <w:sz w:val="24"/>
          <w:szCs w:val="24"/>
        </w:rPr>
        <w:t>)</w:t>
      </w:r>
      <w:r w:rsidRPr="00696146">
        <w:rPr>
          <w:rFonts w:ascii="Times New Roman" w:hAnsi="Times New Roman" w:cs="Times New Roman"/>
          <w:sz w:val="24"/>
          <w:szCs w:val="24"/>
          <w:vertAlign w:val="superscript"/>
        </w:rPr>
        <w:t>t</w:t>
      </w:r>
    </w:p>
    <w:p w14:paraId="1A962A81" w14:textId="0FB8A04B" w:rsidR="00772450" w:rsidRPr="00696146" w:rsidRDefault="00CA4D9C" w:rsidP="00CA4D9C">
      <w:pPr>
        <w:spacing w:line="276" w:lineRule="auto"/>
        <w:rPr>
          <w:rFonts w:ascii="Times New Roman" w:hAnsi="Times New Roman" w:cs="Times New Roman"/>
          <w:sz w:val="24"/>
          <w:szCs w:val="24"/>
        </w:rPr>
      </w:pPr>
      <w:r w:rsidRPr="00696146">
        <w:rPr>
          <w:rFonts w:ascii="Times New Roman" w:hAnsi="Times New Roman" w:cs="Times New Roman"/>
          <w:sz w:val="24"/>
          <w:szCs w:val="24"/>
        </w:rPr>
        <w:t>where s = sampling site, y = year, r = within-survey replicate</w:t>
      </w:r>
      <w:r w:rsidR="00577556" w:rsidRPr="00696146">
        <w:rPr>
          <w:rFonts w:ascii="Times New Roman" w:hAnsi="Times New Roman" w:cs="Times New Roman"/>
          <w:sz w:val="24"/>
          <w:szCs w:val="24"/>
        </w:rPr>
        <w:t xml:space="preserve"> across all survey replicates from that sampling site and year</w:t>
      </w:r>
      <w:r w:rsidRPr="00696146">
        <w:rPr>
          <w:rFonts w:ascii="Times New Roman" w:hAnsi="Times New Roman" w:cs="Times New Roman"/>
          <w:sz w:val="24"/>
          <w:szCs w:val="24"/>
        </w:rPr>
        <w:t>, sp = species, t = time length of within-survey replicate</w:t>
      </w:r>
      <w:r w:rsidR="00E76EC3" w:rsidRPr="00696146">
        <w:rPr>
          <w:rFonts w:ascii="Times New Roman" w:hAnsi="Times New Roman" w:cs="Times New Roman"/>
          <w:sz w:val="24"/>
          <w:szCs w:val="24"/>
        </w:rPr>
        <w:t>, and p = probability of detection</w:t>
      </w:r>
      <w:r w:rsidRPr="00696146">
        <w:rPr>
          <w:rFonts w:ascii="Times New Roman" w:hAnsi="Times New Roman" w:cs="Times New Roman"/>
          <w:sz w:val="24"/>
          <w:szCs w:val="24"/>
        </w:rPr>
        <w:t>.</w:t>
      </w:r>
      <w:commentRangeEnd w:id="29"/>
      <w:r w:rsidR="00842E01">
        <w:rPr>
          <w:rStyle w:val="CommentReference"/>
        </w:rPr>
        <w:commentReference w:id="29"/>
      </w:r>
    </w:p>
    <w:p w14:paraId="4C651FCA" w14:textId="503BCF2A" w:rsidR="00772450" w:rsidRPr="00696146" w:rsidRDefault="00F27AD5" w:rsidP="0060613D">
      <w:pPr>
        <w:spacing w:line="276" w:lineRule="auto"/>
        <w:ind w:firstLine="720"/>
        <w:rPr>
          <w:rFonts w:ascii="Times New Roman" w:hAnsi="Times New Roman" w:cs="Times New Roman"/>
          <w:sz w:val="24"/>
          <w:szCs w:val="24"/>
        </w:rPr>
      </w:pPr>
      <w:commentRangeStart w:id="30"/>
      <w:r w:rsidRPr="00696146">
        <w:rPr>
          <w:rFonts w:ascii="Times New Roman" w:hAnsi="Times New Roman" w:cs="Times New Roman"/>
          <w:sz w:val="24"/>
          <w:szCs w:val="24"/>
        </w:rPr>
        <w:t>The hierarchical community</w:t>
      </w:r>
      <w:r w:rsidR="009B2F13" w:rsidRPr="00696146">
        <w:rPr>
          <w:rFonts w:ascii="Times New Roman" w:hAnsi="Times New Roman" w:cs="Times New Roman"/>
          <w:sz w:val="24"/>
          <w:szCs w:val="24"/>
        </w:rPr>
        <w:t xml:space="preserve"> model</w:t>
      </w:r>
      <w:r w:rsidRPr="00696146">
        <w:rPr>
          <w:rFonts w:ascii="Times New Roman" w:hAnsi="Times New Roman" w:cs="Times New Roman"/>
          <w:sz w:val="24"/>
          <w:szCs w:val="24"/>
        </w:rPr>
        <w:t xml:space="preserve"> yielded species-specific estimates of occupancy at each sampling in each year based on observed data from replicate surveys</w:t>
      </w:r>
      <w:commentRangeEnd w:id="30"/>
      <w:r w:rsidR="00842E01">
        <w:rPr>
          <w:rStyle w:val="CommentReference"/>
        </w:rPr>
        <w:commentReference w:id="30"/>
      </w:r>
      <w:r w:rsidRPr="00696146">
        <w:rPr>
          <w:rFonts w:ascii="Times New Roman" w:hAnsi="Times New Roman" w:cs="Times New Roman"/>
          <w:sz w:val="24"/>
          <w:szCs w:val="24"/>
        </w:rPr>
        <w:t xml:space="preserve">. I then derived the overall species richness </w:t>
      </w:r>
      <w:r w:rsidR="00ED3645" w:rsidRPr="00696146">
        <w:rPr>
          <w:rFonts w:ascii="Times New Roman" w:hAnsi="Times New Roman" w:cs="Times New Roman"/>
          <w:sz w:val="24"/>
          <w:szCs w:val="24"/>
        </w:rPr>
        <w:t xml:space="preserve">for each sampling site in each year </w:t>
      </w:r>
      <w:r w:rsidRPr="00696146">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12503BE8" w:rsidR="00CC0067" w:rsidRPr="00696146" w:rsidRDefault="00DE6D61" w:rsidP="0060613D">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I was able to </w:t>
      </w:r>
      <w:r w:rsidRPr="00696146">
        <w:rPr>
          <w:rFonts w:ascii="Times New Roman" w:hAnsi="Times New Roman" w:cs="Times New Roman"/>
          <w:sz w:val="24"/>
          <w:szCs w:val="24"/>
        </w:rPr>
        <w:t>integrate distinct detection processes and explicitly account for the effects of different sampling methods</w:t>
      </w:r>
      <w:r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in each study region within the hierarchical community model </w:t>
      </w:r>
      <w:r w:rsidRPr="00696146">
        <w:rPr>
          <w:rFonts w:ascii="Times New Roman" w:hAnsi="Times New Roman" w:cs="Times New Roman"/>
          <w:sz w:val="24"/>
        </w:rPr>
        <w:t>by using</w:t>
      </w:r>
      <w:r w:rsidR="00CC0067" w:rsidRPr="00696146">
        <w:rPr>
          <w:rFonts w:ascii="Times New Roman" w:hAnsi="Times New Roman" w:cs="Times New Roman"/>
          <w:sz w:val="24"/>
        </w:rPr>
        <w:t xml:space="preserve"> a Bayesian framework, implemented with Markov chain Monte Carlo methods. For all community-level and species-specific parameters, I used </w:t>
      </w:r>
      <w:del w:id="31" w:author="Christopher Rota" w:date="2023-03-14T10:40:00Z">
        <w:r w:rsidR="00C74AFF" w:rsidRPr="00696146" w:rsidDel="00842E01">
          <w:rPr>
            <w:rFonts w:ascii="Times New Roman" w:hAnsi="Times New Roman" w:cs="Times New Roman"/>
            <w:sz w:val="24"/>
          </w:rPr>
          <w:delText xml:space="preserve">moderately </w:delText>
        </w:r>
        <w:r w:rsidR="00CC0067" w:rsidRPr="00696146" w:rsidDel="00842E01">
          <w:rPr>
            <w:rFonts w:ascii="Times New Roman" w:hAnsi="Times New Roman" w:cs="Times New Roman"/>
            <w:sz w:val="24"/>
          </w:rPr>
          <w:delText xml:space="preserve">low-information (i.e., vague) </w:delText>
        </w:r>
      </w:del>
      <w:r w:rsidR="00CC0067" w:rsidRPr="00696146">
        <w:rPr>
          <w:rFonts w:ascii="Times New Roman" w:hAnsi="Times New Roman" w:cs="Times New Roman"/>
          <w:sz w:val="24"/>
        </w:rPr>
        <w:t>prior distributions</w:t>
      </w:r>
      <w:ins w:id="32" w:author="Christopher Rota" w:date="2023-03-14T10:40:00Z">
        <w:r w:rsidR="00842E01">
          <w:rPr>
            <w:rFonts w:ascii="Times New Roman" w:hAnsi="Times New Roman" w:cs="Times New Roman"/>
            <w:sz w:val="24"/>
          </w:rPr>
          <w:t xml:space="preserve"> which were meant to provide little information</w:t>
        </w:r>
      </w:ins>
      <w:del w:id="33" w:author="Christopher Rota" w:date="2023-03-14T10:40:00Z">
        <w:r w:rsidR="00CC0067" w:rsidRPr="00696146" w:rsidDel="00842E01">
          <w:rPr>
            <w:rFonts w:ascii="Times New Roman" w:hAnsi="Times New Roman" w:cs="Times New Roman"/>
            <w:sz w:val="24"/>
          </w:rPr>
          <w:delText xml:space="preserve">, which are listed in </w:delText>
        </w:r>
      </w:del>
      <w:ins w:id="34" w:author="Christopher Rota" w:date="2023-03-14T10:40:00Z">
        <w:r w:rsidR="00842E01">
          <w:rPr>
            <w:rFonts w:ascii="Times New Roman" w:hAnsi="Times New Roman" w:cs="Times New Roman"/>
            <w:sz w:val="24"/>
          </w:rPr>
          <w:t>(</w:t>
        </w:r>
      </w:ins>
      <w:r w:rsidR="00CC0067" w:rsidRPr="00696146">
        <w:rPr>
          <w:rFonts w:ascii="Times New Roman" w:hAnsi="Times New Roman" w:cs="Times New Roman"/>
          <w:sz w:val="24"/>
        </w:rPr>
        <w:t>Appendix B</w:t>
      </w:r>
      <w:ins w:id="35" w:author="Christopher Rota" w:date="2023-03-14T10:40:00Z">
        <w:r w:rsidR="00842E01">
          <w:rPr>
            <w:rFonts w:ascii="Times New Roman" w:hAnsi="Times New Roman" w:cs="Times New Roman"/>
            <w:sz w:val="24"/>
          </w:rPr>
          <w:t>)</w:t>
        </w:r>
      </w:ins>
      <w:r w:rsidR="00CC0067" w:rsidRPr="00696146">
        <w:rPr>
          <w:rFonts w:ascii="Times New Roman" w:hAnsi="Times New Roman" w:cs="Times New Roman"/>
          <w:sz w:val="24"/>
        </w:rPr>
        <w:t xml:space="preserve">. </w:t>
      </w:r>
      <w:commentRangeStart w:id="36"/>
      <w:r w:rsidR="00CC0067" w:rsidRPr="00696146">
        <w:rPr>
          <w:rFonts w:ascii="Times New Roman" w:hAnsi="Times New Roman" w:cs="Times New Roman"/>
          <w:sz w:val="24"/>
        </w:rPr>
        <w:t xml:space="preserve">All gamma prior distributions, </w:t>
      </w:r>
      <w:r w:rsidR="00C74AFF" w:rsidRPr="00696146">
        <w:rPr>
          <w:rFonts w:ascii="Times New Roman" w:hAnsi="Times New Roman" w:cs="Times New Roman"/>
          <w:sz w:val="24"/>
        </w:rPr>
        <w:t>often used for</w:t>
      </w:r>
      <w:r w:rsidR="00CC0067" w:rsidRPr="00696146">
        <w:rPr>
          <w:rFonts w:ascii="Times New Roman" w:hAnsi="Times New Roman" w:cs="Times New Roman"/>
          <w:sz w:val="24"/>
        </w:rPr>
        <w:t xml:space="preserve"> </w:t>
      </w:r>
      <w:r w:rsidR="00C74AFF" w:rsidRPr="00696146">
        <w:rPr>
          <w:rFonts w:ascii="Times New Roman" w:hAnsi="Times New Roman" w:cs="Times New Roman"/>
          <w:sz w:val="24"/>
        </w:rPr>
        <w:t>variance</w:t>
      </w:r>
      <w:r w:rsidR="00CC0067" w:rsidRPr="00696146">
        <w:rPr>
          <w:rFonts w:ascii="Times New Roman" w:hAnsi="Times New Roman" w:cs="Times New Roman"/>
          <w:sz w:val="24"/>
        </w:rPr>
        <w:t xml:space="preserve"> parameter</w:t>
      </w:r>
      <w:r w:rsidR="00C74AFF" w:rsidRPr="00696146">
        <w:rPr>
          <w:rFonts w:ascii="Times New Roman" w:hAnsi="Times New Roman" w:cs="Times New Roman"/>
          <w:sz w:val="24"/>
        </w:rPr>
        <w:t>s</w:t>
      </w:r>
      <w:r w:rsidR="00CC0067" w:rsidRPr="00696146">
        <w:rPr>
          <w:rFonts w:ascii="Times New Roman" w:hAnsi="Times New Roman" w:cs="Times New Roman"/>
          <w:sz w:val="24"/>
        </w:rPr>
        <w:t xml:space="preserve">, had a shape parameter of 1 and rate parameter of 1, and all Gaussian prior distributions, such as for the </w:t>
      </w:r>
      <w:r w:rsidR="00C74AFF" w:rsidRPr="00696146">
        <w:rPr>
          <w:rFonts w:ascii="Times New Roman" w:hAnsi="Times New Roman" w:cs="Times New Roman"/>
          <w:sz w:val="24"/>
        </w:rPr>
        <w:t xml:space="preserve">community-level </w:t>
      </w:r>
      <w:r w:rsidR="00CC0067" w:rsidRPr="00696146">
        <w:rPr>
          <w:rFonts w:ascii="Times New Roman" w:hAnsi="Times New Roman" w:cs="Times New Roman"/>
          <w:sz w:val="24"/>
        </w:rPr>
        <w:t xml:space="preserve">slope coefficients for each site covariate, had a mean of 0 and precision of </w:t>
      </w:r>
      <w:r w:rsidR="00C74AFF" w:rsidRPr="00696146">
        <w:rPr>
          <w:rFonts w:ascii="Times New Roman" w:hAnsi="Times New Roman" w:cs="Times New Roman"/>
          <w:sz w:val="24"/>
        </w:rPr>
        <w:t xml:space="preserve">either </w:t>
      </w:r>
      <w:r w:rsidR="00CC0067" w:rsidRPr="00696146">
        <w:rPr>
          <w:rFonts w:ascii="Times New Roman" w:hAnsi="Times New Roman" w:cs="Times New Roman"/>
          <w:sz w:val="24"/>
        </w:rPr>
        <w:t>0.1</w:t>
      </w:r>
      <w:r w:rsidR="00C74AFF" w:rsidRPr="00696146">
        <w:rPr>
          <w:rFonts w:ascii="Times New Roman" w:hAnsi="Times New Roman" w:cs="Times New Roman"/>
          <w:sz w:val="24"/>
        </w:rPr>
        <w:t xml:space="preserve"> or 1</w:t>
      </w:r>
      <w:commentRangeEnd w:id="36"/>
      <w:r w:rsidR="00842E01">
        <w:rPr>
          <w:rStyle w:val="CommentReference"/>
        </w:rPr>
        <w:commentReference w:id="36"/>
      </w:r>
      <w:r w:rsidR="00CC0067" w:rsidRPr="00696146">
        <w:rPr>
          <w:rFonts w:ascii="Times New Roman" w:hAnsi="Times New Roman" w:cs="Times New Roman"/>
          <w:sz w:val="24"/>
        </w:rPr>
        <w:t xml:space="preserve">. I fit the models in JAGS (Plummer 2003) using the “jagsUI” package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(Kellner and Meredith 2021)</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 xml:space="preserve"> in Program R (R Core Team 2022). I used the “autojags” function to run 3 chains for each model with a burn-in of </w:t>
      </w:r>
      <w:r w:rsidR="00C74AFF" w:rsidRPr="00696146">
        <w:rPr>
          <w:rFonts w:ascii="Times New Roman" w:hAnsi="Times New Roman" w:cs="Times New Roman"/>
          <w:sz w:val="24"/>
        </w:rPr>
        <w:t>2,500</w:t>
      </w:r>
      <w:r w:rsidR="00CC0067" w:rsidRPr="00696146">
        <w:rPr>
          <w:rFonts w:ascii="Times New Roman" w:hAnsi="Times New Roman" w:cs="Times New Roman"/>
          <w:sz w:val="24"/>
        </w:rPr>
        <w:t xml:space="preserve"> iterations, thinning rate of </w:t>
      </w:r>
      <w:r w:rsidR="00C74AFF" w:rsidRPr="00696146">
        <w:rPr>
          <w:rFonts w:ascii="Times New Roman" w:hAnsi="Times New Roman" w:cs="Times New Roman"/>
          <w:sz w:val="24"/>
        </w:rPr>
        <w:t>1</w:t>
      </w:r>
      <w:r w:rsidR="00CC0067" w:rsidRPr="00696146">
        <w:rPr>
          <w:rFonts w:ascii="Times New Roman" w:hAnsi="Times New Roman" w:cs="Times New Roman"/>
          <w:sz w:val="24"/>
        </w:rPr>
        <w:t xml:space="preserve"> iteration, and iteration increment of </w:t>
      </w:r>
      <w:r w:rsidR="00C74AFF" w:rsidRPr="00696146">
        <w:rPr>
          <w:rFonts w:ascii="Times New Roman" w:hAnsi="Times New Roman" w:cs="Times New Roman"/>
          <w:sz w:val="24"/>
        </w:rPr>
        <w:t>1,000</w:t>
      </w:r>
      <w:r w:rsidR="00CC0067" w:rsidRPr="00696146">
        <w:rPr>
          <w:rFonts w:ascii="Times New Roman" w:hAnsi="Times New Roman" w:cs="Times New Roman"/>
          <w:sz w:val="24"/>
        </w:rPr>
        <w:t xml:space="preserve">; models iteratively ran until reasonable convergence (R̂ ≤ 1.1) was achieved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(Gelman et al. 2014)</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 xml:space="preserve">, </w:t>
      </w:r>
      <w:commentRangeStart w:id="37"/>
      <w:r w:rsidR="00CC0067" w:rsidRPr="00696146">
        <w:rPr>
          <w:rFonts w:ascii="Times New Roman" w:hAnsi="Times New Roman" w:cs="Times New Roman"/>
          <w:sz w:val="24"/>
        </w:rPr>
        <w:t>resulting in 3,000 posterior draws.</w:t>
      </w:r>
      <w:commentRangeEnd w:id="37"/>
      <w:r w:rsidR="00842E01">
        <w:rPr>
          <w:rStyle w:val="CommentReference"/>
        </w:rPr>
        <w:commentReference w:id="37"/>
      </w:r>
    </w:p>
    <w:p w14:paraId="58388289" w14:textId="6B795872" w:rsidR="00545187" w:rsidRPr="00696146" w:rsidRDefault="00545187" w:rsidP="00545187">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relationships with climate factors</w:t>
      </w:r>
      <w:r w:rsidR="00BE16F6" w:rsidRPr="00696146">
        <w:rPr>
          <w:rFonts w:ascii="Times New Roman" w:hAnsi="Times New Roman" w:cs="Times New Roman"/>
          <w:i/>
          <w:iCs/>
          <w:sz w:val="24"/>
          <w:szCs w:val="24"/>
        </w:rPr>
        <w:t xml:space="preserve"> and</w:t>
      </w:r>
      <w:r w:rsidRPr="00696146">
        <w:rPr>
          <w:rFonts w:ascii="Times New Roman" w:hAnsi="Times New Roman" w:cs="Times New Roman"/>
          <w:i/>
          <w:iCs/>
          <w:sz w:val="24"/>
          <w:szCs w:val="24"/>
        </w:rPr>
        <w:t xml:space="preserve"> </w:t>
      </w:r>
      <w:r w:rsidR="00BE16F6" w:rsidRPr="00696146">
        <w:rPr>
          <w:rFonts w:ascii="Times New Roman" w:hAnsi="Times New Roman" w:cs="Times New Roman"/>
          <w:i/>
          <w:iCs/>
          <w:sz w:val="24"/>
          <w:szCs w:val="24"/>
        </w:rPr>
        <w:t xml:space="preserve">temporal trends </w:t>
      </w:r>
      <w:r w:rsidRPr="00696146">
        <w:rPr>
          <w:rFonts w:ascii="Times New Roman" w:hAnsi="Times New Roman" w:cs="Times New Roman"/>
          <w:i/>
          <w:iCs/>
          <w:sz w:val="24"/>
          <w:szCs w:val="24"/>
        </w:rPr>
        <w:t>for overall species and guild richness</w:t>
      </w:r>
    </w:p>
    <w:p w14:paraId="567CAA92" w14:textId="0CAAAB6A" w:rsidR="00FE655A" w:rsidRPr="00696146" w:rsidRDefault="00AC6382"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After I derived detection-corrected overall species and guild richness from the hierarchical community model, I </w:t>
      </w:r>
      <w:r w:rsidR="009365B1" w:rsidRPr="00696146">
        <w:rPr>
          <w:rFonts w:ascii="Times New Roman" w:hAnsi="Times New Roman" w:cs="Times New Roman"/>
          <w:sz w:val="24"/>
          <w:szCs w:val="24"/>
        </w:rPr>
        <w:t xml:space="preserve">then incorporated those estimates into corresponding </w:t>
      </w:r>
      <w:r w:rsidR="00B76172" w:rsidRPr="00696146">
        <w:rPr>
          <w:rFonts w:ascii="Times New Roman" w:hAnsi="Times New Roman" w:cs="Times New Roman"/>
          <w:sz w:val="24"/>
          <w:szCs w:val="24"/>
        </w:rPr>
        <w:t xml:space="preserve">generalized linear </w:t>
      </w:r>
      <w:r w:rsidR="009365B1" w:rsidRPr="00696146">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sidRPr="00696146">
        <w:rPr>
          <w:rFonts w:ascii="Times New Roman" w:hAnsi="Times New Roman" w:cs="Times New Roman"/>
          <w:sz w:val="24"/>
          <w:szCs w:val="24"/>
        </w:rPr>
        <w:t xml:space="preserve"> I </w:t>
      </w:r>
      <w:r w:rsidR="009365B1" w:rsidRPr="00696146">
        <w:rPr>
          <w:rFonts w:ascii="Times New Roman" w:hAnsi="Times New Roman" w:cs="Times New Roman"/>
          <w:sz w:val="24"/>
          <w:szCs w:val="24"/>
        </w:rPr>
        <w:t xml:space="preserve">assumed that the number of species </w:t>
      </w:r>
      <w:r w:rsidR="00C86E45" w:rsidRPr="00696146">
        <w:rPr>
          <w:rFonts w:ascii="Times New Roman" w:hAnsi="Times New Roman" w:cs="Times New Roman"/>
          <w:sz w:val="24"/>
          <w:szCs w:val="24"/>
        </w:rPr>
        <w:t xml:space="preserve">at each site in each year (i.e., overall species richness or guild richness) </w:t>
      </w:r>
      <w:r w:rsidR="009365B1" w:rsidRPr="00696146">
        <w:rPr>
          <w:rFonts w:ascii="Times New Roman" w:hAnsi="Times New Roman" w:cs="Times New Roman"/>
          <w:sz w:val="24"/>
          <w:szCs w:val="24"/>
        </w:rPr>
        <w:t>to be a Poisson random variable</w:t>
      </w:r>
      <w:r w:rsidR="00C86E45" w:rsidRPr="00696146">
        <w:rPr>
          <w:rFonts w:ascii="Times New Roman" w:hAnsi="Times New Roman" w:cs="Times New Roman"/>
          <w:sz w:val="24"/>
          <w:szCs w:val="24"/>
        </w:rPr>
        <w:t xml:space="preserve"> and used a log link to model relationships with</w:t>
      </w:r>
      <w:r w:rsidR="00A17839" w:rsidRPr="00696146">
        <w:rPr>
          <w:rFonts w:ascii="Times New Roman" w:hAnsi="Times New Roman" w:cs="Times New Roman"/>
          <w:sz w:val="24"/>
          <w:szCs w:val="24"/>
        </w:rPr>
        <w:t xml:space="preserve"> controlling habitat </w:t>
      </w:r>
      <w:commentRangeStart w:id="38"/>
      <w:r w:rsidR="00A17839" w:rsidRPr="00696146">
        <w:rPr>
          <w:rFonts w:ascii="Times New Roman" w:hAnsi="Times New Roman" w:cs="Times New Roman"/>
          <w:sz w:val="24"/>
          <w:szCs w:val="24"/>
        </w:rPr>
        <w:t>factors and</w:t>
      </w:r>
      <w:r w:rsidR="00C86E45" w:rsidRPr="00696146">
        <w:rPr>
          <w:rFonts w:ascii="Times New Roman" w:hAnsi="Times New Roman" w:cs="Times New Roman"/>
          <w:sz w:val="24"/>
          <w:szCs w:val="24"/>
        </w:rPr>
        <w:t xml:space="preserve"> interactions between year, elevation, and mean</w:t>
      </w:r>
      <w:r w:rsidR="007C5898" w:rsidRPr="00696146">
        <w:rPr>
          <w:rFonts w:ascii="Times New Roman" w:hAnsi="Times New Roman" w:cs="Times New Roman"/>
          <w:sz w:val="24"/>
          <w:szCs w:val="24"/>
        </w:rPr>
        <w:t xml:space="preserve"> </w:t>
      </w:r>
      <w:r w:rsidR="00C86E45" w:rsidRPr="00696146">
        <w:rPr>
          <w:rFonts w:ascii="Times New Roman" w:hAnsi="Times New Roman" w:cs="Times New Roman"/>
          <w:sz w:val="24"/>
          <w:szCs w:val="24"/>
        </w:rPr>
        <w:t xml:space="preserve">temperature, which </w:t>
      </w:r>
      <w:r w:rsidR="00916E5C" w:rsidRPr="00696146">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sidRPr="00696146">
        <w:rPr>
          <w:rFonts w:ascii="Times New Roman" w:hAnsi="Times New Roman" w:cs="Times New Roman"/>
          <w:sz w:val="24"/>
          <w:szCs w:val="24"/>
        </w:rPr>
        <w:t>HBEF</w:t>
      </w:r>
      <w:r w:rsidR="00916E5C" w:rsidRPr="00696146">
        <w:rPr>
          <w:rFonts w:ascii="Times New Roman" w:hAnsi="Times New Roman" w:cs="Times New Roman"/>
          <w:sz w:val="24"/>
          <w:szCs w:val="24"/>
        </w:rPr>
        <w:t xml:space="preserve"> (14.3°C), </w:t>
      </w:r>
      <w:r w:rsidR="007C5898" w:rsidRPr="00696146">
        <w:rPr>
          <w:rFonts w:ascii="Times New Roman" w:hAnsi="Times New Roman" w:cs="Times New Roman"/>
          <w:sz w:val="24"/>
          <w:szCs w:val="24"/>
        </w:rPr>
        <w:t>MNF</w:t>
      </w:r>
      <w:r w:rsidR="00916E5C" w:rsidRPr="00696146">
        <w:rPr>
          <w:rFonts w:ascii="Times New Roman" w:hAnsi="Times New Roman" w:cs="Times New Roman"/>
          <w:sz w:val="24"/>
          <w:szCs w:val="24"/>
        </w:rPr>
        <w:t xml:space="preserve"> (16.3°C), and </w:t>
      </w:r>
      <w:r w:rsidR="007C5898" w:rsidRPr="00696146">
        <w:rPr>
          <w:rFonts w:ascii="Times New Roman" w:hAnsi="Times New Roman" w:cs="Times New Roman"/>
          <w:sz w:val="24"/>
          <w:szCs w:val="24"/>
        </w:rPr>
        <w:t>NCNF</w:t>
      </w:r>
      <w:r w:rsidR="00916E5C" w:rsidRPr="00696146">
        <w:rPr>
          <w:rFonts w:ascii="Times New Roman" w:hAnsi="Times New Roman" w:cs="Times New Roman"/>
          <w:sz w:val="24"/>
          <w:szCs w:val="24"/>
        </w:rPr>
        <w:t xml:space="preserve"> (18.6°C), respectively</w:t>
      </w:r>
      <w:commentRangeEnd w:id="38"/>
      <w:r w:rsidR="00842E01">
        <w:rPr>
          <w:rStyle w:val="CommentReference"/>
        </w:rPr>
        <w:commentReference w:id="38"/>
      </w:r>
      <w:r w:rsidR="00916E5C" w:rsidRPr="00696146">
        <w:rPr>
          <w:rFonts w:ascii="Times New Roman" w:hAnsi="Times New Roman" w:cs="Times New Roman"/>
          <w:sz w:val="24"/>
          <w:szCs w:val="24"/>
        </w:rPr>
        <w:t>.</w:t>
      </w:r>
      <w:r w:rsidR="00602061" w:rsidRPr="00696146">
        <w:rPr>
          <w:rFonts w:ascii="Times New Roman" w:hAnsi="Times New Roman" w:cs="Times New Roman"/>
          <w:sz w:val="24"/>
          <w:szCs w:val="24"/>
        </w:rPr>
        <w:t xml:space="preserve"> All continuous predictor variables were</w:t>
      </w:r>
      <w:ins w:id="39" w:author="Christopher Rota" w:date="2023-03-14T10:44:00Z">
        <w:r w:rsidR="00842E01">
          <w:rPr>
            <w:rFonts w:ascii="Times New Roman" w:hAnsi="Times New Roman" w:cs="Times New Roman"/>
            <w:sz w:val="24"/>
            <w:szCs w:val="24"/>
          </w:rPr>
          <w:t xml:space="preserve"> centered and</w:t>
        </w:r>
      </w:ins>
      <w:r w:rsidR="00602061" w:rsidRPr="00696146">
        <w:rPr>
          <w:rFonts w:ascii="Times New Roman" w:hAnsi="Times New Roman" w:cs="Times New Roman"/>
          <w:sz w:val="24"/>
          <w:szCs w:val="24"/>
        </w:rPr>
        <w:t xml:space="preserve"> scaled prior to analysis.</w:t>
      </w:r>
      <w:r w:rsidR="00916E5C" w:rsidRPr="00696146">
        <w:rPr>
          <w:rFonts w:ascii="Times New Roman" w:hAnsi="Times New Roman" w:cs="Times New Roman"/>
          <w:sz w:val="24"/>
          <w:szCs w:val="24"/>
        </w:rPr>
        <w:t xml:space="preserve"> </w:t>
      </w:r>
      <w:r w:rsidR="00FE71DD" w:rsidRPr="00696146">
        <w:rPr>
          <w:rFonts w:ascii="Times New Roman" w:hAnsi="Times New Roman" w:cs="Times New Roman"/>
          <w:sz w:val="24"/>
          <w:szCs w:val="24"/>
        </w:rPr>
        <w:t xml:space="preserve">The total number of slope coefficients was 22, </w:t>
      </w:r>
      <w:r w:rsidR="00FE71DD" w:rsidRPr="00696146">
        <w:rPr>
          <w:rFonts w:ascii="Times New Roman" w:hAnsi="Times New Roman" w:cs="Times New Roman"/>
          <w:sz w:val="24"/>
          <w:szCs w:val="24"/>
        </w:rPr>
        <w:lastRenderedPageBreak/>
        <w:t xml:space="preserve">corresponding to </w:t>
      </w:r>
      <w:r w:rsidR="007C5898" w:rsidRPr="00696146">
        <w:rPr>
          <w:rFonts w:ascii="Times New Roman" w:hAnsi="Times New Roman" w:cs="Times New Roman"/>
          <w:sz w:val="24"/>
          <w:szCs w:val="24"/>
        </w:rPr>
        <w:t>8 single</w:t>
      </w:r>
      <w:r w:rsidR="00FE71DD" w:rsidRPr="00696146">
        <w:rPr>
          <w:rFonts w:ascii="Times New Roman" w:hAnsi="Times New Roman" w:cs="Times New Roman"/>
          <w:sz w:val="24"/>
          <w:szCs w:val="24"/>
        </w:rPr>
        <w:t xml:space="preserve"> site covariates</w:t>
      </w:r>
      <w:r w:rsidR="007C5898" w:rsidRPr="00696146">
        <w:rPr>
          <w:rFonts w:ascii="Times New Roman" w:hAnsi="Times New Roman" w:cs="Times New Roman"/>
          <w:sz w:val="24"/>
          <w:szCs w:val="24"/>
        </w:rPr>
        <w:t xml:space="preserve"> (</w:t>
      </w:r>
      <w:r w:rsidR="007C1137" w:rsidRPr="00696146">
        <w:rPr>
          <w:rFonts w:ascii="Times New Roman" w:hAnsi="Times New Roman" w:cs="Times New Roman"/>
          <w:sz w:val="24"/>
          <w:szCs w:val="24"/>
        </w:rPr>
        <w:t xml:space="preserve">year, elevation, mean temperature, SD temperature, </w:t>
      </w:r>
      <w:r w:rsidR="00507DF0" w:rsidRPr="00696146">
        <w:rPr>
          <w:rFonts w:ascii="Times New Roman" w:hAnsi="Times New Roman" w:cs="Times New Roman"/>
          <w:sz w:val="24"/>
          <w:szCs w:val="24"/>
        </w:rPr>
        <w:t>current precipitation, previous precipitation</w:t>
      </w:r>
      <w:r w:rsidR="007C5898" w:rsidRPr="00696146">
        <w:rPr>
          <w:rFonts w:ascii="Times New Roman" w:hAnsi="Times New Roman" w:cs="Times New Roman"/>
          <w:sz w:val="24"/>
          <w:szCs w:val="24"/>
        </w:rPr>
        <w:t>, dominant forest type, and proportion of forest), 9 two-way interactions (elevation × year, elevation × mean</w:t>
      </w:r>
      <w:r w:rsidR="00507DF0" w:rsidRPr="00696146">
        <w:rPr>
          <w:rFonts w:ascii="Times New Roman" w:hAnsi="Times New Roman" w:cs="Times New Roman"/>
          <w:sz w:val="24"/>
          <w:szCs w:val="24"/>
        </w:rPr>
        <w:t xml:space="preserve"> temperature</w:t>
      </w:r>
      <w:r w:rsidR="007C5898" w:rsidRPr="00696146">
        <w:rPr>
          <w:rFonts w:ascii="Times New Roman" w:hAnsi="Times New Roman" w:cs="Times New Roman"/>
          <w:sz w:val="24"/>
          <w:szCs w:val="24"/>
        </w:rPr>
        <w:t>,</w:t>
      </w:r>
      <w:r w:rsidR="00507DF0" w:rsidRPr="00696146">
        <w:rPr>
          <w:rFonts w:ascii="Times New Roman" w:hAnsi="Times New Roman" w:cs="Times New Roman"/>
          <w:sz w:val="24"/>
          <w:szCs w:val="24"/>
        </w:rPr>
        <w:t xml:space="preserve"> elevation × SD temperature, elevation × current precipitation, elevation × previous precipitation, mean temperature × year, mean temperature × SD temperature, mean temperature × current precipitation, and mean temperature × previous precipitation), and 4 three-way interactions (elevation × mean temperature × year, elevation × mean temperature × SD temperature, elevation × mean temperature × current precipitation, elevation × mean temperature × previous precipitation).</w:t>
      </w:r>
      <w:r w:rsidR="00886DFF" w:rsidRPr="00696146">
        <w:rPr>
          <w:rFonts w:ascii="Times New Roman" w:hAnsi="Times New Roman" w:cs="Times New Roman"/>
          <w:sz w:val="24"/>
          <w:szCs w:val="24"/>
        </w:rPr>
        <w:t xml:space="preserve"> Because my data included repeated observations at each sampling site over the course of multiple years, all of the </w:t>
      </w:r>
      <w:r w:rsidR="00B76172" w:rsidRPr="00696146">
        <w:rPr>
          <w:rFonts w:ascii="Times New Roman" w:hAnsi="Times New Roman" w:cs="Times New Roman"/>
          <w:sz w:val="24"/>
          <w:szCs w:val="24"/>
        </w:rPr>
        <w:t xml:space="preserve">generalized linear </w:t>
      </w:r>
      <w:r w:rsidR="00886DFF" w:rsidRPr="00696146">
        <w:rPr>
          <w:rFonts w:ascii="Times New Roman" w:hAnsi="Times New Roman" w:cs="Times New Roman"/>
          <w:sz w:val="24"/>
          <w:szCs w:val="24"/>
        </w:rPr>
        <w:t xml:space="preserve">mixed effects models also </w:t>
      </w:r>
      <w:r w:rsidR="00D413B7" w:rsidRPr="00696146">
        <w:rPr>
          <w:rFonts w:ascii="Times New Roman" w:hAnsi="Times New Roman" w:cs="Times New Roman"/>
          <w:sz w:val="24"/>
          <w:szCs w:val="24"/>
        </w:rPr>
        <w:t>incorporated</w:t>
      </w:r>
      <w:r w:rsidR="00886DFF" w:rsidRPr="00696146">
        <w:rPr>
          <w:rFonts w:ascii="Times New Roman" w:hAnsi="Times New Roman" w:cs="Times New Roman"/>
          <w:sz w:val="24"/>
          <w:szCs w:val="24"/>
        </w:rPr>
        <w:t xml:space="preserve"> a random site effect for log expected richness.</w:t>
      </w:r>
      <w:r w:rsidR="00D27793" w:rsidRPr="00696146">
        <w:rPr>
          <w:rFonts w:ascii="Times New Roman" w:hAnsi="Times New Roman" w:cs="Times New Roman"/>
          <w:sz w:val="24"/>
          <w:szCs w:val="24"/>
        </w:rPr>
        <w:t xml:space="preserve"> </w:t>
      </w:r>
      <w:commentRangeStart w:id="40"/>
      <w:r w:rsidR="00D27793" w:rsidRPr="00696146">
        <w:rPr>
          <w:rFonts w:ascii="Times New Roman" w:hAnsi="Times New Roman" w:cs="Times New Roman"/>
          <w:sz w:val="24"/>
          <w:szCs w:val="24"/>
        </w:rPr>
        <w:t xml:space="preserve">To propagate uncertainty from the original hierarchical community model results, I ran 3,000 iterations of the </w:t>
      </w:r>
      <w:r w:rsidR="00B76172" w:rsidRPr="00696146">
        <w:rPr>
          <w:rFonts w:ascii="Times New Roman" w:hAnsi="Times New Roman" w:cs="Times New Roman"/>
          <w:sz w:val="24"/>
          <w:szCs w:val="24"/>
        </w:rPr>
        <w:t xml:space="preserve">generalized linear </w:t>
      </w:r>
      <w:r w:rsidR="00D27793" w:rsidRPr="00696146">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sidRPr="00696146">
        <w:rPr>
          <w:rFonts w:ascii="Times New Roman" w:hAnsi="Times New Roman" w:cs="Times New Roman"/>
          <w:sz w:val="24"/>
          <w:szCs w:val="24"/>
        </w:rPr>
        <w:t>derived</w:t>
      </w:r>
      <w:r w:rsidR="00D27793" w:rsidRPr="00696146">
        <w:rPr>
          <w:rFonts w:ascii="Times New Roman" w:hAnsi="Times New Roman" w:cs="Times New Roman"/>
          <w:sz w:val="24"/>
          <w:szCs w:val="24"/>
        </w:rPr>
        <w:t xml:space="preserve"> the </w:t>
      </w:r>
      <w:r w:rsidR="00497625" w:rsidRPr="00696146">
        <w:rPr>
          <w:rFonts w:ascii="Times New Roman" w:hAnsi="Times New Roman" w:cs="Times New Roman"/>
          <w:sz w:val="24"/>
          <w:szCs w:val="24"/>
        </w:rPr>
        <w:t>mean</w:t>
      </w:r>
      <w:r w:rsidR="00D27793" w:rsidRPr="00696146">
        <w:rPr>
          <w:rFonts w:ascii="Times New Roman" w:hAnsi="Times New Roman" w:cs="Times New Roman"/>
          <w:sz w:val="24"/>
          <w:szCs w:val="24"/>
        </w:rPr>
        <w:t xml:space="preserve"> and 95% credible intervals.</w:t>
      </w:r>
      <w:commentRangeEnd w:id="40"/>
      <w:r w:rsidR="00CD6001">
        <w:rPr>
          <w:rStyle w:val="CommentReference"/>
        </w:rPr>
        <w:commentReference w:id="40"/>
      </w:r>
    </w:p>
    <w:p w14:paraId="1ACAD148" w14:textId="6468D534" w:rsidR="00D00C31" w:rsidRPr="00696146" w:rsidRDefault="00D00C31"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2028E6" w:rsidRPr="00696146">
        <w:rPr>
          <w:rFonts w:ascii="Times New Roman" w:hAnsi="Times New Roman" w:cs="Times New Roman"/>
          <w:sz w:val="24"/>
        </w:rPr>
        <w:t xml:space="preserve">I fit </w:t>
      </w:r>
      <w:r w:rsidR="00C53EB8" w:rsidRPr="00696146">
        <w:rPr>
          <w:rFonts w:ascii="Times New Roman" w:hAnsi="Times New Roman" w:cs="Times New Roman"/>
          <w:sz w:val="24"/>
        </w:rPr>
        <w:t>all</w:t>
      </w:r>
      <w:r w:rsidR="002028E6" w:rsidRPr="00696146">
        <w:rPr>
          <w:rFonts w:ascii="Times New Roman" w:hAnsi="Times New Roman" w:cs="Times New Roman"/>
          <w:sz w:val="24"/>
        </w:rPr>
        <w:t xml:space="preserve"> </w:t>
      </w:r>
      <w:r w:rsidR="00B76172" w:rsidRPr="00696146">
        <w:rPr>
          <w:rFonts w:ascii="Times New Roman" w:hAnsi="Times New Roman" w:cs="Times New Roman"/>
          <w:sz w:val="24"/>
          <w:szCs w:val="24"/>
        </w:rPr>
        <w:t xml:space="preserve">generalized linear mixed effects </w:t>
      </w:r>
      <w:r w:rsidR="002028E6" w:rsidRPr="00696146">
        <w:rPr>
          <w:rFonts w:ascii="Times New Roman" w:hAnsi="Times New Roman" w:cs="Times New Roman"/>
          <w:sz w:val="24"/>
        </w:rPr>
        <w:t>models using the “</w:t>
      </w:r>
      <w:r w:rsidR="00926168" w:rsidRPr="00696146">
        <w:rPr>
          <w:rFonts w:ascii="Times New Roman" w:hAnsi="Times New Roman" w:cs="Times New Roman"/>
          <w:sz w:val="24"/>
        </w:rPr>
        <w:t>lme4</w:t>
      </w:r>
      <w:r w:rsidR="002028E6" w:rsidRPr="00696146">
        <w:rPr>
          <w:rFonts w:ascii="Times New Roman" w:hAnsi="Times New Roman" w:cs="Times New Roman"/>
          <w:sz w:val="24"/>
        </w:rPr>
        <w:t xml:space="preserve">” package </w:t>
      </w:r>
      <w:r w:rsidR="00FF24C0" w:rsidRPr="00696146">
        <w:rPr>
          <w:rFonts w:ascii="Times New Roman" w:hAnsi="Times New Roman" w:cs="Times New Roman"/>
          <w:sz w:val="24"/>
        </w:rPr>
        <w:fldChar w:fldCharType="begin" w:fldLock="1"/>
      </w:r>
      <w:r w:rsidR="007674E0" w:rsidRPr="00696146">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(Bates et al. 2015)</w:t>
      </w:r>
      <w:r w:rsidR="00FF24C0" w:rsidRPr="00696146">
        <w:rPr>
          <w:rFonts w:ascii="Times New Roman" w:hAnsi="Times New Roman" w:cs="Times New Roman"/>
          <w:sz w:val="24"/>
        </w:rPr>
        <w:fldChar w:fldCharType="end"/>
      </w:r>
      <w:r w:rsidR="00FF24C0" w:rsidRPr="00696146">
        <w:rPr>
          <w:rFonts w:ascii="Times New Roman" w:hAnsi="Times New Roman" w:cs="Times New Roman"/>
          <w:sz w:val="24"/>
        </w:rPr>
        <w:t xml:space="preserve"> </w:t>
      </w:r>
      <w:r w:rsidR="002028E6" w:rsidRPr="00696146">
        <w:rPr>
          <w:rFonts w:ascii="Times New Roman" w:hAnsi="Times New Roman" w:cs="Times New Roman"/>
          <w:sz w:val="24"/>
        </w:rPr>
        <w:t xml:space="preserve">in Program R (R Core Team 2022). </w:t>
      </w:r>
      <w:r w:rsidR="00C53EB8" w:rsidRPr="00696146">
        <w:rPr>
          <w:rFonts w:ascii="Times New Roman" w:hAnsi="Times New Roman" w:cs="Times New Roman"/>
          <w:sz w:val="24"/>
        </w:rPr>
        <w:t>Specifically</w:t>
      </w:r>
      <w:r w:rsidR="00926168" w:rsidRPr="00696146">
        <w:rPr>
          <w:rFonts w:ascii="Times New Roman" w:hAnsi="Times New Roman" w:cs="Times New Roman"/>
          <w:sz w:val="24"/>
        </w:rPr>
        <w:t xml:space="preserve">, </w:t>
      </w:r>
      <w:r w:rsidR="002028E6" w:rsidRPr="00696146">
        <w:rPr>
          <w:rFonts w:ascii="Times New Roman" w:hAnsi="Times New Roman" w:cs="Times New Roman"/>
          <w:sz w:val="24"/>
        </w:rPr>
        <w:t>I used the “</w:t>
      </w:r>
      <w:r w:rsidR="00926168" w:rsidRPr="00696146">
        <w:rPr>
          <w:rFonts w:ascii="Times New Roman" w:hAnsi="Times New Roman" w:cs="Times New Roman"/>
          <w:sz w:val="24"/>
        </w:rPr>
        <w:t>glmer</w:t>
      </w:r>
      <w:r w:rsidR="002028E6" w:rsidRPr="00696146">
        <w:rPr>
          <w:rFonts w:ascii="Times New Roman" w:hAnsi="Times New Roman" w:cs="Times New Roman"/>
          <w:sz w:val="24"/>
        </w:rPr>
        <w:t xml:space="preserve">” function </w:t>
      </w:r>
      <w:r w:rsidR="00926168" w:rsidRPr="00696146">
        <w:rPr>
          <w:rFonts w:ascii="Times New Roman" w:hAnsi="Times New Roman" w:cs="Times New Roman"/>
          <w:sz w:val="24"/>
        </w:rPr>
        <w:t>with family = “poisson”, optimizer = “bobyqa” (i.e., a specific optimizing function used by the model), and nAGQ = 0</w:t>
      </w:r>
      <w:r w:rsidR="00B76172" w:rsidRPr="00696146">
        <w:rPr>
          <w:rFonts w:ascii="Times New Roman" w:hAnsi="Times New Roman" w:cs="Times New Roman"/>
          <w:sz w:val="24"/>
        </w:rPr>
        <w:t xml:space="preserve">. The nAGQ is </w:t>
      </w:r>
      <w:r w:rsidR="00926168" w:rsidRPr="00696146">
        <w:rPr>
          <w:rFonts w:ascii="Times New Roman" w:hAnsi="Times New Roman" w:cs="Times New Roman"/>
          <w:sz w:val="24"/>
        </w:rPr>
        <w:t>the number of points per axis for evaluating the adaptive Gauss-Hermite approximation to the log-likelihood.</w:t>
      </w:r>
      <w:r w:rsidR="00B76172" w:rsidRPr="00696146">
        <w:rPr>
          <w:rFonts w:ascii="Times New Roman" w:hAnsi="Times New Roman" w:cs="Times New Roman"/>
          <w:sz w:val="24"/>
        </w:rPr>
        <w:t xml:space="preserve"> A value of zero uses a form of parameter estimation for </w:t>
      </w:r>
      <w:r w:rsidR="00B76172" w:rsidRPr="00696146">
        <w:rPr>
          <w:rFonts w:ascii="Times New Roman" w:hAnsi="Times New Roman" w:cs="Times New Roman"/>
          <w:sz w:val="24"/>
          <w:szCs w:val="24"/>
        </w:rPr>
        <w:t xml:space="preserve">generalized linear mixed effects </w:t>
      </w:r>
      <w:r w:rsidR="00B76172" w:rsidRPr="00696146">
        <w:rPr>
          <w:rFonts w:ascii="Times New Roman" w:hAnsi="Times New Roman" w:cs="Times New Roman"/>
          <w:sz w:val="24"/>
        </w:rPr>
        <w:t>models by optimizing the random effects and the fixed-effects coefficients in the penalized iteratively reweighted least squares step.</w:t>
      </w:r>
    </w:p>
    <w:p w14:paraId="75486D09" w14:textId="0B084BF3" w:rsidR="002144BD" w:rsidRPr="00696146" w:rsidRDefault="002144BD" w:rsidP="002144BD">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 xml:space="preserve">Determining </w:t>
      </w:r>
      <w:r w:rsidR="00BE16F6" w:rsidRPr="00696146">
        <w:rPr>
          <w:rFonts w:ascii="Times New Roman" w:hAnsi="Times New Roman" w:cs="Times New Roman"/>
          <w:i/>
          <w:iCs/>
          <w:sz w:val="24"/>
          <w:szCs w:val="24"/>
        </w:rPr>
        <w:t xml:space="preserve">relationships with climate factors and </w:t>
      </w:r>
      <w:r w:rsidRPr="00696146">
        <w:rPr>
          <w:rFonts w:ascii="Times New Roman" w:hAnsi="Times New Roman" w:cs="Times New Roman"/>
          <w:i/>
          <w:iCs/>
          <w:sz w:val="24"/>
          <w:szCs w:val="24"/>
        </w:rPr>
        <w:t>temporal trends for individual focal species</w:t>
      </w:r>
    </w:p>
    <w:p w14:paraId="31E27DFA" w14:textId="5C477AD7" w:rsidR="00A934FA"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quantify and compare how temperature, precipitation, and other temporal factors influence specific focal species during the breeding season, I estimated the abundance of </w:t>
      </w:r>
      <w:r w:rsidR="005C30ED" w:rsidRPr="00696146">
        <w:rPr>
          <w:rFonts w:ascii="Times New Roman" w:hAnsi="Times New Roman" w:cs="Times New Roman"/>
          <w:sz w:val="24"/>
          <w:szCs w:val="24"/>
        </w:rPr>
        <w:t>16</w:t>
      </w:r>
      <w:r w:rsidRPr="00696146">
        <w:rPr>
          <w:rFonts w:ascii="Times New Roman" w:hAnsi="Times New Roman" w:cs="Times New Roman"/>
          <w:sz w:val="24"/>
          <w:szCs w:val="24"/>
        </w:rPr>
        <w:t xml:space="preserve"> forest songbird species</w:t>
      </w:r>
      <w:r w:rsidR="00044CCB" w:rsidRPr="00696146">
        <w:rPr>
          <w:rFonts w:ascii="Times New Roman" w:hAnsi="Times New Roman" w:cs="Times New Roman"/>
          <w:sz w:val="24"/>
          <w:szCs w:val="24"/>
        </w:rPr>
        <w:t xml:space="preserve"> (Table 1)</w:t>
      </w:r>
      <w:r w:rsidRPr="00696146">
        <w:rPr>
          <w:rFonts w:ascii="Times New Roman" w:hAnsi="Times New Roman" w:cs="Times New Roman"/>
          <w:sz w:val="24"/>
          <w:szCs w:val="24"/>
        </w:rPr>
        <w:t xml:space="preserve"> </w:t>
      </w:r>
      <w:r w:rsidR="005C30ED" w:rsidRPr="00696146">
        <w:rPr>
          <w:rFonts w:ascii="Times New Roman" w:hAnsi="Times New Roman" w:cs="Times New Roman"/>
          <w:sz w:val="24"/>
          <w:szCs w:val="24"/>
        </w:rPr>
        <w:t>independently</w:t>
      </w:r>
      <w:r w:rsidRPr="00696146">
        <w:rPr>
          <w:rFonts w:ascii="Times New Roman" w:hAnsi="Times New Roman" w:cs="Times New Roman"/>
          <w:sz w:val="24"/>
          <w:szCs w:val="24"/>
        </w:rPr>
        <w:t xml:space="preserve"> in </w:t>
      </w:r>
      <w:r w:rsidR="00C2307E" w:rsidRPr="00696146">
        <w:rPr>
          <w:rFonts w:ascii="Times New Roman" w:hAnsi="Times New Roman" w:cs="Times New Roman"/>
          <w:sz w:val="24"/>
          <w:szCs w:val="24"/>
        </w:rPr>
        <w:t>stacked N-mixture</w:t>
      </w:r>
      <w:r w:rsidRPr="00696146">
        <w:rPr>
          <w:rFonts w:ascii="Times New Roman" w:hAnsi="Times New Roman" w:cs="Times New Roman"/>
          <w:sz w:val="24"/>
          <w:szCs w:val="24"/>
        </w:rPr>
        <w:t xml:space="preserve"> model</w:t>
      </w:r>
      <w:r w:rsidR="00DB3DA6"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commentRangeStart w:id="41"/>
      <w:r w:rsidRPr="00696146">
        <w:rPr>
          <w:rFonts w:ascii="Times New Roman" w:hAnsi="Times New Roman" w:cs="Times New Roman"/>
          <w:sz w:val="24"/>
          <w:szCs w:val="24"/>
        </w:rPr>
        <w:t xml:space="preserve">see Appendix </w:t>
      </w:r>
      <w:r w:rsidR="00E758AD" w:rsidRPr="00696146">
        <w:rPr>
          <w:rFonts w:ascii="Times New Roman" w:hAnsi="Times New Roman" w:cs="Times New Roman"/>
          <w:sz w:val="24"/>
          <w:szCs w:val="24"/>
        </w:rPr>
        <w:t>C</w:t>
      </w:r>
      <w:r w:rsidRPr="00696146">
        <w:rPr>
          <w:rFonts w:ascii="Times New Roman" w:hAnsi="Times New Roman" w:cs="Times New Roman"/>
          <w:sz w:val="24"/>
          <w:szCs w:val="24"/>
        </w:rPr>
        <w:t xml:space="preserve"> for JAGS code</w:t>
      </w:r>
      <w:commentRangeEnd w:id="41"/>
      <w:r w:rsidR="00611434">
        <w:rPr>
          <w:rStyle w:val="CommentReference"/>
        </w:rPr>
        <w:commentReference w:id="41"/>
      </w:r>
      <w:r w:rsidRPr="00696146">
        <w:rPr>
          <w:rFonts w:ascii="Times New Roman" w:hAnsi="Times New Roman" w:cs="Times New Roman"/>
          <w:sz w:val="24"/>
          <w:szCs w:val="24"/>
        </w:rPr>
        <w:t>)</w:t>
      </w:r>
      <w:r w:rsidR="005C30ED"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For the </w:t>
      </w:r>
      <w:r w:rsidR="00A934FA" w:rsidRPr="00696146">
        <w:rPr>
          <w:rFonts w:ascii="Times New Roman" w:hAnsi="Times New Roman" w:cs="Times New Roman"/>
          <w:sz w:val="24"/>
          <w:szCs w:val="24"/>
        </w:rPr>
        <w:t>abundance</w:t>
      </w:r>
      <w:r w:rsidRPr="00696146">
        <w:rPr>
          <w:rFonts w:ascii="Times New Roman" w:hAnsi="Times New Roman" w:cs="Times New Roman"/>
          <w:sz w:val="24"/>
          <w:szCs w:val="24"/>
        </w:rPr>
        <w:t xml:space="preserve"> model within the hierarchical </w:t>
      </w:r>
      <w:r w:rsidR="00DB3DA6" w:rsidRPr="00696146">
        <w:rPr>
          <w:rFonts w:ascii="Times New Roman" w:hAnsi="Times New Roman" w:cs="Times New Roman"/>
          <w:sz w:val="24"/>
          <w:szCs w:val="24"/>
        </w:rPr>
        <w:t xml:space="preserve">stacked </w:t>
      </w:r>
      <w:r w:rsidR="00A934FA" w:rsidRPr="00696146">
        <w:rPr>
          <w:rFonts w:ascii="Times New Roman" w:hAnsi="Times New Roman" w:cs="Times New Roman"/>
          <w:sz w:val="24"/>
          <w:szCs w:val="24"/>
        </w:rPr>
        <w:t>N-mixture</w:t>
      </w:r>
      <w:r w:rsidRPr="00696146">
        <w:rPr>
          <w:rFonts w:ascii="Times New Roman" w:hAnsi="Times New Roman" w:cs="Times New Roman"/>
          <w:sz w:val="24"/>
          <w:szCs w:val="24"/>
        </w:rPr>
        <w:t xml:space="preserve"> model, I assumed that species </w:t>
      </w:r>
      <w:r w:rsidR="00A934FA" w:rsidRPr="00696146">
        <w:rPr>
          <w:rFonts w:ascii="Times New Roman" w:hAnsi="Times New Roman" w:cs="Times New Roman"/>
          <w:sz w:val="24"/>
          <w:szCs w:val="24"/>
        </w:rPr>
        <w:t>count</w:t>
      </w:r>
      <w:r w:rsidRPr="00696146">
        <w:rPr>
          <w:rFonts w:ascii="Times New Roman" w:hAnsi="Times New Roman" w:cs="Times New Roman"/>
          <w:sz w:val="24"/>
          <w:szCs w:val="24"/>
        </w:rPr>
        <w:t xml:space="preserve"> was a </w:t>
      </w:r>
      <w:r w:rsidR="00A934FA" w:rsidRPr="00696146">
        <w:rPr>
          <w:rFonts w:ascii="Times New Roman" w:hAnsi="Times New Roman" w:cs="Times New Roman"/>
          <w:sz w:val="24"/>
          <w:szCs w:val="24"/>
        </w:rPr>
        <w:t>Poisson</w:t>
      </w:r>
      <w:r w:rsidRPr="00696146">
        <w:rPr>
          <w:rFonts w:ascii="Times New Roman" w:hAnsi="Times New Roman" w:cs="Times New Roman"/>
          <w:sz w:val="24"/>
          <w:szCs w:val="24"/>
        </w:rPr>
        <w:t xml:space="preserve"> random variable and used a </w:t>
      </w:r>
      <w:r w:rsidR="00A934FA" w:rsidRPr="00696146">
        <w:rPr>
          <w:rFonts w:ascii="Times New Roman" w:hAnsi="Times New Roman" w:cs="Times New Roman"/>
          <w:sz w:val="24"/>
          <w:szCs w:val="24"/>
        </w:rPr>
        <w:t>log</w:t>
      </w:r>
      <w:r w:rsidRPr="00696146">
        <w:rPr>
          <w:rFonts w:ascii="Times New Roman" w:hAnsi="Times New Roman" w:cs="Times New Roman"/>
          <w:sz w:val="24"/>
          <w:szCs w:val="24"/>
        </w:rPr>
        <w:t xml:space="preserve"> link to model relationships with </w:t>
      </w:r>
      <w:r w:rsidR="00A934FA" w:rsidRPr="00696146">
        <w:rPr>
          <w:rFonts w:ascii="Times New Roman" w:hAnsi="Times New Roman" w:cs="Times New Roman"/>
          <w:sz w:val="24"/>
          <w:szCs w:val="24"/>
        </w:rPr>
        <w:t xml:space="preserve">controlling habitat and topographical factors and interactions between year, elevation, and mean temperature, which was used as an index for latitude in the same way as for the generalized linear mixed effects models. All continuous predictor variables were </w:t>
      </w:r>
      <w:ins w:id="42" w:author="Christopher Rota" w:date="2023-03-14T11:00:00Z">
        <w:r w:rsidR="00611434">
          <w:rPr>
            <w:rFonts w:ascii="Times New Roman" w:hAnsi="Times New Roman" w:cs="Times New Roman"/>
            <w:sz w:val="24"/>
            <w:szCs w:val="24"/>
          </w:rPr>
          <w:t xml:space="preserve">centered and </w:t>
        </w:r>
      </w:ins>
      <w:r w:rsidR="00A934FA" w:rsidRPr="00696146">
        <w:rPr>
          <w:rFonts w:ascii="Times New Roman" w:hAnsi="Times New Roman" w:cs="Times New Roman"/>
          <w:sz w:val="24"/>
          <w:szCs w:val="24"/>
        </w:rPr>
        <w:t xml:space="preserve">scaled prior to analysis. The total number of slope </w:t>
      </w:r>
      <w:commentRangeStart w:id="43"/>
      <w:r w:rsidR="00A934FA" w:rsidRPr="00696146">
        <w:rPr>
          <w:rFonts w:ascii="Times New Roman" w:hAnsi="Times New Roman" w:cs="Times New Roman"/>
          <w:sz w:val="24"/>
          <w:szCs w:val="24"/>
        </w:rPr>
        <w:t>coefficients was 2</w:t>
      </w:r>
      <w:commentRangeEnd w:id="43"/>
      <w:r w:rsidR="00611434">
        <w:rPr>
          <w:rStyle w:val="CommentReference"/>
        </w:rPr>
        <w:commentReference w:id="43"/>
      </w:r>
      <w:r w:rsidR="00A934FA" w:rsidRPr="00696146">
        <w:rPr>
          <w:rFonts w:ascii="Times New Roman" w:hAnsi="Times New Roman" w:cs="Times New Roman"/>
          <w:sz w:val="24"/>
          <w:szCs w:val="24"/>
        </w:rPr>
        <w:t>4, corresponding to 10 single site covariates (year, elevation, aspect, TPI, mean temperature, SD temperature, current precipitation, previous precipitation, dominant forest type, and proportion of forest) and the same 9 two-way interactions and 4 three-way interactions as in the generalized linear mixed effects models. Because my data included repeated observations at each sampling site over the course of multiple years, the stacked N-mixture model</w:t>
      </w:r>
      <w:r w:rsidR="00DB3DA6" w:rsidRPr="00696146">
        <w:rPr>
          <w:rFonts w:ascii="Times New Roman" w:hAnsi="Times New Roman" w:cs="Times New Roman"/>
          <w:sz w:val="24"/>
          <w:szCs w:val="24"/>
        </w:rPr>
        <w:t>s</w:t>
      </w:r>
      <w:r w:rsidR="00A934FA" w:rsidRPr="00696146">
        <w:rPr>
          <w:rFonts w:ascii="Times New Roman" w:hAnsi="Times New Roman" w:cs="Times New Roman"/>
          <w:sz w:val="24"/>
          <w:szCs w:val="24"/>
        </w:rPr>
        <w:t xml:space="preserve"> also </w:t>
      </w:r>
      <w:r w:rsidR="0025560E" w:rsidRPr="00696146">
        <w:rPr>
          <w:rFonts w:ascii="Times New Roman" w:hAnsi="Times New Roman" w:cs="Times New Roman"/>
          <w:sz w:val="24"/>
          <w:szCs w:val="24"/>
        </w:rPr>
        <w:t>incorporated</w:t>
      </w:r>
      <w:r w:rsidR="00A934FA" w:rsidRPr="00696146">
        <w:rPr>
          <w:rFonts w:ascii="Times New Roman" w:hAnsi="Times New Roman" w:cs="Times New Roman"/>
          <w:sz w:val="24"/>
          <w:szCs w:val="24"/>
        </w:rPr>
        <w:t xml:space="preserve"> a random site effect for log expected count.</w:t>
      </w:r>
    </w:p>
    <w:p w14:paraId="7151E334" w14:textId="30FDB3ED" w:rsidR="00724925"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Due to missing detection data and inconsistencies in time intervals of avian point count survey periods among the 3 study regions, I had to customize the </w:t>
      </w:r>
      <w:del w:id="44" w:author="Christopher Rota" w:date="2023-03-14T11:01:00Z">
        <w:r w:rsidRPr="00696146" w:rsidDel="00611434">
          <w:rPr>
            <w:rFonts w:ascii="Times New Roman" w:hAnsi="Times New Roman" w:cs="Times New Roman"/>
            <w:sz w:val="24"/>
            <w:szCs w:val="24"/>
          </w:rPr>
          <w:delText xml:space="preserve">elements of the </w:delText>
        </w:r>
      </w:del>
      <w:r w:rsidRPr="00696146">
        <w:rPr>
          <w:rFonts w:ascii="Times New Roman" w:hAnsi="Times New Roman" w:cs="Times New Roman"/>
          <w:sz w:val="24"/>
          <w:szCs w:val="24"/>
        </w:rPr>
        <w:t>detection model</w:t>
      </w:r>
      <w:ins w:id="45" w:author="Christopher Rota" w:date="2023-03-14T11:01:00Z">
        <w:r w:rsidR="00611434">
          <w:rPr>
            <w:rFonts w:ascii="Times New Roman" w:hAnsi="Times New Roman" w:cs="Times New Roman"/>
            <w:sz w:val="24"/>
            <w:szCs w:val="24"/>
          </w:rPr>
          <w:t>s</w:t>
        </w:r>
      </w:ins>
      <w:r w:rsidRPr="00696146">
        <w:rPr>
          <w:rFonts w:ascii="Times New Roman" w:hAnsi="Times New Roman" w:cs="Times New Roman"/>
          <w:sz w:val="24"/>
          <w:szCs w:val="24"/>
        </w:rPr>
        <w:t xml:space="preserve"> within the </w:t>
      </w:r>
      <w:r w:rsidR="00C57B79" w:rsidRPr="00696146">
        <w:rPr>
          <w:rFonts w:ascii="Times New Roman" w:hAnsi="Times New Roman" w:cs="Times New Roman"/>
          <w:sz w:val="24"/>
          <w:szCs w:val="24"/>
        </w:rPr>
        <w:t>hierarchical</w:t>
      </w:r>
      <w:r w:rsidR="00DB3DA6" w:rsidRPr="00696146">
        <w:rPr>
          <w:rFonts w:ascii="Times New Roman" w:hAnsi="Times New Roman" w:cs="Times New Roman"/>
          <w:sz w:val="24"/>
          <w:szCs w:val="24"/>
        </w:rPr>
        <w:t xml:space="preserve"> stacked</w:t>
      </w:r>
      <w:r w:rsidR="00C57B79" w:rsidRPr="00696146">
        <w:rPr>
          <w:rFonts w:ascii="Times New Roman" w:hAnsi="Times New Roman" w:cs="Times New Roman"/>
          <w:sz w:val="24"/>
          <w:szCs w:val="24"/>
        </w:rPr>
        <w:t xml:space="preserve"> N-mixture model</w:t>
      </w:r>
      <w:r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I assumed that </w:t>
      </w:r>
      <w:r w:rsidR="00724925" w:rsidRPr="00696146">
        <w:rPr>
          <w:rFonts w:ascii="Times New Roman" w:hAnsi="Times New Roman" w:cs="Times New Roman"/>
          <w:sz w:val="24"/>
          <w:szCs w:val="24"/>
        </w:rPr>
        <w:t>the observed count</w:t>
      </w:r>
      <w:r w:rsidRPr="00696146">
        <w:rPr>
          <w:rFonts w:ascii="Times New Roman" w:hAnsi="Times New Roman" w:cs="Times New Roman"/>
          <w:sz w:val="24"/>
          <w:szCs w:val="24"/>
        </w:rPr>
        <w:t xml:space="preserve"> was a </w:t>
      </w:r>
      <w:r w:rsidR="00724925" w:rsidRPr="00696146">
        <w:rPr>
          <w:rFonts w:ascii="Times New Roman" w:hAnsi="Times New Roman" w:cs="Times New Roman"/>
          <w:sz w:val="24"/>
          <w:szCs w:val="24"/>
        </w:rPr>
        <w:t>binomial</w:t>
      </w:r>
      <w:r w:rsidRPr="00696146">
        <w:rPr>
          <w:rFonts w:ascii="Times New Roman" w:hAnsi="Times New Roman" w:cs="Times New Roman"/>
          <w:sz w:val="24"/>
          <w:szCs w:val="24"/>
        </w:rPr>
        <w:t xml:space="preserve"> random variable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sidRPr="00696146">
        <w:rPr>
          <w:rFonts w:ascii="Times New Roman" w:hAnsi="Times New Roman" w:cs="Times New Roman"/>
          <w:sz w:val="24"/>
          <w:szCs w:val="24"/>
        </w:rPr>
        <w:t>used the same methods as for the hierarchical community model to impute</w:t>
      </w:r>
      <w:r w:rsidRPr="00696146">
        <w:rPr>
          <w:rFonts w:ascii="Times New Roman" w:hAnsi="Times New Roman" w:cs="Times New Roman"/>
          <w:sz w:val="24"/>
          <w:szCs w:val="24"/>
        </w:rPr>
        <w:t xml:space="preserve"> study region-specific detection covariates for avian point count surveys that were lacking data on time, wind code, or sky code. </w:t>
      </w:r>
      <w:r w:rsidR="00724925" w:rsidRPr="00696146">
        <w:rPr>
          <w:rFonts w:ascii="Times New Roman" w:hAnsi="Times New Roman" w:cs="Times New Roman"/>
          <w:sz w:val="24"/>
          <w:szCs w:val="24"/>
        </w:rPr>
        <w:t xml:space="preserve">I </w:t>
      </w:r>
      <w:commentRangeStart w:id="46"/>
      <w:r w:rsidR="00724925" w:rsidRPr="00696146">
        <w:rPr>
          <w:rFonts w:ascii="Times New Roman" w:hAnsi="Times New Roman" w:cs="Times New Roman"/>
          <w:sz w:val="24"/>
          <w:szCs w:val="24"/>
        </w:rPr>
        <w:t xml:space="preserve">also modeled the </w:t>
      </w:r>
      <w:r w:rsidR="009F7C2A" w:rsidRPr="00696146">
        <w:rPr>
          <w:rFonts w:ascii="Times New Roman" w:hAnsi="Times New Roman" w:cs="Times New Roman"/>
          <w:sz w:val="24"/>
          <w:szCs w:val="24"/>
        </w:rPr>
        <w:t xml:space="preserve">adjusted </w:t>
      </w:r>
      <w:r w:rsidR="00724925" w:rsidRPr="00696146">
        <w:rPr>
          <w:rFonts w:ascii="Times New Roman" w:hAnsi="Times New Roman" w:cs="Times New Roman"/>
          <w:sz w:val="24"/>
          <w:szCs w:val="24"/>
        </w:rPr>
        <w:t xml:space="preserve">probability of detection for each 1-minute time interval during the avian point count survey period, using the same equation and </w:t>
      </w:r>
      <w:r w:rsidR="00F80C79" w:rsidRPr="00696146">
        <w:rPr>
          <w:rFonts w:ascii="Times New Roman" w:hAnsi="Times New Roman" w:cs="Times New Roman"/>
          <w:sz w:val="24"/>
          <w:szCs w:val="24"/>
        </w:rPr>
        <w:t>methods</w:t>
      </w:r>
      <w:r w:rsidR="00724925" w:rsidRPr="00696146">
        <w:rPr>
          <w:rFonts w:ascii="Times New Roman" w:hAnsi="Times New Roman" w:cs="Times New Roman"/>
          <w:sz w:val="24"/>
          <w:szCs w:val="24"/>
        </w:rPr>
        <w:t xml:space="preserve"> as I did for the hierarchical community model</w:t>
      </w:r>
      <w:commentRangeEnd w:id="46"/>
      <w:r w:rsidR="00611434">
        <w:rPr>
          <w:rStyle w:val="CommentReference"/>
        </w:rPr>
        <w:commentReference w:id="46"/>
      </w:r>
      <w:r w:rsidR="00724925" w:rsidRPr="00696146">
        <w:rPr>
          <w:rFonts w:ascii="Times New Roman" w:hAnsi="Times New Roman" w:cs="Times New Roman"/>
          <w:sz w:val="24"/>
          <w:szCs w:val="24"/>
        </w:rPr>
        <w:t>.</w:t>
      </w:r>
    </w:p>
    <w:p w14:paraId="6B0BB4DB" w14:textId="04EE4868" w:rsidR="00B11621" w:rsidRPr="00696146" w:rsidRDefault="00F80C79"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The </w:t>
      </w:r>
      <w:r w:rsidRPr="00696146">
        <w:rPr>
          <w:rFonts w:ascii="Times New Roman" w:hAnsi="Times New Roman" w:cs="Times New Roman"/>
          <w:sz w:val="24"/>
          <w:szCs w:val="24"/>
        </w:rPr>
        <w:t>stacked N-mixture model</w:t>
      </w:r>
      <w:r w:rsidR="00DB3DA6"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DB3DA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constructed in</w:t>
      </w:r>
      <w:r w:rsidR="00B11621" w:rsidRPr="00696146">
        <w:rPr>
          <w:rFonts w:ascii="Times New Roman" w:hAnsi="Times New Roman" w:cs="Times New Roman"/>
          <w:sz w:val="24"/>
        </w:rPr>
        <w:t xml:space="preserve"> a Bayesian framework, implemented with Markov chain Monte Carlo methods. For all </w:t>
      </w:r>
      <w:r w:rsidRPr="00696146">
        <w:rPr>
          <w:rFonts w:ascii="Times New Roman" w:hAnsi="Times New Roman" w:cs="Times New Roman"/>
          <w:sz w:val="24"/>
        </w:rPr>
        <w:t xml:space="preserve">model </w:t>
      </w:r>
      <w:r w:rsidR="00B11621" w:rsidRPr="00696146">
        <w:rPr>
          <w:rFonts w:ascii="Times New Roman" w:hAnsi="Times New Roman" w:cs="Times New Roman"/>
          <w:sz w:val="24"/>
        </w:rPr>
        <w:t xml:space="preserve">parameters, I used low-information (i.e., vague) </w:t>
      </w:r>
      <w:commentRangeStart w:id="47"/>
      <w:r w:rsidR="00B11621" w:rsidRPr="00696146">
        <w:rPr>
          <w:rFonts w:ascii="Times New Roman" w:hAnsi="Times New Roman" w:cs="Times New Roman"/>
          <w:sz w:val="24"/>
        </w:rPr>
        <w:t xml:space="preserve">prior distributions, which are listed in Appendix </w:t>
      </w:r>
      <w:r w:rsidRPr="00696146">
        <w:rPr>
          <w:rFonts w:ascii="Times New Roman" w:hAnsi="Times New Roman" w:cs="Times New Roman"/>
          <w:sz w:val="24"/>
        </w:rPr>
        <w:t>C</w:t>
      </w:r>
      <w:r w:rsidR="00B11621" w:rsidRPr="00696146">
        <w:rPr>
          <w:rFonts w:ascii="Times New Roman" w:hAnsi="Times New Roman" w:cs="Times New Roman"/>
          <w:sz w:val="24"/>
        </w:rPr>
        <w:t>. All gamma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shape and rate parameter</w:t>
      </w:r>
      <w:r w:rsidRPr="00696146">
        <w:rPr>
          <w:rFonts w:ascii="Times New Roman" w:hAnsi="Times New Roman" w:cs="Times New Roman"/>
          <w:sz w:val="24"/>
        </w:rPr>
        <w:t>s</w:t>
      </w:r>
      <w:r w:rsidR="00B11621" w:rsidRPr="00696146">
        <w:rPr>
          <w:rFonts w:ascii="Times New Roman" w:hAnsi="Times New Roman" w:cs="Times New Roman"/>
          <w:sz w:val="24"/>
        </w:rPr>
        <w:t xml:space="preserve"> of </w:t>
      </w:r>
      <w:r w:rsidRPr="00696146">
        <w:rPr>
          <w:rFonts w:ascii="Times New Roman" w:hAnsi="Times New Roman" w:cs="Times New Roman"/>
          <w:sz w:val="24"/>
        </w:rPr>
        <w:t>0.01 or 0.1</w:t>
      </w:r>
      <w:r w:rsidR="00B11621" w:rsidRPr="00696146">
        <w:rPr>
          <w:rFonts w:ascii="Times New Roman" w:hAnsi="Times New Roman" w:cs="Times New Roman"/>
          <w:sz w:val="24"/>
        </w:rPr>
        <w:t>, and all Gaussian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a mean of 0 and precision of 0.</w:t>
      </w:r>
      <w:commentRangeEnd w:id="47"/>
      <w:r w:rsidR="00611434">
        <w:rPr>
          <w:rStyle w:val="CommentReference"/>
        </w:rPr>
        <w:commentReference w:id="47"/>
      </w:r>
      <w:r w:rsidRPr="00696146">
        <w:rPr>
          <w:rFonts w:ascii="Times New Roman" w:hAnsi="Times New Roman" w:cs="Times New Roman"/>
          <w:sz w:val="24"/>
        </w:rPr>
        <w:t>0</w:t>
      </w:r>
      <w:r w:rsidR="00B11621" w:rsidRPr="00696146">
        <w:rPr>
          <w:rFonts w:ascii="Times New Roman" w:hAnsi="Times New Roman" w:cs="Times New Roman"/>
          <w:sz w:val="24"/>
        </w:rPr>
        <w:t xml:space="preserve">1. I fit the models in JAGS (Plummer 2003) using the “jagsUI” package </w:t>
      </w:r>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(Kellner and Meredith 2021)</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xml:space="preserve"> in Program R (R Core Team 2022). I used the “autojags” function to run 3 chains for each model with a burn-in of 2,</w:t>
      </w:r>
      <w:r w:rsidR="006E0882" w:rsidRPr="00696146">
        <w:rPr>
          <w:rFonts w:ascii="Times New Roman" w:hAnsi="Times New Roman" w:cs="Times New Roman"/>
          <w:sz w:val="24"/>
        </w:rPr>
        <w:t>0</w:t>
      </w:r>
      <w:r w:rsidR="00B11621" w:rsidRPr="00696146">
        <w:rPr>
          <w:rFonts w:ascii="Times New Roman" w:hAnsi="Times New Roman" w:cs="Times New Roman"/>
          <w:sz w:val="24"/>
        </w:rPr>
        <w:t>00</w:t>
      </w:r>
      <w:r w:rsidR="006E0882" w:rsidRPr="00696146">
        <w:rPr>
          <w:rFonts w:ascii="Times New Roman" w:hAnsi="Times New Roman" w:cs="Times New Roman"/>
          <w:sz w:val="24"/>
        </w:rPr>
        <w:t>–21,000</w:t>
      </w:r>
      <w:r w:rsidR="00B11621" w:rsidRPr="00696146">
        <w:rPr>
          <w:rFonts w:ascii="Times New Roman" w:hAnsi="Times New Roman" w:cs="Times New Roman"/>
          <w:sz w:val="24"/>
        </w:rPr>
        <w:t xml:space="preserve"> iterations</w:t>
      </w:r>
      <w:r w:rsidR="002A1E73" w:rsidRPr="00696146">
        <w:rPr>
          <w:rFonts w:ascii="Times New Roman" w:hAnsi="Times New Roman" w:cs="Times New Roman"/>
          <w:sz w:val="24"/>
        </w:rPr>
        <w:t xml:space="preserve"> (Appendix D)</w:t>
      </w:r>
      <w:r w:rsidR="00B11621" w:rsidRPr="00696146">
        <w:rPr>
          <w:rFonts w:ascii="Times New Roman" w:hAnsi="Times New Roman" w:cs="Times New Roman"/>
          <w:sz w:val="24"/>
        </w:rPr>
        <w:t xml:space="preserve">, thinning rate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 iteration</w:t>
      </w:r>
      <w:r w:rsidR="006E0882" w:rsidRPr="00696146">
        <w:rPr>
          <w:rFonts w:ascii="Times New Roman" w:hAnsi="Times New Roman" w:cs="Times New Roman"/>
          <w:sz w:val="24"/>
        </w:rPr>
        <w:t>s</w:t>
      </w:r>
      <w:r w:rsidR="00B11621" w:rsidRPr="00696146">
        <w:rPr>
          <w:rFonts w:ascii="Times New Roman" w:hAnsi="Times New Roman" w:cs="Times New Roman"/>
          <w:sz w:val="24"/>
        </w:rPr>
        <w:t xml:space="preserve">, and iteration increment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,000; models iteratively ran until reasonable convergence (R̂ ≤ 1.1) was achieved </w:t>
      </w:r>
      <w:commentRangeStart w:id="48"/>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(Gelman et al. 2014)</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resulting in 3,000 posterior draws.</w:t>
      </w:r>
      <w:commentRangeEnd w:id="48"/>
      <w:r w:rsidR="00611434">
        <w:rPr>
          <w:rStyle w:val="CommentReference"/>
        </w:rPr>
        <w:commentReference w:id="48"/>
      </w:r>
    </w:p>
    <w:p w14:paraId="13A1232E" w14:textId="2849FCC6" w:rsidR="00FF42AD" w:rsidRPr="00696146" w:rsidRDefault="00FF42AD" w:rsidP="007A1808">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variable importance and significance of relationships and interactions</w:t>
      </w:r>
    </w:p>
    <w:p w14:paraId="25D42739" w14:textId="31FAD3E0" w:rsidR="00FF42AD" w:rsidRPr="00696146" w:rsidRDefault="00FF42AD" w:rsidP="00FF42AD">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When assessing an individual variable, its importance and the significance of its relationship with overall species or guild richness </w:t>
      </w:r>
      <w:r w:rsidR="00F60D60" w:rsidRPr="00696146">
        <w:rPr>
          <w:rFonts w:ascii="Times New Roman" w:hAnsi="Times New Roman" w:cs="Times New Roman"/>
          <w:sz w:val="24"/>
          <w:szCs w:val="24"/>
        </w:rPr>
        <w:t xml:space="preserve">or with focal species abundance </w:t>
      </w:r>
      <w:r w:rsidRPr="00696146">
        <w:rPr>
          <w:rFonts w:ascii="Times New Roman" w:hAnsi="Times New Roman" w:cs="Times New Roman"/>
          <w:sz w:val="24"/>
          <w:szCs w:val="24"/>
        </w:rPr>
        <w:t xml:space="preserve">was determined by looking at whether the 95% credible intervals of the slope coefficient values overlapped zero; if the credible intervals did not overlap zero, </w:t>
      </w:r>
      <w:r w:rsidR="00696146">
        <w:rPr>
          <w:rFonts w:ascii="Times New Roman" w:hAnsi="Times New Roman" w:cs="Times New Roman"/>
          <w:sz w:val="24"/>
          <w:szCs w:val="24"/>
        </w:rPr>
        <w:t xml:space="preserve">I considered </w:t>
      </w:r>
      <w:r w:rsidRPr="00696146">
        <w:rPr>
          <w:rFonts w:ascii="Times New Roman" w:hAnsi="Times New Roman" w:cs="Times New Roman"/>
          <w:sz w:val="24"/>
          <w:szCs w:val="24"/>
        </w:rPr>
        <w:t xml:space="preserve">the variable </w:t>
      </w:r>
      <w:r w:rsidR="00696146">
        <w:rPr>
          <w:rFonts w:ascii="Times New Roman" w:hAnsi="Times New Roman" w:cs="Times New Roman"/>
          <w:sz w:val="24"/>
          <w:szCs w:val="24"/>
        </w:rPr>
        <w:t xml:space="preserve">to be </w:t>
      </w:r>
      <w:r w:rsidRPr="00696146">
        <w:rPr>
          <w:rFonts w:ascii="Times New Roman" w:hAnsi="Times New Roman" w:cs="Times New Roman"/>
          <w:sz w:val="24"/>
          <w:szCs w:val="24"/>
        </w:rPr>
        <w:t xml:space="preserve">important and the relationship </w:t>
      </w:r>
      <w:r w:rsidR="00696146">
        <w:rPr>
          <w:rFonts w:ascii="Times New Roman" w:hAnsi="Times New Roman" w:cs="Times New Roman"/>
          <w:sz w:val="24"/>
          <w:szCs w:val="24"/>
        </w:rPr>
        <w:t>to be</w:t>
      </w:r>
      <w:r w:rsidRPr="00696146">
        <w:rPr>
          <w:rFonts w:ascii="Times New Roman" w:hAnsi="Times New Roman" w:cs="Times New Roman"/>
          <w:sz w:val="24"/>
          <w:szCs w:val="24"/>
        </w:rPr>
        <w:t xml:space="preserve"> significant. Interactions were also significant when the 95% credible intervals of their slope coefficient values did not overlap zero or when the relationship between guild richness and the variable of interest changed in magnitude or direction over varying levels of one of the interacting variables.</w:t>
      </w:r>
      <w:r w:rsidR="00077C36" w:rsidRPr="00696146">
        <w:rPr>
          <w:rFonts w:ascii="Times New Roman" w:hAnsi="Times New Roman" w:cs="Times New Roman"/>
          <w:sz w:val="24"/>
          <w:szCs w:val="24"/>
        </w:rPr>
        <w:t xml:space="preserve"> Effect sizes for the climate factors were also compared to assess the relative effects of temperature vs. precipitation; </w:t>
      </w:r>
      <w:commentRangeStart w:id="49"/>
      <w:r w:rsidR="00077C36" w:rsidRPr="00696146">
        <w:rPr>
          <w:rFonts w:ascii="Times New Roman" w:hAnsi="Times New Roman" w:cs="Times New Roman"/>
          <w:sz w:val="24"/>
          <w:szCs w:val="24"/>
        </w:rPr>
        <w:t xml:space="preserve">because all </w:t>
      </w:r>
      <w:r w:rsidR="00FC104F" w:rsidRPr="00696146">
        <w:rPr>
          <w:rFonts w:ascii="Times New Roman" w:hAnsi="Times New Roman" w:cs="Times New Roman"/>
          <w:sz w:val="24"/>
          <w:szCs w:val="24"/>
        </w:rPr>
        <w:t>continuous predictor</w:t>
      </w:r>
      <w:r w:rsidR="00077C36" w:rsidRPr="00696146">
        <w:rPr>
          <w:rFonts w:ascii="Times New Roman" w:hAnsi="Times New Roman" w:cs="Times New Roman"/>
          <w:sz w:val="24"/>
          <w:szCs w:val="24"/>
        </w:rPr>
        <w:t xml:space="preserve"> variables were scaled prior to analysis, the magnitude of their slope coefficients were directly comparable</w:t>
      </w:r>
      <w:commentRangeEnd w:id="49"/>
      <w:r w:rsidR="00611434">
        <w:rPr>
          <w:rStyle w:val="CommentReference"/>
        </w:rPr>
        <w:commentReference w:id="49"/>
      </w:r>
      <w:r w:rsidR="00077C36" w:rsidRPr="00696146">
        <w:rPr>
          <w:rFonts w:ascii="Times New Roman" w:hAnsi="Times New Roman" w:cs="Times New Roman"/>
          <w:sz w:val="24"/>
          <w:szCs w:val="24"/>
        </w:rPr>
        <w:t>.</w:t>
      </w:r>
    </w:p>
    <w:p w14:paraId="57C46E9B" w14:textId="77777777" w:rsidR="00FF42AD" w:rsidRPr="00696146" w:rsidRDefault="00FF42AD" w:rsidP="007A1808">
      <w:pPr>
        <w:spacing w:line="276" w:lineRule="auto"/>
        <w:rPr>
          <w:rFonts w:ascii="Times New Roman" w:hAnsi="Times New Roman" w:cs="Times New Roman"/>
          <w:sz w:val="24"/>
          <w:szCs w:val="24"/>
        </w:rPr>
      </w:pPr>
    </w:p>
    <w:p w14:paraId="6822447D"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RESULTS</w:t>
      </w:r>
    </w:p>
    <w:p w14:paraId="05AA6E91" w14:textId="6EB7AD59" w:rsidR="009A403C" w:rsidRPr="00696146" w:rsidRDefault="009A403C" w:rsidP="009A403C">
      <w:pPr>
        <w:spacing w:line="276" w:lineRule="auto"/>
        <w:ind w:firstLine="720"/>
        <w:rPr>
          <w:rFonts w:ascii="Times New Roman" w:hAnsi="Times New Roman" w:cs="Times New Roman"/>
          <w:sz w:val="24"/>
          <w:szCs w:val="24"/>
        </w:rPr>
      </w:pPr>
      <w:commentRangeStart w:id="50"/>
      <w:r w:rsidRPr="00696146">
        <w:rPr>
          <w:rFonts w:ascii="Times New Roman" w:hAnsi="Times New Roman" w:cs="Times New Roman"/>
          <w:sz w:val="24"/>
          <w:szCs w:val="24"/>
        </w:rPr>
        <w:t xml:space="preserve">I derived detection-corrected overall species richness and guild richness from the single hierarchical community model, and then I ran 3,000 generalized linear mixed effects models to </w:t>
      </w:r>
      <w:r w:rsidRPr="00696146">
        <w:rPr>
          <w:rFonts w:ascii="Times New Roman" w:hAnsi="Times New Roman" w:cs="Times New Roman"/>
          <w:sz w:val="24"/>
          <w:szCs w:val="24"/>
        </w:rPr>
        <w:lastRenderedPageBreak/>
        <w:t>quantify relationships with overall species richness and richness corresponding to each guild designation.</w:t>
      </w:r>
      <w:commentRangeEnd w:id="50"/>
      <w:r w:rsidR="00E846C1">
        <w:rPr>
          <w:rStyle w:val="CommentReference"/>
        </w:rPr>
        <w:commentReference w:id="50"/>
      </w:r>
      <w:r w:rsidRPr="00696146">
        <w:rPr>
          <w:rFonts w:ascii="Times New Roman" w:hAnsi="Times New Roman" w:cs="Times New Roman"/>
          <w:sz w:val="24"/>
          <w:szCs w:val="24"/>
        </w:rPr>
        <w:t xml:space="preserve"> </w:t>
      </w:r>
      <w:commentRangeStart w:id="51"/>
      <w:r w:rsidRPr="00696146">
        <w:rPr>
          <w:rFonts w:ascii="Times New Roman" w:hAnsi="Times New Roman" w:cs="Times New Roman"/>
          <w:sz w:val="24"/>
          <w:szCs w:val="24"/>
        </w:rPr>
        <w:t>For all guilds, 6 or 7 of the 8 total linear environmental predictor variables were important (i.e., 95% credible interval for any of the associated slope coefficients did not overlap zero) (Table 3, Figure 3).</w:t>
      </w:r>
      <w:commentRangeEnd w:id="51"/>
      <w:r w:rsidR="00E846C1">
        <w:rPr>
          <w:rStyle w:val="CommentReference"/>
        </w:rPr>
        <w:commentReference w:id="51"/>
      </w:r>
      <w:r w:rsidRPr="00696146">
        <w:rPr>
          <w:rFonts w:ascii="Times New Roman" w:hAnsi="Times New Roman" w:cs="Times New Roman"/>
          <w:sz w:val="24"/>
          <w:szCs w:val="24"/>
        </w:rPr>
        <w:t xml:space="preserve"> </w:t>
      </w:r>
      <w:commentRangeStart w:id="52"/>
      <w:r w:rsidRPr="00696146">
        <w:rPr>
          <w:rFonts w:ascii="Times New Roman" w:hAnsi="Times New Roman" w:cs="Times New Roman"/>
          <w:sz w:val="24"/>
          <w:szCs w:val="24"/>
        </w:rPr>
        <w:t>Dominant forest type and proportion of forest were included to control for their known effects and were important for all 4 guild designations but not overall species richness (for which only proportion of forest was important</w:t>
      </w:r>
      <w:commentRangeEnd w:id="52"/>
      <w:r w:rsidR="00E846C1">
        <w:rPr>
          <w:rStyle w:val="CommentReference"/>
        </w:rPr>
        <w:commentReference w:id="52"/>
      </w:r>
      <w:r w:rsidRPr="00696146">
        <w:rPr>
          <w:rFonts w:ascii="Times New Roman" w:hAnsi="Times New Roman" w:cs="Times New Roman"/>
          <w:sz w:val="24"/>
          <w:szCs w:val="24"/>
        </w:rPr>
        <w:t>).</w:t>
      </w:r>
    </w:p>
    <w:p w14:paraId="76606D84" w14:textId="16EF2A7A" w:rsidR="009A403C" w:rsidRPr="00696146" w:rsidRDefault="009A403C" w:rsidP="009A403C">
      <w:pPr>
        <w:spacing w:line="276" w:lineRule="auto"/>
        <w:ind w:firstLine="720"/>
        <w:rPr>
          <w:rFonts w:ascii="Times New Roman" w:hAnsi="Times New Roman" w:cs="Times New Roman"/>
          <w:i/>
          <w:iCs/>
          <w:sz w:val="24"/>
          <w:szCs w:val="24"/>
        </w:rPr>
      </w:pPr>
      <w:r w:rsidRPr="00696146">
        <w:rPr>
          <w:rFonts w:ascii="Times New Roman" w:hAnsi="Times New Roman" w:cs="Times New Roman"/>
          <w:sz w:val="24"/>
          <w:szCs w:val="24"/>
        </w:rPr>
        <w:t>I ran a stacked N-mixture model for each of the 16 focal forest songbird species. The total number of important linear environmental predictor variables for each species ranged from 4 (for blackpoll warbler</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Setophaga striata</w:t>
      </w:r>
      <w:r w:rsidR="00101565" w:rsidRPr="00696146">
        <w:rPr>
          <w:rFonts w:ascii="Times New Roman" w:eastAsia="Times New Roman" w:hAnsi="Times New Roman" w:cs="Times New Roman"/>
          <w:color w:val="000000"/>
          <w:sz w:val="24"/>
          <w:szCs w:val="24"/>
        </w:rPr>
        <w:t>]</w:t>
      </w:r>
      <w:r w:rsidRPr="00696146">
        <w:rPr>
          <w:rFonts w:ascii="Times New Roman" w:hAnsi="Times New Roman" w:cs="Times New Roman"/>
          <w:sz w:val="24"/>
          <w:szCs w:val="24"/>
        </w:rPr>
        <w:t>, yellow-bellied flycatcher</w:t>
      </w:r>
      <w:r w:rsidR="00101565" w:rsidRPr="00696146">
        <w:rPr>
          <w:rFonts w:ascii="Times New Roman" w:hAnsi="Times New Roman" w:cs="Times New Roman"/>
          <w:sz w:val="24"/>
          <w:szCs w:val="24"/>
        </w:rPr>
        <w:t xml:space="preserve"> [</w:t>
      </w:r>
      <w:r w:rsidR="00101565" w:rsidRPr="00696146">
        <w:rPr>
          <w:rFonts w:ascii="Times New Roman" w:hAnsi="Times New Roman" w:cs="Times New Roman"/>
          <w:i/>
          <w:iCs/>
          <w:sz w:val="24"/>
          <w:szCs w:val="24"/>
        </w:rPr>
        <w:t>Empidonax flaviventris</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worm-eating warbler</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Helmitheros vermivorum</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and Canada warbler</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Cardellina canadensis</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to 9 (for ovenbird</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Seiurus aurocapilla</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w:t>
      </w:r>
      <w:commentRangeStart w:id="53"/>
      <w:r w:rsidRPr="00696146">
        <w:rPr>
          <w:rFonts w:ascii="Times New Roman" w:hAnsi="Times New Roman" w:cs="Times New Roman"/>
          <w:sz w:val="24"/>
          <w:szCs w:val="24"/>
        </w:rPr>
        <w:t>Table 3, Figure 4). Aspect, TPI, dominant forest type, and proportion of forest were included to control for their known effects and at least one was important for all focal forest songbird species, although the forest variables tended to be more frequently important than the topographical variables</w:t>
      </w:r>
      <w:commentRangeEnd w:id="53"/>
      <w:r w:rsidR="00E846C1">
        <w:rPr>
          <w:rStyle w:val="CommentReference"/>
        </w:rPr>
        <w:commentReference w:id="53"/>
      </w:r>
      <w:r w:rsidRPr="00696146">
        <w:rPr>
          <w:rFonts w:ascii="Times New Roman" w:hAnsi="Times New Roman" w:cs="Times New Roman"/>
          <w:sz w:val="24"/>
          <w:szCs w:val="24"/>
        </w:rPr>
        <w:t>.</w:t>
      </w:r>
    </w:p>
    <w:p w14:paraId="6C564DAC" w14:textId="77777777" w:rsidR="009A403C" w:rsidRPr="00696146" w:rsidRDefault="009A403C" w:rsidP="009A403C">
      <w:pPr>
        <w:spacing w:line="276" w:lineRule="auto"/>
        <w:rPr>
          <w:rFonts w:ascii="Times New Roman" w:hAnsi="Times New Roman" w:cs="Times New Roman"/>
          <w:b/>
          <w:bCs/>
          <w:sz w:val="24"/>
          <w:szCs w:val="24"/>
        </w:rPr>
      </w:pPr>
      <w:commentRangeStart w:id="54"/>
      <w:r w:rsidRPr="00696146">
        <w:rPr>
          <w:rFonts w:ascii="Times New Roman" w:hAnsi="Times New Roman" w:cs="Times New Roman"/>
          <w:b/>
          <w:bCs/>
          <w:sz w:val="24"/>
          <w:szCs w:val="24"/>
        </w:rPr>
        <w:t>Importance of temperature</w:t>
      </w:r>
      <w:commentRangeEnd w:id="54"/>
      <w:r w:rsidR="007348BE">
        <w:rPr>
          <w:rStyle w:val="CommentReference"/>
        </w:rPr>
        <w:commentReference w:id="54"/>
      </w:r>
    </w:p>
    <w:p w14:paraId="45EEAEE7" w14:textId="08D0A4E7" w:rsidR="009A403C" w:rsidRPr="00696146" w:rsidRDefault="009A403C" w:rsidP="009A403C">
      <w:pPr>
        <w:spacing w:line="276" w:lineRule="auto"/>
        <w:ind w:firstLine="720"/>
        <w:rPr>
          <w:rFonts w:ascii="Times New Roman" w:hAnsi="Times New Roman" w:cs="Times New Roman"/>
          <w:sz w:val="24"/>
          <w:szCs w:val="24"/>
        </w:rPr>
      </w:pPr>
      <w:commentRangeStart w:id="55"/>
      <w:r w:rsidRPr="00696146">
        <w:rPr>
          <w:rFonts w:ascii="Times New Roman" w:hAnsi="Times New Roman" w:cs="Times New Roman"/>
          <w:sz w:val="24"/>
          <w:szCs w:val="24"/>
        </w:rPr>
        <w:t>Looking at the marginal effects of the 2 temperature variables (</w:t>
      </w:r>
      <w:ins w:id="56" w:author="Christopher Rota" w:date="2023-03-14T11:52:00Z">
        <w:r w:rsidR="00B91732">
          <w:rPr>
            <w:rFonts w:ascii="Times New Roman" w:hAnsi="Times New Roman" w:cs="Times New Roman"/>
            <w:sz w:val="24"/>
            <w:szCs w:val="24"/>
          </w:rPr>
          <w:t xml:space="preserve">mean temp current and SD temp, </w:t>
        </w:r>
      </w:ins>
      <w:r w:rsidRPr="00696146">
        <w:rPr>
          <w:rFonts w:ascii="Times New Roman" w:hAnsi="Times New Roman" w:cs="Times New Roman"/>
          <w:sz w:val="24"/>
          <w:szCs w:val="24"/>
        </w:rPr>
        <w:t>Table 3, Figures 5–6)</w:t>
      </w:r>
      <w:commentRangeEnd w:id="55"/>
      <w:r w:rsidR="007348BE">
        <w:rPr>
          <w:rStyle w:val="CommentReference"/>
        </w:rPr>
        <w:commentReference w:id="55"/>
      </w:r>
      <w:r w:rsidRPr="00696146">
        <w:rPr>
          <w:rFonts w:ascii="Times New Roman" w:hAnsi="Times New Roman" w:cs="Times New Roman"/>
          <w:sz w:val="24"/>
          <w:szCs w:val="24"/>
        </w:rPr>
        <w:t xml:space="preserve">,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w:t>
      </w:r>
      <w:commentRangeStart w:id="57"/>
      <w:r w:rsidRPr="00696146">
        <w:rPr>
          <w:rFonts w:ascii="Times New Roman" w:hAnsi="Times New Roman" w:cs="Times New Roman"/>
          <w:sz w:val="24"/>
          <w:szCs w:val="24"/>
        </w:rPr>
        <w:t>higher mean effect size on the focal species</w:t>
      </w:r>
      <w:commentRangeEnd w:id="57"/>
      <w:r w:rsidR="00B91732">
        <w:rPr>
          <w:rStyle w:val="CommentReference"/>
        </w:rPr>
        <w:commentReference w:id="57"/>
      </w:r>
      <w:r w:rsidRPr="00696146">
        <w:rPr>
          <w:rFonts w:ascii="Times New Roman" w:hAnsi="Times New Roman" w:cs="Times New Roman"/>
          <w:sz w:val="24"/>
          <w:szCs w:val="24"/>
        </w:rPr>
        <w:t>.</w:t>
      </w:r>
    </w:p>
    <w:p w14:paraId="70B8B1A7" w14:textId="1BDE79A8" w:rsidR="009A403C" w:rsidRPr="00696146" w:rsidRDefault="009A403C" w:rsidP="009A403C">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The importance, effect sizes, and linear relationships of the 2 temperature variables varied by guild designation (Table 3, Figure 5), and those differences were often reflected in the focal forest songbird species belonging to each guild. Mean temperature was an important predictor </w:t>
      </w:r>
      <w:commentRangeStart w:id="58"/>
      <w:r w:rsidRPr="00696146">
        <w:rPr>
          <w:rFonts w:ascii="Times New Roman" w:hAnsi="Times New Roman" w:cs="Times New Roman"/>
          <w:sz w:val="24"/>
          <w:szCs w:val="24"/>
        </w:rPr>
        <w:t xml:space="preserve">variable for all 4 guilds </w:t>
      </w:r>
      <w:commentRangeEnd w:id="58"/>
      <w:r w:rsidR="00B91732">
        <w:rPr>
          <w:rStyle w:val="CommentReference"/>
        </w:rPr>
        <w:commentReference w:id="58"/>
      </w:r>
      <w:r w:rsidRPr="00696146">
        <w:rPr>
          <w:rFonts w:ascii="Times New Roman" w:hAnsi="Times New Roman" w:cs="Times New Roman"/>
          <w:sz w:val="24"/>
          <w:szCs w:val="24"/>
        </w:rPr>
        <w:t xml:space="preserve">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w:t>
      </w:r>
      <w:commentRangeStart w:id="59"/>
      <w:r w:rsidRPr="00696146">
        <w:rPr>
          <w:rFonts w:ascii="Times New Roman" w:hAnsi="Times New Roman" w:cs="Times New Roman"/>
          <w:sz w:val="24"/>
          <w:szCs w:val="24"/>
        </w:rPr>
        <w:t xml:space="preserve">Both south and general guild richness and </w:t>
      </w:r>
      <w:proofErr w:type="gramStart"/>
      <w:r w:rsidRPr="00696146">
        <w:rPr>
          <w:rFonts w:ascii="Times New Roman" w:hAnsi="Times New Roman" w:cs="Times New Roman"/>
          <w:sz w:val="24"/>
          <w:szCs w:val="24"/>
        </w:rPr>
        <w:t>all of</w:t>
      </w:r>
      <w:proofErr w:type="gramEnd"/>
      <w:r w:rsidRPr="00696146">
        <w:rPr>
          <w:rFonts w:ascii="Times New Roman" w:hAnsi="Times New Roman" w:cs="Times New Roman"/>
          <w:sz w:val="24"/>
          <w:szCs w:val="24"/>
        </w:rPr>
        <w:t xml:space="preserve"> the south and general guild species had positive linear relationships with mean temperature, whereas north and trailing guild richness, all 3 north guild species, and 2 trailing guild species had significant negative linear relationships with mean temperature</w:t>
      </w:r>
      <w:commentRangeEnd w:id="59"/>
      <w:r w:rsidR="00564D42">
        <w:rPr>
          <w:rStyle w:val="CommentReference"/>
        </w:rPr>
        <w:commentReference w:id="59"/>
      </w:r>
      <w:r w:rsidRPr="00696146">
        <w:rPr>
          <w:rFonts w:ascii="Times New Roman" w:hAnsi="Times New Roman" w:cs="Times New Roman"/>
          <w:sz w:val="24"/>
          <w:szCs w:val="24"/>
        </w:rPr>
        <w:t xml:space="preserve">. In contrast, SD temperature was an important predictor variable for only 2 guilds (north and south) and for 1 of the 3 south guild species, 2 of the 6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w:t>
      </w:r>
      <w:r w:rsidRPr="00696146">
        <w:rPr>
          <w:rFonts w:ascii="Times New Roman" w:hAnsi="Times New Roman" w:cs="Times New Roman"/>
          <w:sz w:val="24"/>
          <w:szCs w:val="24"/>
        </w:rPr>
        <w:lastRenderedPageBreak/>
        <w:t xml:space="preserve">mean effect size on the north guild species. For all guilds and most focal species (N = 14), the effect size of SD temperature was lower than that of mean temperature. </w:t>
      </w:r>
      <w:commentRangeStart w:id="60"/>
      <w:r w:rsidRPr="00696146">
        <w:rPr>
          <w:rFonts w:ascii="Times New Roman" w:hAnsi="Times New Roman" w:cs="Times New Roman"/>
          <w:sz w:val="24"/>
          <w:szCs w:val="24"/>
        </w:rPr>
        <w:t xml:space="preserve">Both north and south guild richness had negative linear relationships with SD temperature, but the relationships with individual focal species within each guild designation tended to vary in direction. </w:t>
      </w:r>
      <w:commentRangeEnd w:id="60"/>
      <w:r w:rsidR="00B91732">
        <w:rPr>
          <w:rStyle w:val="CommentReference"/>
        </w:rPr>
        <w:commentReference w:id="60"/>
      </w:r>
    </w:p>
    <w:p w14:paraId="7884366C"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Importance of precipitation</w:t>
      </w:r>
    </w:p>
    <w:p w14:paraId="0328B6AA" w14:textId="299CA678" w:rsidR="009A403C" w:rsidRPr="00696146" w:rsidRDefault="009A403C" w:rsidP="009A403C">
      <w:pPr>
        <w:spacing w:line="276" w:lineRule="auto"/>
        <w:ind w:firstLine="720"/>
        <w:rPr>
          <w:rFonts w:ascii="Times New Roman" w:hAnsi="Times New Roman" w:cs="Times New Roman"/>
          <w:sz w:val="24"/>
          <w:szCs w:val="24"/>
        </w:rPr>
      </w:pPr>
      <w:commentRangeStart w:id="61"/>
      <w:r w:rsidRPr="00696146">
        <w:rPr>
          <w:rFonts w:ascii="Times New Roman" w:hAnsi="Times New Roman" w:cs="Times New Roman"/>
          <w:sz w:val="24"/>
          <w:szCs w:val="24"/>
        </w:rPr>
        <w:t>Looking at the marginal effects of the 2 precipitation variables</w:t>
      </w:r>
      <w:commentRangeEnd w:id="61"/>
      <w:r w:rsidR="00564D42">
        <w:rPr>
          <w:rStyle w:val="CommentReference"/>
        </w:rPr>
        <w:commentReference w:id="61"/>
      </w:r>
      <w:r w:rsidRPr="00696146">
        <w:rPr>
          <w:rFonts w:ascii="Times New Roman" w:hAnsi="Times New Roman" w:cs="Times New Roman"/>
          <w:sz w:val="24"/>
          <w:szCs w:val="24"/>
        </w:rPr>
        <w:t xml:space="preserve"> (Table 3, Figures 5–6),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richness and for 10 focal species. Current </w:t>
      </w:r>
      <w:r w:rsidR="00BE16F6" w:rsidRPr="00696146">
        <w:rPr>
          <w:rFonts w:ascii="Times New Roman" w:hAnsi="Times New Roman" w:cs="Times New Roman"/>
          <w:sz w:val="24"/>
          <w:szCs w:val="24"/>
        </w:rPr>
        <w:t>precipitation</w:t>
      </w:r>
      <w:r w:rsidRPr="00696146">
        <w:rPr>
          <w:rFonts w:ascii="Times New Roman" w:hAnsi="Times New Roman" w:cs="Times New Roman"/>
          <w:sz w:val="24"/>
          <w:szCs w:val="24"/>
        </w:rPr>
        <w:t xml:space="preserve"> had a lower effect size than previous precipitation on overall species richness and lower mean effect size on the focal species.</w:t>
      </w:r>
    </w:p>
    <w:p w14:paraId="4BF43AC0" w14:textId="77777777"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importance, effect sizes, and linear relationships of the 2 precipitation variables varied by guild designation (Table 3, Figure 5),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737EAAEC" w14:textId="77777777"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w:t>
      </w:r>
      <w:r w:rsidRPr="00696146">
        <w:rPr>
          <w:rFonts w:ascii="Times New Roman" w:hAnsi="Times New Roman" w:cs="Times New Roman"/>
          <w:sz w:val="24"/>
          <w:szCs w:val="24"/>
        </w:rPr>
        <w:lastRenderedPageBreak/>
        <w:t>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5D70020A"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 xml:space="preserve">Importance of </w:t>
      </w:r>
      <w:commentRangeStart w:id="62"/>
      <w:r w:rsidRPr="00696146">
        <w:rPr>
          <w:rFonts w:ascii="Times New Roman" w:hAnsi="Times New Roman" w:cs="Times New Roman"/>
          <w:b/>
          <w:bCs/>
          <w:sz w:val="24"/>
          <w:szCs w:val="24"/>
        </w:rPr>
        <w:t>temporal trends</w:t>
      </w:r>
    </w:p>
    <w:p w14:paraId="2D0B1F76" w14:textId="77777777" w:rsidR="009A403C" w:rsidRPr="00696146" w:rsidRDefault="009A403C" w:rsidP="009A403C">
      <w:pPr>
        <w:spacing w:line="276" w:lineRule="auto"/>
        <w:ind w:firstLine="720"/>
        <w:rPr>
          <w:rFonts w:ascii="Times New Roman" w:hAnsi="Times New Roman" w:cs="Times New Roman"/>
          <w:i/>
          <w:iCs/>
          <w:sz w:val="24"/>
          <w:szCs w:val="24"/>
        </w:rPr>
      </w:pPr>
      <w:r w:rsidRPr="00696146">
        <w:rPr>
          <w:rFonts w:ascii="Times New Roman" w:hAnsi="Times New Roman" w:cs="Times New Roman"/>
          <w:sz w:val="24"/>
          <w:szCs w:val="24"/>
        </w:rPr>
        <w:t xml:space="preserve">Looking at the marginal effects of year </w:t>
      </w:r>
      <w:commentRangeEnd w:id="62"/>
      <w:r w:rsidR="001868DA">
        <w:rPr>
          <w:rStyle w:val="CommentReference"/>
        </w:rPr>
        <w:commentReference w:id="62"/>
      </w:r>
      <w:r w:rsidRPr="00696146">
        <w:rPr>
          <w:rFonts w:ascii="Times New Roman" w:hAnsi="Times New Roman" w:cs="Times New Roman"/>
          <w:sz w:val="24"/>
          <w:szCs w:val="24"/>
        </w:rPr>
        <w:t>(Table 3, Figures 5–6),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the majority of the focal species.</w:t>
      </w:r>
    </w:p>
    <w:p w14:paraId="1EC2C5F0" w14:textId="77777777" w:rsidR="009A403C" w:rsidRPr="00696146" w:rsidRDefault="009A403C" w:rsidP="009A403C">
      <w:pPr>
        <w:spacing w:line="276" w:lineRule="auto"/>
        <w:rPr>
          <w:rFonts w:ascii="Times New Roman" w:hAnsi="Times New Roman" w:cs="Times New Roman"/>
          <w:b/>
          <w:bCs/>
          <w:sz w:val="24"/>
          <w:szCs w:val="24"/>
        </w:rPr>
      </w:pPr>
      <w:commentRangeStart w:id="63"/>
      <w:r w:rsidRPr="00696146">
        <w:rPr>
          <w:rFonts w:ascii="Times New Roman" w:hAnsi="Times New Roman" w:cs="Times New Roman"/>
          <w:b/>
          <w:bCs/>
          <w:sz w:val="24"/>
          <w:szCs w:val="24"/>
        </w:rPr>
        <w:t>Two-way interactions with latitude</w:t>
      </w:r>
      <w:commentRangeEnd w:id="63"/>
      <w:r w:rsidR="009F0474">
        <w:rPr>
          <w:rStyle w:val="CommentReference"/>
        </w:rPr>
        <w:commentReference w:id="63"/>
      </w:r>
    </w:p>
    <w:p w14:paraId="31305A63" w14:textId="7E2438F1" w:rsidR="009A403C" w:rsidRPr="00696146" w:rsidRDefault="009A403C" w:rsidP="009A403C">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Overall species richness, south guild richness, trailing guild richness, general guild richness, and certain focal forest songbird species had significant two-way interactions with SD temperature and latitude, with differences among the guild designations (Table 4, Figures 7–9).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w:t>
      </w:r>
      <w:r w:rsidR="00101565" w:rsidRPr="00696146">
        <w:rPr>
          <w:rFonts w:ascii="Times New Roman" w:hAnsi="Times New Roman" w:cs="Times New Roman"/>
          <w:sz w:val="24"/>
          <w:szCs w:val="24"/>
        </w:rPr>
        <w:lastRenderedPageBreak/>
        <w:t>(</w:t>
      </w:r>
      <w:r w:rsidR="00101565" w:rsidRPr="00696146">
        <w:rPr>
          <w:rFonts w:ascii="Times New Roman" w:eastAsia="Times New Roman" w:hAnsi="Times New Roman" w:cs="Times New Roman"/>
          <w:i/>
          <w:iCs/>
          <w:color w:val="000000"/>
          <w:sz w:val="24"/>
          <w:szCs w:val="24"/>
        </w:rPr>
        <w:t>Setophaga citrina</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blackburnian warbler (</w:t>
      </w:r>
      <w:r w:rsidR="00101565" w:rsidRPr="00696146">
        <w:rPr>
          <w:rFonts w:ascii="Times New Roman" w:eastAsia="Times New Roman" w:hAnsi="Times New Roman" w:cs="Times New Roman"/>
          <w:i/>
          <w:iCs/>
          <w:color w:val="000000"/>
          <w:sz w:val="24"/>
          <w:szCs w:val="24"/>
        </w:rPr>
        <w:t>Setophaga fusca</w:t>
      </w:r>
      <w:r w:rsidRPr="00696146">
        <w:rPr>
          <w:rFonts w:ascii="Times New Roman" w:hAnsi="Times New Roman" w:cs="Times New Roman"/>
          <w:sz w:val="24"/>
          <w:szCs w:val="24"/>
        </w:rPr>
        <w:t>), black-throated green warbler (</w:t>
      </w:r>
      <w:r w:rsidR="00101565" w:rsidRPr="00696146">
        <w:rPr>
          <w:rFonts w:ascii="Times New Roman" w:eastAsia="Times New Roman" w:hAnsi="Times New Roman" w:cs="Times New Roman"/>
          <w:i/>
          <w:iCs/>
          <w:color w:val="000000"/>
          <w:sz w:val="24"/>
          <w:szCs w:val="24"/>
        </w:rPr>
        <w:t>Setophaga virens</w:t>
      </w:r>
      <w:r w:rsidRPr="00696146">
        <w:rPr>
          <w:rFonts w:ascii="Times New Roman" w:hAnsi="Times New Roman" w:cs="Times New Roman"/>
          <w:sz w:val="24"/>
          <w:szCs w:val="24"/>
        </w:rPr>
        <w:t>), veery (</w:t>
      </w:r>
      <w:r w:rsidR="00101565" w:rsidRPr="00696146">
        <w:rPr>
          <w:rFonts w:ascii="Times New Roman" w:eastAsia="Times New Roman" w:hAnsi="Times New Roman" w:cs="Times New Roman"/>
          <w:i/>
          <w:iCs/>
          <w:color w:val="000000"/>
          <w:sz w:val="24"/>
          <w:szCs w:val="24"/>
        </w:rPr>
        <w:t>Catharus fuscescens</w:t>
      </w:r>
      <w:r w:rsidRPr="00696146">
        <w:rPr>
          <w:rFonts w:ascii="Times New Roman" w:hAnsi="Times New Roman" w:cs="Times New Roman"/>
          <w:sz w:val="24"/>
          <w:szCs w:val="24"/>
        </w:rPr>
        <w:t>), and American redstart (</w:t>
      </w:r>
      <w:r w:rsidR="00101565" w:rsidRPr="00696146">
        <w:rPr>
          <w:rFonts w:ascii="Times New Roman" w:eastAsia="Times New Roman" w:hAnsi="Times New Roman" w:cs="Times New Roman"/>
          <w:i/>
          <w:iCs/>
          <w:color w:val="000000"/>
          <w:sz w:val="24"/>
          <w:szCs w:val="24"/>
        </w:rPr>
        <w:t>Setophaga ruticilla</w:t>
      </w:r>
      <w:r w:rsidRPr="00696146">
        <w:rPr>
          <w:rFonts w:ascii="Times New Roman" w:hAnsi="Times New Roman" w:cs="Times New Roman"/>
          <w:sz w:val="24"/>
          <w:szCs w:val="24"/>
        </w:rPr>
        <w:t>).</w:t>
      </w:r>
    </w:p>
    <w:p w14:paraId="27084568" w14:textId="0379D0D2" w:rsidR="009A403C" w:rsidRPr="00696146" w:rsidRDefault="009A403C" w:rsidP="009A403C">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Overall species richness and several focal forest songbird species had significant two-way interactions with current precipitation and latitude, but trends in guild richness were either insignificant or showed little change across latitudes (Table 4, Figures 7–9).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Swainson’s thrush</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Catharus ustulatus</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xml:space="preserve">, worm-eating warbler, American redstart, and wood thrush </w:t>
      </w:r>
      <w:r w:rsidR="00101565" w:rsidRPr="00696146">
        <w:rPr>
          <w:rFonts w:ascii="Times New Roman" w:hAnsi="Times New Roman" w:cs="Times New Roman"/>
          <w:sz w:val="24"/>
          <w:szCs w:val="24"/>
        </w:rPr>
        <w:t>(</w:t>
      </w:r>
      <w:r w:rsidR="00101565" w:rsidRPr="00696146">
        <w:rPr>
          <w:rFonts w:ascii="Times New Roman" w:eastAsia="Times New Roman" w:hAnsi="Times New Roman" w:cs="Times New Roman"/>
          <w:i/>
          <w:iCs/>
          <w:color w:val="000000"/>
          <w:sz w:val="24"/>
          <w:szCs w:val="24"/>
        </w:rPr>
        <w:t>Hylocichla mustelina</w:t>
      </w:r>
      <w:r w:rsidR="00101565" w:rsidRPr="00696146">
        <w:rPr>
          <w:rFonts w:ascii="Times New Roman" w:hAnsi="Times New Roman" w:cs="Times New Roman"/>
          <w:sz w:val="24"/>
          <w:szCs w:val="24"/>
        </w:rPr>
        <w:t xml:space="preserve">) </w:t>
      </w:r>
      <w:r w:rsidRPr="00696146">
        <w:rPr>
          <w:rFonts w:ascii="Times New Roman" w:hAnsi="Times New Roman" w:cs="Times New Roman"/>
          <w:sz w:val="24"/>
          <w:szCs w:val="24"/>
        </w:rPr>
        <w:t>had significant relationships with current precipitation in either the Northern or Southern Appalachians, while black-throated green warbler exhibited an increasingly stronger positive relationship going from the Northern to Southern Appalachians.</w:t>
      </w:r>
    </w:p>
    <w:p w14:paraId="035B7E87" w14:textId="77777777"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Overall species richness, trailing guild richness, general guild richness, and certain focal forest songbird species had significant two-way interactions with previous precipitation and latitude, with differences between the trailing and general guilds (Table 4, Figures 7–9).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11A90D" w14:textId="5761D010"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guild designations (Table 4, Figures 7–9). The effect of year depended on latitude, such that: overall species richness was declining over time in the Northern Appalachians, showed no change in the Central Appalachians, and was increasing over time in the Southern Appalachians; north guild richness </w:t>
      </w:r>
      <w:r w:rsidR="000D133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increasing at a slower rate in the Central Appalachians compared to the Northern Appalachians; south guild richness </w:t>
      </w:r>
      <w:r w:rsidR="000D133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declining at a faster rate in the Central Appalachians compared to the South Appalachians; and general guild richness was declining at a slower rate in the Central Appalachians compared to the Northern Appalachians but showed no change in the Southern Appalachians. Swainson’s thrush and American redstart abundance followed the same temporal trends as their respective guild designations, while the 3 south guild species </w:t>
      </w:r>
      <w:r w:rsidR="000D1334"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all declining over time in the Central Appalachians but not the Southern Appalachians.</w:t>
      </w:r>
    </w:p>
    <w:p w14:paraId="088F57C7"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Two-way interactions with elevation</w:t>
      </w:r>
    </w:p>
    <w:p w14:paraId="7E273106" w14:textId="38ADC414"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Overall species richness, south guild richness, trailing guild richness, general guild richness, and </w:t>
      </w:r>
      <w:r w:rsidR="00696146">
        <w:rPr>
          <w:rFonts w:ascii="Times New Roman" w:hAnsi="Times New Roman" w:cs="Times New Roman"/>
          <w:sz w:val="24"/>
          <w:szCs w:val="24"/>
        </w:rPr>
        <w:t>several</w:t>
      </w:r>
      <w:r w:rsidRPr="00696146">
        <w:rPr>
          <w:rFonts w:ascii="Times New Roman" w:hAnsi="Times New Roman" w:cs="Times New Roman"/>
          <w:sz w:val="24"/>
          <w:szCs w:val="24"/>
        </w:rPr>
        <w:t xml:space="preserve"> focal forest songbird species had significant two-way interactions with mean temperature and elevation, with differences among the guild designations (Table 4, Figures 8 and 10–11).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w:t>
      </w:r>
      <w:r w:rsidR="00696146">
        <w:rPr>
          <w:rFonts w:ascii="Times New Roman" w:hAnsi="Times New Roman" w:cs="Times New Roman"/>
          <w:sz w:val="24"/>
          <w:szCs w:val="24"/>
        </w:rPr>
        <w:t>Certain</w:t>
      </w:r>
      <w:r w:rsidRPr="00696146">
        <w:rPr>
          <w:rFonts w:ascii="Times New Roman" w:hAnsi="Times New Roman" w:cs="Times New Roman"/>
          <w:sz w:val="24"/>
          <w:szCs w:val="24"/>
        </w:rPr>
        <w:t xml:space="preserve"> focal species followed similar trends as their guild designations, such as Acadian flycatcher and blackburnian warbler,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4090BB2D" w14:textId="352D4A55"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SD temperature and elevation, with differences among the 4 guild designations (Table 4, Figures 8 and 10–11).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blackburnian warbler, black-throated blue warbler (</w:t>
      </w:r>
      <w:r w:rsidR="00101565" w:rsidRPr="00696146">
        <w:rPr>
          <w:rFonts w:ascii="Times New Roman" w:eastAsia="Times New Roman" w:hAnsi="Times New Roman" w:cs="Times New Roman"/>
          <w:i/>
          <w:iCs/>
          <w:color w:val="000000"/>
          <w:sz w:val="24"/>
          <w:szCs w:val="24"/>
        </w:rPr>
        <w:t>Setophaga caerulescens</w:t>
      </w:r>
      <w:r w:rsidRPr="00696146">
        <w:rPr>
          <w:rFonts w:ascii="Times New Roman" w:hAnsi="Times New Roman" w:cs="Times New Roman"/>
          <w:sz w:val="24"/>
          <w:szCs w:val="24"/>
        </w:rPr>
        <w:t>), American redstart, and wood thrush.</w:t>
      </w:r>
    </w:p>
    <w:p w14:paraId="0B697AE7" w14:textId="77777777" w:rsidR="009A403C" w:rsidRPr="00696146" w:rsidRDefault="009A403C" w:rsidP="009A403C">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(Table 4, Figures 8 and 10–11).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689CA351" w14:textId="77777777"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t>
      </w:r>
      <w:r w:rsidRPr="00696146">
        <w:rPr>
          <w:rFonts w:ascii="Times New Roman" w:hAnsi="Times New Roman" w:cs="Times New Roman"/>
          <w:sz w:val="24"/>
          <w:szCs w:val="24"/>
        </w:rPr>
        <w:lastRenderedPageBreak/>
        <w:t>way interactions with previous precipitation and elevation, with differences between the north and trailing vs. south and general guilds (Table 4, Figures 8 and 10–11).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Swainson’s thrush, blackburnian warbler, black-throated blue warbler, ovenbird, and wood thrush followed similar patterns as their respective guild designations.</w:t>
      </w:r>
    </w:p>
    <w:p w14:paraId="5C324B7E" w14:textId="5BB61C8C"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(Table 4, Figures 8 and 10–11). The effect of year depended on elevation, such that: overall species richness was declining over time at a slower rate in the mid elevations compared to low elevations and not changing at high elevations; south guild richness was declining and trailing richness </w:t>
      </w:r>
      <w:r w:rsidR="00E46199" w:rsidRPr="00696146">
        <w:rPr>
          <w:rFonts w:ascii="Times New Roman" w:hAnsi="Times New Roman" w:cs="Times New Roman"/>
          <w:sz w:val="24"/>
          <w:szCs w:val="24"/>
        </w:rPr>
        <w:t>was</w:t>
      </w:r>
      <w:r w:rsidRPr="00696146">
        <w:rPr>
          <w:rFonts w:ascii="Times New Roman" w:hAnsi="Times New Roman" w:cs="Times New Roman"/>
          <w:sz w:val="24"/>
          <w:szCs w:val="24"/>
        </w:rPr>
        <w:t xml:space="preserve">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designations.</w:t>
      </w:r>
    </w:p>
    <w:p w14:paraId="1086FE4A"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Three-way interactions with latitude and elevation</w:t>
      </w:r>
    </w:p>
    <w:p w14:paraId="25D6045F" w14:textId="0EA0E42C"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696146">
        <w:rPr>
          <w:rFonts w:ascii="Times New Roman" w:hAnsi="Times New Roman" w:cs="Times New Roman"/>
          <w:sz w:val="24"/>
          <w:szCs w:val="24"/>
        </w:rPr>
        <w:t>three</w:t>
      </w:r>
      <w:r w:rsidRPr="00696146">
        <w:rPr>
          <w:rFonts w:ascii="Times New Roman" w:hAnsi="Times New Roman" w:cs="Times New Roman"/>
          <w:sz w:val="24"/>
          <w:szCs w:val="24"/>
        </w:rPr>
        <w:t xml:space="preserve">-way interactions with SD temperature, latitude, and elevation, with differences among the 4 guild designations (Table 5, Figures 12–14). The effect of SD temperature depended on both latitude and elevation, with the direction of relationships switching from negative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low and mid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low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to positive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mid and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for south guild richness. Similarly, general guild richness had a negative relationship with SD temperature in the Northern Appalachians, which became weaker going from lower to higher elevations,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low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but a positive relationship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mid and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high elevations in the Northern, Central, and Southern Appalachians and at mid elevations in the Northern Appalachians, no relationship at low elevations in the Northern Appalachians and at mid elevations in the Central and Southern Appalachians, and positive relationships at low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and Southern Appalachians. Most of the trailing guild species also showed varying relationships at different </w:t>
      </w:r>
      <w:r w:rsidRPr="00696146">
        <w:rPr>
          <w:rFonts w:ascii="Times New Roman" w:hAnsi="Times New Roman" w:cs="Times New Roman"/>
          <w:sz w:val="24"/>
          <w:szCs w:val="24"/>
        </w:rPr>
        <w:lastRenderedPageBreak/>
        <w:t>combinations of latitude and elevation, although there was little consistency in patterns among those species.</w:t>
      </w:r>
    </w:p>
    <w:p w14:paraId="1E727FCA" w14:textId="2F8D9C2B"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696146">
        <w:rPr>
          <w:rFonts w:ascii="Times New Roman" w:hAnsi="Times New Roman" w:cs="Times New Roman"/>
          <w:sz w:val="24"/>
          <w:szCs w:val="24"/>
        </w:rPr>
        <w:t>three</w:t>
      </w:r>
      <w:r w:rsidRPr="00696146">
        <w:rPr>
          <w:rFonts w:ascii="Times New Roman" w:hAnsi="Times New Roman" w:cs="Times New Roman"/>
          <w:sz w:val="24"/>
          <w:szCs w:val="24"/>
        </w:rPr>
        <w:t xml:space="preserve">-way interactions with current precipitation, latitude, and elevation, with differences among the </w:t>
      </w:r>
      <w:r w:rsidR="00605F2C" w:rsidRPr="00696146">
        <w:rPr>
          <w:rFonts w:ascii="Times New Roman" w:hAnsi="Times New Roman" w:cs="Times New Roman"/>
          <w:sz w:val="24"/>
          <w:szCs w:val="24"/>
        </w:rPr>
        <w:t xml:space="preserve">4 </w:t>
      </w:r>
      <w:r w:rsidRPr="00696146">
        <w:rPr>
          <w:rFonts w:ascii="Times New Roman" w:hAnsi="Times New Roman" w:cs="Times New Roman"/>
          <w:sz w:val="24"/>
          <w:szCs w:val="24"/>
        </w:rPr>
        <w:t>guild designations (Table 5, Figures 12–14).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direction at a certain </w:t>
      </w:r>
      <w:r w:rsidR="00BF5EE4" w:rsidRPr="00696146">
        <w:rPr>
          <w:rFonts w:ascii="Times New Roman" w:hAnsi="Times New Roman" w:cs="Times New Roman"/>
          <w:sz w:val="24"/>
          <w:szCs w:val="24"/>
        </w:rPr>
        <w:t xml:space="preserve">latitude and </w:t>
      </w:r>
      <w:r w:rsidRPr="00696146">
        <w:rPr>
          <w:rFonts w:ascii="Times New Roman" w:hAnsi="Times New Roman" w:cs="Times New Roman"/>
          <w:sz w:val="24"/>
          <w:szCs w:val="24"/>
        </w:rPr>
        <w:t>elevation combination.</w:t>
      </w:r>
    </w:p>
    <w:p w14:paraId="299D229B" w14:textId="1E0E57CB"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696146">
        <w:rPr>
          <w:rFonts w:ascii="Times New Roman" w:hAnsi="Times New Roman" w:cs="Times New Roman"/>
          <w:sz w:val="24"/>
          <w:szCs w:val="24"/>
        </w:rPr>
        <w:t>three</w:t>
      </w:r>
      <w:r w:rsidRPr="00696146">
        <w:rPr>
          <w:rFonts w:ascii="Times New Roman" w:hAnsi="Times New Roman" w:cs="Times New Roman"/>
          <w:sz w:val="24"/>
          <w:szCs w:val="24"/>
        </w:rPr>
        <w:t xml:space="preserve">-way interactions with previous precipitation, latitude, and elevation, with minor differences among the 4 guild designations (Table 5, Figures 12–14). The effect of previous precipitation depended on both latitude and elevation, with increasingly weaker positive or stronger negative relationships with overall species richness, north guild richness, trailing guild richness, and general guild richness going from </w:t>
      </w:r>
      <w:r w:rsidR="00BF5EE4" w:rsidRPr="00696146">
        <w:rPr>
          <w:rFonts w:ascii="Times New Roman" w:hAnsi="Times New Roman" w:cs="Times New Roman"/>
          <w:sz w:val="24"/>
          <w:szCs w:val="24"/>
        </w:rPr>
        <w:t xml:space="preserve">northern to southern latitudes and </w:t>
      </w:r>
      <w:r w:rsidRPr="00696146">
        <w:rPr>
          <w:rFonts w:ascii="Times New Roman" w:hAnsi="Times New Roman" w:cs="Times New Roman"/>
          <w:sz w:val="24"/>
          <w:szCs w:val="24"/>
        </w:rPr>
        <w:t>lower to higher elevations. Swainson’s thrush, black-throated green warbler, black-throated blue warbler, American redstart, and ovenbird followed a similar overall pattern.</w:t>
      </w:r>
    </w:p>
    <w:p w14:paraId="0C454CF5" w14:textId="546B1C75"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w:t>
      </w:r>
      <w:r w:rsidR="00605F2C" w:rsidRPr="00696146">
        <w:rPr>
          <w:rFonts w:ascii="Times New Roman" w:hAnsi="Times New Roman" w:cs="Times New Roman"/>
          <w:sz w:val="24"/>
          <w:szCs w:val="24"/>
        </w:rPr>
        <w:t xml:space="preserve">4 </w:t>
      </w:r>
      <w:r w:rsidRPr="00696146">
        <w:rPr>
          <w:rFonts w:ascii="Times New Roman" w:hAnsi="Times New Roman" w:cs="Times New Roman"/>
          <w:sz w:val="24"/>
          <w:szCs w:val="24"/>
        </w:rPr>
        <w:t xml:space="preserve">guild designations (Table 5, Figures 12–14). The effect of year depended on both latitude and elevation, such that: overall species richness </w:t>
      </w:r>
      <w:r w:rsidR="00103A5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declining over time in the Northern Appalachians and at low elevations in the Central and Southern Appalachians but increasing over time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mid and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north guild richness </w:t>
      </w:r>
      <w:r w:rsidR="00103A5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increasing at the lowest rate at high elevations in the Central Appalachians; south guild richness </w:t>
      </w:r>
      <w:r w:rsidR="00103A5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declining in the Central Appalachians and at low and mid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but increasing at high elevations in the Southern Appalachians; trailing guild richness </w:t>
      </w:r>
      <w:r w:rsidR="00103A54" w:rsidRPr="00696146">
        <w:rPr>
          <w:rFonts w:ascii="Times New Roman" w:hAnsi="Times New Roman" w:cs="Times New Roman"/>
          <w:sz w:val="24"/>
          <w:szCs w:val="24"/>
        </w:rPr>
        <w:t>had the</w:t>
      </w:r>
      <w:r w:rsidRPr="00696146">
        <w:rPr>
          <w:rFonts w:ascii="Times New Roman" w:hAnsi="Times New Roman" w:cs="Times New Roman"/>
          <w:sz w:val="24"/>
          <w:szCs w:val="24"/>
        </w:rPr>
        <w:t xml:space="preserve"> most strongly positive </w:t>
      </w:r>
      <w:r w:rsidR="00103A54" w:rsidRPr="00696146">
        <w:rPr>
          <w:rFonts w:ascii="Times New Roman" w:hAnsi="Times New Roman" w:cs="Times New Roman"/>
          <w:sz w:val="24"/>
          <w:szCs w:val="24"/>
        </w:rPr>
        <w:t xml:space="preserve">relationship </w:t>
      </w:r>
      <w:r w:rsidRPr="00696146">
        <w:rPr>
          <w:rFonts w:ascii="Times New Roman" w:hAnsi="Times New Roman" w:cs="Times New Roman"/>
          <w:sz w:val="24"/>
          <w:szCs w:val="24"/>
        </w:rPr>
        <w:t xml:space="preserve">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w:t>
      </w:r>
      <w:r w:rsidRPr="00696146">
        <w:rPr>
          <w:rFonts w:ascii="Times New Roman" w:hAnsi="Times New Roman" w:cs="Times New Roman"/>
          <w:sz w:val="24"/>
          <w:szCs w:val="24"/>
        </w:rPr>
        <w:lastRenderedPageBreak/>
        <w:t>hooded warbler, worm-eating warbler, Acadian flycatcher, American redstart, northern parula</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Setophaga americana</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xml:space="preserve">, and wood thrush. </w:t>
      </w:r>
    </w:p>
    <w:p w14:paraId="59A612C4" w14:textId="77777777" w:rsidR="009A403C" w:rsidRPr="00696146" w:rsidRDefault="009A403C" w:rsidP="009A403C">
      <w:pPr>
        <w:spacing w:line="276" w:lineRule="auto"/>
        <w:rPr>
          <w:rFonts w:ascii="Times New Roman" w:hAnsi="Times New Roman" w:cs="Times New Roman"/>
          <w:sz w:val="24"/>
          <w:szCs w:val="24"/>
        </w:rPr>
      </w:pPr>
    </w:p>
    <w:p w14:paraId="532AD925" w14:textId="77777777" w:rsidR="009A403C" w:rsidRPr="00696146" w:rsidRDefault="009A403C" w:rsidP="00103A54">
      <w:pPr>
        <w:spacing w:line="276" w:lineRule="auto"/>
        <w:rPr>
          <w:rFonts w:ascii="Times New Roman" w:hAnsi="Times New Roman" w:cs="Times New Roman"/>
          <w:b/>
          <w:bCs/>
          <w:caps/>
          <w:sz w:val="24"/>
          <w:szCs w:val="24"/>
        </w:rPr>
      </w:pPr>
      <w:commentRangeStart w:id="64"/>
      <w:r w:rsidRPr="00696146">
        <w:rPr>
          <w:rFonts w:ascii="Times New Roman" w:hAnsi="Times New Roman" w:cs="Times New Roman"/>
          <w:b/>
          <w:bCs/>
          <w:caps/>
          <w:sz w:val="24"/>
          <w:szCs w:val="24"/>
        </w:rPr>
        <w:t>Discussion</w:t>
      </w:r>
      <w:commentRangeEnd w:id="64"/>
      <w:r w:rsidR="00836899">
        <w:rPr>
          <w:rStyle w:val="CommentReference"/>
        </w:rPr>
        <w:commentReference w:id="64"/>
      </w:r>
    </w:p>
    <w:p w14:paraId="2DD94885" w14:textId="4590BFFA"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This study quantifie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the </w:t>
      </w:r>
      <w:commentRangeStart w:id="65"/>
      <w:r w:rsidRPr="00696146">
        <w:rPr>
          <w:rFonts w:ascii="Times New Roman" w:hAnsi="Times New Roman" w:cs="Times New Roman"/>
          <w:sz w:val="24"/>
          <w:szCs w:val="24"/>
        </w:rPr>
        <w:t>marginal</w:t>
      </w:r>
      <w:commentRangeEnd w:id="65"/>
      <w:r w:rsidR="00BD5541">
        <w:rPr>
          <w:rStyle w:val="CommentReference"/>
        </w:rPr>
        <w:commentReference w:id="65"/>
      </w:r>
      <w:r w:rsidRPr="00696146">
        <w:rPr>
          <w:rFonts w:ascii="Times New Roman" w:hAnsi="Times New Roman" w:cs="Times New Roman"/>
          <w:sz w:val="24"/>
          <w:szCs w:val="24"/>
        </w:rPr>
        <w:t xml:space="preserve"> and interactive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were mediated by latitude and elevation. Model results supported the hypothesis that both temperature and precipitation were important in influencing the structure of forest songbird communities during the breeding season, with significant interactive effects of both latitude and elevation (Tables 3–5). </w:t>
      </w:r>
      <w:commentRangeStart w:id="66"/>
      <w:r w:rsidRPr="00696146">
        <w:rPr>
          <w:rFonts w:ascii="Times New Roman" w:hAnsi="Times New Roman" w:cs="Times New Roman"/>
          <w:sz w:val="24"/>
          <w:szCs w:val="24"/>
        </w:rPr>
        <w:t>Based on the relative importance and marginal effect sizes of the focal climate variables in this study, mean temperature had more influence than precipitation, and the amount of precipitation likely had lagged effects on forest songbird communities and species abundance.</w:t>
      </w:r>
      <w:commentRangeEnd w:id="66"/>
      <w:r w:rsidR="00BD5541">
        <w:rPr>
          <w:rStyle w:val="CommentReference"/>
        </w:rPr>
        <w:commentReference w:id="66"/>
      </w:r>
      <w:r w:rsidRPr="00696146">
        <w:rPr>
          <w:rFonts w:ascii="Times New Roman" w:hAnsi="Times New Roman" w:cs="Times New Roman"/>
          <w:sz w:val="24"/>
          <w:szCs w:val="24"/>
        </w:rPr>
        <w:t xml:space="preserve"> I further found that relationships with climate factors and long-term temporal trends varied by climate-related guild designation, latitude, and elevation, such that the different guilds showed distinct trends that varied among regions and elevations within the Appalachian Mountains. Because temperatures are expected to rise and precipitation patterns will be altered in the future due to climate change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(Trenberth 2011, Rogers et al. 2016, Fernandez and Zegre 2019)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it is critical to incorporate this new understanding of dynamic relationships with climate factors across latitudinal and elevational gradients to improve region-specific predictions of how climate change will affect cold-associated, warm-associated, and climate generalist species. </w:t>
      </w:r>
      <w:commentRangeStart w:id="67"/>
      <w:r w:rsidRPr="00696146">
        <w:rPr>
          <w:rFonts w:ascii="Times New Roman" w:hAnsi="Times New Roman" w:cs="Times New Roman"/>
          <w:sz w:val="24"/>
          <w:szCs w:val="24"/>
        </w:rPr>
        <w:t>In addition, the significance of negative temporal trends that were not related to climate factors indicates the need for additional research and conservation efforts for certain climate-related guilds in specific regions.</w:t>
      </w:r>
      <w:commentRangeEnd w:id="67"/>
      <w:r w:rsidR="00BD5541">
        <w:rPr>
          <w:rStyle w:val="CommentReference"/>
        </w:rPr>
        <w:commentReference w:id="67"/>
      </w:r>
    </w:p>
    <w:p w14:paraId="03BFD543" w14:textId="3444B8F7" w:rsidR="009A403C" w:rsidRPr="00696146" w:rsidRDefault="009A403C" w:rsidP="00103A54">
      <w:pPr>
        <w:spacing w:line="276" w:lineRule="auto"/>
        <w:rPr>
          <w:rFonts w:ascii="Times New Roman" w:hAnsi="Times New Roman" w:cs="Times New Roman"/>
          <w:sz w:val="24"/>
          <w:szCs w:val="24"/>
        </w:rPr>
      </w:pPr>
      <w:bookmarkStart w:id="68" w:name="_Hlk128405893"/>
      <w:r w:rsidRPr="00696146">
        <w:rPr>
          <w:rFonts w:ascii="Times New Roman" w:hAnsi="Times New Roman" w:cs="Times New Roman"/>
          <w:sz w:val="24"/>
          <w:szCs w:val="24"/>
        </w:rPr>
        <w:tab/>
        <w:t xml:space="preserve">At a broad scale, climate change could potentially result in a slight increase in net overall species richness at sites across the Appalachian Mountains. Considering just the marginal effects of the predictor variables (Table 3), overall species richness had a strong positive relationship with mean temperature, but weak negative relationships with SD temperature, current precipitation, and previous precipitation. However, the effect of climate change on the net abundance of forest songbird species will likely be species-specific. Based on significant marginal relationships (Table 3, Figure 6), rising mean temperatures may benefit 8 of the 16 focal forest songbird species (including American redstart, northern parula, ovenbird, hooded warbler, worm-eating warbler, wood thrush, Acadian flycatcher, and veery) but lower the abundance of 5 species (including blackpoll warbler, blackburnian warbler, black-throated green warbler, Swainson’s thrush, and yellow-bellied flycatcher). Meanwhile, 6 focal species (American redstart, blackburnian warbler, black-throated green warbler, black-throated blue warbler, Canada warbler, and Swainson’s thrush) also had significant positive relationships with </w:t>
      </w:r>
      <w:r w:rsidRPr="00696146">
        <w:rPr>
          <w:rFonts w:ascii="Times New Roman" w:hAnsi="Times New Roman" w:cs="Times New Roman"/>
          <w:sz w:val="24"/>
          <w:szCs w:val="24"/>
        </w:rPr>
        <w:lastRenderedPageBreak/>
        <w:t>increasing precipitation, whereas 5 focal species (ovenbird, hooded warbler, worm-eating warbler, wood thrush, and Acadian flycatcher) responded negatively.</w:t>
      </w:r>
    </w:p>
    <w:p w14:paraId="71650EA1" w14:textId="344C4152"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103A54" w:rsidRPr="00696146">
        <w:rPr>
          <w:rFonts w:ascii="Times New Roman" w:hAnsi="Times New Roman" w:cs="Times New Roman"/>
          <w:sz w:val="24"/>
          <w:szCs w:val="24"/>
        </w:rPr>
        <w:t>Results from this</w:t>
      </w:r>
      <w:r w:rsidRPr="00696146">
        <w:rPr>
          <w:rFonts w:ascii="Times New Roman" w:hAnsi="Times New Roman" w:cs="Times New Roman"/>
          <w:sz w:val="24"/>
          <w:szCs w:val="24"/>
        </w:rPr>
        <w:t xml:space="preserve"> study underscore the importance of climate-related guild designation, with results indicating that the 4 guilds in the Appalachian Mountains would respond differently to climate change across the entire region (Table 3, Figure 5). North guild species seem to be most at risk from climate change. Warming temperatures would decrease north guild richness, abundance of 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4CEF2588" w14:textId="13730319"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Notably, declines in overall species and guild richness in response to climate change appear to be more likely at certain latitudes, elevations, and combinations of latitude and elevation (Figures 9, 11, and 14). </w:t>
      </w:r>
      <w:r w:rsidR="004035B9" w:rsidRPr="00696146">
        <w:rPr>
          <w:rFonts w:ascii="Times New Roman" w:hAnsi="Times New Roman" w:cs="Times New Roman"/>
          <w:sz w:val="24"/>
          <w:szCs w:val="24"/>
        </w:rPr>
        <w:t>Assuming relationships with climate remain stationary through time and that future climate conditions do not surpass unknown biological thresholds in tolerance,</w:t>
      </w:r>
      <w:commentRangeStart w:id="69"/>
      <w:r w:rsidR="004035B9" w:rsidRPr="00696146">
        <w:rPr>
          <w:rFonts w:ascii="Times New Roman" w:hAnsi="Times New Roman" w:cs="Times New Roman"/>
          <w:sz w:val="24"/>
          <w:szCs w:val="24"/>
        </w:rPr>
        <w:t xml:space="preserve"> I would expect w</w:t>
      </w:r>
      <w:r w:rsidRPr="00696146">
        <w:rPr>
          <w:rFonts w:ascii="Times New Roman" w:hAnsi="Times New Roman" w:cs="Times New Roman"/>
          <w:sz w:val="24"/>
          <w:szCs w:val="24"/>
        </w:rPr>
        <w:t xml:space="preserve">arming temperatures </w:t>
      </w:r>
      <w:r w:rsidR="004035B9" w:rsidRPr="00696146">
        <w:rPr>
          <w:rFonts w:ascii="Times New Roman" w:hAnsi="Times New Roman" w:cs="Times New Roman"/>
          <w:sz w:val="24"/>
          <w:szCs w:val="24"/>
        </w:rPr>
        <w:t>to</w:t>
      </w:r>
      <w:r w:rsidRPr="00696146">
        <w:rPr>
          <w:rFonts w:ascii="Times New Roman" w:hAnsi="Times New Roman" w:cs="Times New Roman"/>
          <w:sz w:val="24"/>
          <w:szCs w:val="24"/>
        </w:rPr>
        <w:t xml:space="preserve"> </w:t>
      </w:r>
      <w:del w:id="70" w:author="Petra Wood" w:date="2023-03-12T12:18:00Z">
        <w:r w:rsidRPr="00696146" w:rsidDel="00407DE4">
          <w:rPr>
            <w:rFonts w:ascii="Times New Roman" w:hAnsi="Times New Roman" w:cs="Times New Roman"/>
            <w:sz w:val="24"/>
            <w:szCs w:val="24"/>
          </w:rPr>
          <w:delText xml:space="preserve">cause </w:delText>
        </w:r>
      </w:del>
      <w:ins w:id="71" w:author="Petra Wood" w:date="2023-03-12T12:18:00Z">
        <w:r w:rsidR="00407DE4">
          <w:rPr>
            <w:rFonts w:ascii="Times New Roman" w:hAnsi="Times New Roman" w:cs="Times New Roman"/>
            <w:sz w:val="24"/>
            <w:szCs w:val="24"/>
          </w:rPr>
          <w:t>result in</w:t>
        </w:r>
        <w:r w:rsidR="00407DE4" w:rsidRPr="00696146">
          <w:rPr>
            <w:rFonts w:ascii="Times New Roman" w:hAnsi="Times New Roman" w:cs="Times New Roman"/>
            <w:sz w:val="24"/>
            <w:szCs w:val="24"/>
          </w:rPr>
          <w:t xml:space="preserve"> </w:t>
        </w:r>
      </w:ins>
      <w:r w:rsidRPr="00696146">
        <w:rPr>
          <w:rFonts w:ascii="Times New Roman" w:hAnsi="Times New Roman" w:cs="Times New Roman"/>
          <w:sz w:val="24"/>
          <w:szCs w:val="24"/>
        </w:rPr>
        <w:t>the steepest decreases in trailing guild richness and blackburnian warbler, black-throated blue warbler, and Canada warbler abundance at lower elevations and in black-throated green warbler, Swainson’s thrush, and least flycatcher</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Empidonax minimus</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xml:space="preserve"> abundance at high elevations. </w:t>
      </w:r>
      <w:commentRangeEnd w:id="69"/>
      <w:r w:rsidR="00C30529">
        <w:rPr>
          <w:rStyle w:val="CommentReference"/>
        </w:rPr>
        <w:commentReference w:id="69"/>
      </w:r>
      <w:r w:rsidRPr="00696146">
        <w:rPr>
          <w:rFonts w:ascii="Times New Roman" w:hAnsi="Times New Roman" w:cs="Times New Roman"/>
          <w:sz w:val="24"/>
          <w:szCs w:val="24"/>
        </w:rPr>
        <w:t>Temperature extremes would result in decreases in: overall species richness at low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Northern Appalachians; north guild richness at high elevations; Swainson’s thrush and veery abundance in the Northern Appalachians and particularly at low elevations in the Northern Appalachians; south guild richness at more northerly latitudes, at low and mid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Central and Southern Appalachians; hooded warbler and Acadian flycatcher abundance at more northerly latitudes and at low elevations; trailing guild richness at high elevations and particularly </w:t>
      </w:r>
      <w:r w:rsidR="00103A54" w:rsidRPr="00696146">
        <w:rPr>
          <w:rFonts w:ascii="Times New Roman" w:hAnsi="Times New Roman" w:cs="Times New Roman"/>
          <w:sz w:val="24"/>
          <w:szCs w:val="24"/>
        </w:rPr>
        <w:t xml:space="preserve">at </w:t>
      </w:r>
      <w:r w:rsidRPr="00696146">
        <w:rPr>
          <w:rFonts w:ascii="Times New Roman" w:hAnsi="Times New Roman" w:cs="Times New Roman"/>
          <w:sz w:val="24"/>
          <w:szCs w:val="24"/>
        </w:rPr>
        <w:t xml:space="preserve">high elevations in the Southern Appalachians; blackburnian warbler abundance in the Northern Appalachians and particularly </w:t>
      </w:r>
      <w:r w:rsidR="00103A54" w:rsidRPr="00696146">
        <w:rPr>
          <w:rFonts w:ascii="Times New Roman" w:hAnsi="Times New Roman" w:cs="Times New Roman"/>
          <w:sz w:val="24"/>
          <w:szCs w:val="24"/>
        </w:rPr>
        <w:t xml:space="preserve">at </w:t>
      </w:r>
      <w:r w:rsidRPr="00696146">
        <w:rPr>
          <w:rFonts w:ascii="Times New Roman" w:hAnsi="Times New Roman" w:cs="Times New Roman"/>
          <w:sz w:val="24"/>
          <w:szCs w:val="24"/>
        </w:rPr>
        <w:t xml:space="preserve">low elevations in the Northern Appalachians; black-throated green warbler abundance in the Northern Appalachians, at low elevations, and particularly </w:t>
      </w:r>
      <w:r w:rsidR="00103A54" w:rsidRPr="00696146">
        <w:rPr>
          <w:rFonts w:ascii="Times New Roman" w:hAnsi="Times New Roman" w:cs="Times New Roman"/>
          <w:sz w:val="24"/>
          <w:szCs w:val="24"/>
        </w:rPr>
        <w:t xml:space="preserve">at </w:t>
      </w:r>
      <w:r w:rsidRPr="00696146">
        <w:rPr>
          <w:rFonts w:ascii="Times New Roman" w:hAnsi="Times New Roman" w:cs="Times New Roman"/>
          <w:sz w:val="24"/>
          <w:szCs w:val="24"/>
        </w:rPr>
        <w:t>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parula and wood thrush abundance in the Northern Appalachians, at low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Northern Appalachians. Increasing precipitation would </w:t>
      </w:r>
      <w:r w:rsidR="00103A54" w:rsidRPr="00696146">
        <w:rPr>
          <w:rFonts w:ascii="Times New Roman" w:hAnsi="Times New Roman" w:cs="Times New Roman"/>
          <w:sz w:val="24"/>
          <w:szCs w:val="24"/>
        </w:rPr>
        <w:t>most</w:t>
      </w:r>
      <w:r w:rsidRPr="00696146">
        <w:rPr>
          <w:rFonts w:ascii="Times New Roman" w:hAnsi="Times New Roman" w:cs="Times New Roman"/>
          <w:sz w:val="24"/>
          <w:szCs w:val="24"/>
        </w:rPr>
        <w:t xml:space="preserve"> negatively affect</w:t>
      </w:r>
      <w:r w:rsidR="00103A54" w:rsidRPr="00696146">
        <w:rPr>
          <w:rFonts w:ascii="Times New Roman" w:hAnsi="Times New Roman" w:cs="Times New Roman"/>
          <w:sz w:val="24"/>
          <w:szCs w:val="24"/>
        </w:rPr>
        <w:t>:</w:t>
      </w:r>
      <w:r w:rsidRPr="00696146">
        <w:rPr>
          <w:rFonts w:ascii="Times New Roman" w:hAnsi="Times New Roman" w:cs="Times New Roman"/>
          <w:sz w:val="24"/>
          <w:szCs w:val="24"/>
        </w:rPr>
        <w:t xml:space="preserve"> overall species richness and general guild richness in the Southern Appalachians, at high elevations, and </w:t>
      </w:r>
      <w:r w:rsidR="005F1288" w:rsidRPr="00696146">
        <w:rPr>
          <w:rFonts w:ascii="Times New Roman" w:hAnsi="Times New Roman" w:cs="Times New Roman"/>
          <w:sz w:val="24"/>
          <w:szCs w:val="24"/>
        </w:rPr>
        <w:t>particularly</w:t>
      </w:r>
      <w:r w:rsidRPr="00696146">
        <w:rPr>
          <w:rFonts w:ascii="Times New Roman" w:hAnsi="Times New Roman" w:cs="Times New Roman"/>
          <w:sz w:val="24"/>
          <w:szCs w:val="24"/>
        </w:rPr>
        <w:t xml:space="preserve"> at high </w:t>
      </w:r>
      <w:r w:rsidRPr="00696146">
        <w:rPr>
          <w:rFonts w:ascii="Times New Roman" w:hAnsi="Times New Roman" w:cs="Times New Roman"/>
          <w:sz w:val="24"/>
          <w:szCs w:val="24"/>
        </w:rPr>
        <w:lastRenderedPageBreak/>
        <w:t xml:space="preserve">elevations in the Southern Appalachians; hooded warbler, wood thrush, and Acadian flycatcher abundance in the Southern Appalachians and at high elevations; worm-eating warbler abundance in the Southern Appalachians; trailing guild richness </w:t>
      </w:r>
      <w:r w:rsidR="005F1288" w:rsidRPr="00696146">
        <w:rPr>
          <w:rFonts w:ascii="Times New Roman" w:hAnsi="Times New Roman" w:cs="Times New Roman"/>
          <w:sz w:val="24"/>
          <w:szCs w:val="24"/>
        </w:rPr>
        <w:t xml:space="preserve">and black-throated blue warbler abundance </w:t>
      </w:r>
      <w:r w:rsidRPr="00696146">
        <w:rPr>
          <w:rFonts w:ascii="Times New Roman" w:hAnsi="Times New Roman" w:cs="Times New Roman"/>
          <w:sz w:val="24"/>
          <w:szCs w:val="24"/>
        </w:rPr>
        <w:t xml:space="preserve">at high elevations in the Southern Appalachians; northern parula abundance in the Southern Appalachians; </w:t>
      </w:r>
      <w:r w:rsidR="00103A54" w:rsidRPr="00696146">
        <w:rPr>
          <w:rFonts w:ascii="Times New Roman" w:hAnsi="Times New Roman" w:cs="Times New Roman"/>
          <w:sz w:val="24"/>
          <w:szCs w:val="24"/>
        </w:rPr>
        <w:t xml:space="preserve">and </w:t>
      </w:r>
      <w:r w:rsidRPr="00696146">
        <w:rPr>
          <w:rFonts w:ascii="Times New Roman" w:hAnsi="Times New Roman" w:cs="Times New Roman"/>
          <w:sz w:val="24"/>
          <w:szCs w:val="24"/>
        </w:rPr>
        <w:t xml:space="preserve">ovenbird abundance at high elevations. </w:t>
      </w:r>
      <w:bookmarkStart w:id="72" w:name="_Hlk128418605"/>
      <w:r w:rsidRPr="00696146">
        <w:rPr>
          <w:rFonts w:ascii="Times New Roman" w:hAnsi="Times New Roman" w:cs="Times New Roman"/>
          <w:sz w:val="24"/>
          <w:szCs w:val="24"/>
        </w:rPr>
        <w:t xml:space="preserve">Across the 4 guilds and 16 focal forest songbird species, </w:t>
      </w:r>
      <w:bookmarkEnd w:id="72"/>
      <w:r w:rsidRPr="00696146">
        <w:rPr>
          <w:rFonts w:ascii="Times New Roman" w:hAnsi="Times New Roman" w:cs="Times New Roman"/>
          <w:sz w:val="24"/>
          <w:szCs w:val="24"/>
        </w:rPr>
        <w:t xml:space="preserve">changing temperatures may have the most negative impact in the Northern Appalachians, at low elevations, and at low and high elevations in the Northern Appalachians, while increasing precipitation may pose the most risk in the Southern Appalachians, at </w:t>
      </w:r>
      <w:commentRangeStart w:id="73"/>
      <w:commentRangeStart w:id="74"/>
      <w:r w:rsidRPr="00696146">
        <w:rPr>
          <w:rFonts w:ascii="Times New Roman" w:hAnsi="Times New Roman" w:cs="Times New Roman"/>
          <w:sz w:val="24"/>
          <w:szCs w:val="24"/>
        </w:rPr>
        <w:t>high elevations, and at mid and high elevations in the Southern Appalachians.</w:t>
      </w:r>
      <w:commentRangeEnd w:id="73"/>
      <w:r w:rsidR="004E1403">
        <w:rPr>
          <w:rStyle w:val="CommentReference"/>
        </w:rPr>
        <w:commentReference w:id="73"/>
      </w:r>
      <w:commentRangeEnd w:id="74"/>
      <w:r w:rsidR="001406DC">
        <w:rPr>
          <w:rStyle w:val="CommentReference"/>
        </w:rPr>
        <w:commentReference w:id="74"/>
      </w:r>
    </w:p>
    <w:bookmarkEnd w:id="68"/>
    <w:p w14:paraId="0D7FB3BE" w14:textId="4A584A0A"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The findings from my study build upon the previous literature focused on climate change and forest songbirds in various portions of the Appalachian Mountains. In terms of the potential effects of climate change, a study from the northeastern United States agreed with my study’s implications that northern and high-elevation species are most at risk from warming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(Rodenhouse et al. 2008)</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In addition, Duclos et al. (2019) explored direct and indirect effects of climate on bird abundance along elevation gradients in the Northern Appalachians, with an overlap in 7 of the focal forest songbird species from my study. They found that climate exerts direct influences on bird abundance, as well as indirect influences mediated by vegetation composition and structure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(Duclos et al. 2019)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Although there were differences in methodology and metrics, climate relationships with abundance of 3 focal species were consistent with my results.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2017)","manualFormatting":"DeLuca and King (2017)","plainTextFormattedCitation":"(DeLuca and King 2017)","previouslyFormattedCitation":"(DeLuca and King 2017)"},"properties":{"noteIndex":0},"schema":"https://github.com/citation-style-language/schema/raw/master/csl-citation.json"}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DeLuca and King (2017)</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also focused on forest songbirds in the Northern Appalachians, noting both upslope and downslope shifts in elevational boundaries. In support of the potential for negative effects of warming temperatures at low elevations in the Northern Appalachians highlighted by my study, DeLuca and King (2017) documented upward movement of the upper elevational boundary of black-throated blue warblers over time and overall upslope shifts in occurrence for black-throated blue warblers, ovenbirds, American redstarts, Canada warblers, and blackburnian warblers. Their study corroborate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the importance of elevational gradients when considering the impacts of climate change, as </w:t>
      </w:r>
      <w:r w:rsidR="00103A54" w:rsidRPr="00696146">
        <w:rPr>
          <w:rFonts w:ascii="Times New Roman" w:hAnsi="Times New Roman" w:cs="Times New Roman"/>
          <w:sz w:val="24"/>
          <w:szCs w:val="24"/>
        </w:rPr>
        <w:t>did</w:t>
      </w:r>
      <w:r w:rsidRPr="00696146">
        <w:rPr>
          <w:rFonts w:ascii="Times New Roman" w:hAnsi="Times New Roman" w:cs="Times New Roman"/>
          <w:sz w:val="24"/>
          <w:szCs w:val="24"/>
        </w:rPr>
        <w:t xml:space="preserve"> a climate mitigation review article focusing on the Southern Appalachians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{"citationItems":[{"id":"ITEM-1","itemData":{"DOI":"10.1016/J.BIOCON.2010.10.019","ISSN":"00063207","abstract":"The broad physical and biological principles behind climate change and its potential large scale ecological impacts on biota are fairly well understood, although likely responses of biotic communities at fine spatio-temporal scales are not, limiting the ability of conservation programs to respond effectively to climate change outside the range of human experience. Much of the climate debate has focused on attempts to resolve key uncertainties in a hypothesis-testing framework. However, conservation decisions cannot await resolution of these scientific issues and instead must proceed in the face of uncertainty. We suggest that conservation should precede in an adaptive management framework, in which decisions are guided by predictions under multiple, plausible hypotheses about climate impacts. Under this plan, monitoring is used to evaluate the response of the system to climate drivers, and management actions (perhaps experimental) are used to confront testable predictions with data, in turn providing feedback for future decision making. We illustrate these principles with the problem of mitigating the effects of climate change on terrestrial bird communities in the southern Appalachian Mountains, USA. © 2010 Elsevier Ltd.","author":[{"dropping-particle":"","family":"Conroy","given":"Michael J.","non-dropping-particle":"","parse-names":false,"suffix":""},{"dropping-particle":"","family":"Runge","given":"Michael C.","non-dropping-particle":"","parse-names":false,"suffix":""},{"dropping-particle":"","family":"Nichols","given":"James D.","non-dropping-particle":"","parse-names":false,"suffix":""},{"dropping-particle":"","family":"Stodola","given":"Kirk W.","non-dropping-particle":"","parse-names":false,"suffix":""},{"dropping-particle":"","family":"Cooper","given":"Robert J.","non-dropping-particle":"","parse-names":false,"suffix":""}],"container-title":"Biological Conservation","id":"ITEM-1","issue":"4","issued":{"date-parts":[["2011","4"]]},"page":"1204-1213","title":"Conservation in the face of climate change: The roles of alternative models, monitoring, and adaptation in confronting and reducing uncertainty","type":"article-journal","volume":"144"},"uris":["http://www.mendeley.com/documents/?uuid=5e4063e6-6b5f-3a71-b3b4-be6ef402a1e5"]}],"mendeley":{"formattedCitation":"(Conroy et al. 2011)","plainTextFormattedCitation":"(Conroy et al. 2011)","previouslyFormattedCitation":"(Conroy et al. 2011)"},"properties":{"noteIndex":0},"schema":"https://github.com/citation-style-language/schema/raw/master/csl-citation.json"}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(Conroy et al. 2011)</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w:t>
      </w:r>
    </w:p>
    <w:p w14:paraId="771F319F" w14:textId="369D8741"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commentRangeStart w:id="75"/>
      <w:r w:rsidR="00696146" w:rsidRPr="00696146">
        <w:rPr>
          <w:rFonts w:ascii="Times New Roman" w:hAnsi="Times New Roman" w:cs="Times New Roman"/>
          <w:sz w:val="24"/>
          <w:szCs w:val="24"/>
        </w:rPr>
        <w:t xml:space="preserve">I included </w:t>
      </w:r>
      <w:r w:rsidR="00696146">
        <w:rPr>
          <w:rFonts w:ascii="Times New Roman" w:hAnsi="Times New Roman" w:cs="Times New Roman"/>
          <w:sz w:val="24"/>
          <w:szCs w:val="24"/>
        </w:rPr>
        <w:t>a</w:t>
      </w:r>
      <w:r w:rsidRPr="00696146">
        <w:rPr>
          <w:rFonts w:ascii="Times New Roman" w:hAnsi="Times New Roman" w:cs="Times New Roman"/>
          <w:sz w:val="24"/>
          <w:szCs w:val="24"/>
        </w:rPr>
        <w:t xml:space="preserve"> temporal variable in this study to distinguish long-term changes in forest songbird communities that could not be attributed to the focal climate factors or the controlling habitat factors (Table 2). At a broad scale, there was no general trend </w:t>
      </w:r>
      <w:commentRangeEnd w:id="75"/>
      <w:r w:rsidR="001406DC">
        <w:rPr>
          <w:rStyle w:val="CommentReference"/>
        </w:rPr>
        <w:commentReference w:id="75"/>
      </w:r>
      <w:r w:rsidRPr="00696146">
        <w:rPr>
          <w:rFonts w:ascii="Times New Roman" w:hAnsi="Times New Roman" w:cs="Times New Roman"/>
          <w:sz w:val="24"/>
          <w:szCs w:val="24"/>
        </w:rPr>
        <w:t xml:space="preserve">over time for overall species richness, but certain individual focal forest songbird species exhibited clear declines (e.g., American redstart, northern parula, hooded warbler, worm-eating warbler, wood thrush, veery, Acadian flycatcher) or increases (e.g., ovenbird, blackpoll warbler, blackburnian warbler, black-throated green warbler, black-throated blue warbler, Swainson’s thrush, least flycatcher) in abundance at sites across the Appalachian Mountains (Table 3, Figures 5–6). Just as with the </w:t>
      </w:r>
      <w:r w:rsidRPr="00696146">
        <w:rPr>
          <w:rFonts w:ascii="Times New Roman" w:hAnsi="Times New Roman" w:cs="Times New Roman"/>
          <w:sz w:val="24"/>
          <w:szCs w:val="24"/>
        </w:rPr>
        <w:lastRenderedPageBreak/>
        <w:t>climate factors, relationships with year varied by climate-related guild designation (Figure 5). Across all the sampling sites, north guild richness, 2 of the 3 north guild species, trailing guild richness, and 4 of the 6 trailing guild species were significantly and positively influenced by year, whereas south guild richness, all 3 south guild species, general guild richness, and 3 of the 4 general guild species had significant negative relationships.</w:t>
      </w:r>
    </w:p>
    <w:p w14:paraId="02BFAA69" w14:textId="509E75D1"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commentRangeStart w:id="76"/>
      <w:r w:rsidRPr="00696146">
        <w:rPr>
          <w:rFonts w:ascii="Times New Roman" w:hAnsi="Times New Roman" w:cs="Times New Roman"/>
          <w:sz w:val="24"/>
          <w:szCs w:val="24"/>
        </w:rPr>
        <w:t xml:space="preserve">Temporal trends in </w:t>
      </w:r>
      <w:commentRangeEnd w:id="76"/>
      <w:r w:rsidR="001406DC">
        <w:rPr>
          <w:rStyle w:val="CommentReference"/>
        </w:rPr>
        <w:commentReference w:id="76"/>
      </w:r>
      <w:r w:rsidRPr="00696146">
        <w:rPr>
          <w:rFonts w:ascii="Times New Roman" w:hAnsi="Times New Roman" w:cs="Times New Roman"/>
          <w:sz w:val="24"/>
          <w:szCs w:val="24"/>
        </w:rPr>
        <w:t>guild richness and focal species abundance were mediated by both latitude and elevation (Figures 9, 11, and 14). For example, overall species richness was decreasing over time in the Northern Appalachians and at low elevations but increasing in the Southern Appalachians and particularly at high elevations in the Southern Appalachians. South guild species were experiencing the steepest declines at more northerly latitudes (e.g., Central Appalachians), at low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Central and Southern Appalachians. Similarly, general guild species were declining the most in the Northern Appalachians, at low elevations, and particularly at high elevations in the Northern Appalachians and low elevations in the Southern Appalachians. Interestingly, both south guild richness and general guild richness were increasing over time at high elevations in the Southern Appalachians, which may suggest that an elevational shift is occurring in that region. Across the 4 guilds and 16 focal forest songbird species, temporal trends were most frequently negative in the Central and Northern Appalachians, at low elevations, and particularly at low elevations in the Central and Southern Appalachians. More investigation is needed to determine </w:t>
      </w:r>
      <w:commentRangeStart w:id="77"/>
      <w:r w:rsidRPr="00696146">
        <w:rPr>
          <w:rFonts w:ascii="Times New Roman" w:hAnsi="Times New Roman" w:cs="Times New Roman"/>
          <w:sz w:val="24"/>
          <w:szCs w:val="24"/>
        </w:rPr>
        <w:t>what factors were driving these temporal trends.</w:t>
      </w:r>
      <w:commentRangeEnd w:id="77"/>
      <w:r w:rsidR="008958E3">
        <w:rPr>
          <w:rStyle w:val="CommentReference"/>
        </w:rPr>
        <w:commentReference w:id="77"/>
      </w:r>
    </w:p>
    <w:p w14:paraId="0DF92530" w14:textId="4CF0ADC9"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Other studies and datasets suggest similar temporal trends in the abundance of our focal forest songbird species and have documented regional variation in those trends along latitudinal gradients. For example, my results regarding temporal trends in the 3 northern guild species </w:t>
      </w:r>
      <w:r w:rsidR="00103A54" w:rsidRPr="00696146">
        <w:rPr>
          <w:rFonts w:ascii="Times New Roman" w:hAnsi="Times New Roman" w:cs="Times New Roman"/>
          <w:sz w:val="24"/>
          <w:szCs w:val="24"/>
        </w:rPr>
        <w:t>align with those of</w:t>
      </w:r>
      <w:r w:rsidRPr="00696146">
        <w:rPr>
          <w:rFonts w:ascii="Times New Roman" w:hAnsi="Times New Roman" w:cs="Times New Roman"/>
          <w:sz w:val="24"/>
          <w:szCs w:val="24"/>
        </w:rPr>
        <w:t xml:space="preserve"> a study that used data from 1993–2003 from the White Mountains of New Hampshire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(King et al. 2008)</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As another example,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Wilson et al. (2011)</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(Ziolkowski et al. 2022) and 2007–2021 eBird trends data (Fink et al. 2022), which both aggregated their data across larger spatial regions, my results were in general agreement for 43% of the instances (see Appendix E).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 </w:t>
      </w:r>
      <w:commentRangeStart w:id="78"/>
      <w:r w:rsidRPr="00696146">
        <w:rPr>
          <w:rFonts w:ascii="Times New Roman" w:hAnsi="Times New Roman" w:cs="Times New Roman"/>
          <w:sz w:val="24"/>
          <w:szCs w:val="24"/>
        </w:rPr>
        <w:t xml:space="preserve">Indeed, it is </w:t>
      </w:r>
      <w:r w:rsidRPr="00696146">
        <w:rPr>
          <w:rFonts w:ascii="Times New Roman" w:hAnsi="Times New Roman" w:cs="Times New Roman"/>
          <w:sz w:val="24"/>
          <w:szCs w:val="24"/>
        </w:rPr>
        <w:lastRenderedPageBreak/>
        <w:t xml:space="preserve">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the majority of forested land </w:t>
      </w:r>
      <w:commentRangeEnd w:id="78"/>
      <w:r w:rsidR="008958E3">
        <w:rPr>
          <w:rStyle w:val="CommentReference"/>
        </w:rPr>
        <w:commentReference w:id="78"/>
      </w:r>
      <w:r w:rsidRPr="00696146">
        <w:rPr>
          <w:rFonts w:ascii="Times New Roman" w:hAnsi="Times New Roman" w:cs="Times New Roman"/>
          <w:sz w:val="24"/>
          <w:szCs w:val="24"/>
        </w:rPr>
        <w:t xml:space="preserve">in the region. </w:t>
      </w:r>
    </w:p>
    <w:p w14:paraId="2A1447E8" w14:textId="77777777" w:rsidR="009A403C" w:rsidRPr="00696146" w:rsidRDefault="009A403C" w:rsidP="00103A54">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Conclusions</w:t>
      </w:r>
    </w:p>
    <w:p w14:paraId="671752DD" w14:textId="5A7FB26B"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Here, I establish that guild richness and abundance of forest songbirds breeding in the Appalachian Mountains are influenced by both temperature and precipitation, and those relationships are mediated by latitude and elevation.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w:t>
      </w:r>
      <w:r w:rsidR="00513F30" w:rsidRPr="00696146">
        <w:rPr>
          <w:rFonts w:ascii="Times New Roman" w:hAnsi="Times New Roman" w:cs="Times New Roman"/>
          <w:sz w:val="24"/>
          <w:szCs w:val="24"/>
        </w:rPr>
        <w:t>y</w:t>
      </w:r>
      <w:r w:rsidRPr="00696146">
        <w:rPr>
          <w:rFonts w:ascii="Times New Roman" w:hAnsi="Times New Roman" w:cs="Times New Roman"/>
          <w:sz w:val="24"/>
          <w:szCs w:val="24"/>
        </w:rPr>
        <w:t xml:space="preserve"> the effects of temperature and precipitation on climate-related guilds and forest songbird species and identif</w:t>
      </w:r>
      <w:r w:rsidR="00513F30" w:rsidRPr="00696146">
        <w:rPr>
          <w:rFonts w:ascii="Times New Roman" w:hAnsi="Times New Roman" w:cs="Times New Roman"/>
          <w:sz w:val="24"/>
          <w:szCs w:val="24"/>
        </w:rPr>
        <w:t>y</w:t>
      </w:r>
      <w:r w:rsidRPr="00696146">
        <w:rPr>
          <w:rFonts w:ascii="Times New Roman" w:hAnsi="Times New Roman" w:cs="Times New Roman"/>
          <w:sz w:val="24"/>
          <w:szCs w:val="24"/>
        </w:rPr>
        <w:t xml:space="preserve"> the specific regions in which they are at the highest risk from climate change and other temporal factors. Based on my models, climate mitigation strategies for forest songbirds in the Appalachian Mountains </w:t>
      </w:r>
      <w:del w:id="79" w:author="Petra Wood" w:date="2023-03-12T12:28:00Z">
        <w:r w:rsidRPr="00696146" w:rsidDel="008958E3">
          <w:rPr>
            <w:rFonts w:ascii="Times New Roman" w:hAnsi="Times New Roman" w:cs="Times New Roman"/>
            <w:sz w:val="24"/>
            <w:szCs w:val="24"/>
          </w:rPr>
          <w:delText>should concentrate on</w:delText>
        </w:r>
      </w:del>
      <w:ins w:id="80" w:author="Petra Wood" w:date="2023-03-12T12:28:00Z">
        <w:r w:rsidR="008958E3">
          <w:rPr>
            <w:rFonts w:ascii="Times New Roman" w:hAnsi="Times New Roman" w:cs="Times New Roman"/>
            <w:sz w:val="24"/>
            <w:szCs w:val="24"/>
          </w:rPr>
          <w:t xml:space="preserve">are </w:t>
        </w:r>
        <w:r w:rsidR="00315ED0">
          <w:rPr>
            <w:rFonts w:ascii="Times New Roman" w:hAnsi="Times New Roman" w:cs="Times New Roman"/>
            <w:sz w:val="24"/>
            <w:szCs w:val="24"/>
          </w:rPr>
          <w:t>most needed for</w:t>
        </w:r>
      </w:ins>
      <w:r w:rsidRPr="00696146">
        <w:rPr>
          <w:rFonts w:ascii="Times New Roman" w:hAnsi="Times New Roman" w:cs="Times New Roman"/>
          <w:sz w:val="24"/>
          <w:szCs w:val="24"/>
        </w:rPr>
        <w:t xml:space="preserve"> northern guild species and the Northern Appalachians. </w:t>
      </w:r>
      <w:commentRangeStart w:id="81"/>
      <w:r w:rsidRPr="00696146">
        <w:rPr>
          <w:rFonts w:ascii="Times New Roman" w:hAnsi="Times New Roman" w:cs="Times New Roman"/>
          <w:sz w:val="24"/>
          <w:szCs w:val="24"/>
        </w:rPr>
        <w:t xml:space="preserve">In addition, research efforts should be made to figure out why </w:t>
      </w:r>
      <w:r w:rsidR="00513F30" w:rsidRPr="00696146">
        <w:rPr>
          <w:rFonts w:ascii="Times New Roman" w:hAnsi="Times New Roman" w:cs="Times New Roman"/>
          <w:sz w:val="24"/>
          <w:szCs w:val="24"/>
        </w:rPr>
        <w:t>abundance of</w:t>
      </w:r>
      <w:r w:rsidRPr="00696146">
        <w:rPr>
          <w:rFonts w:ascii="Times New Roman" w:hAnsi="Times New Roman" w:cs="Times New Roman"/>
          <w:sz w:val="24"/>
          <w:szCs w:val="24"/>
        </w:rPr>
        <w:t xml:space="preserve"> southern guild species and general guild species </w:t>
      </w:r>
      <w:r w:rsidR="00513F30"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declining</w:t>
      </w:r>
      <w:r w:rsidR="00513F30" w:rsidRPr="00696146">
        <w:rPr>
          <w:rFonts w:ascii="Times New Roman" w:hAnsi="Times New Roman" w:cs="Times New Roman"/>
          <w:sz w:val="24"/>
          <w:szCs w:val="24"/>
        </w:rPr>
        <w:t xml:space="preserve"> over time</w:t>
      </w:r>
      <w:r w:rsidRPr="00696146">
        <w:rPr>
          <w:rFonts w:ascii="Times New Roman" w:hAnsi="Times New Roman" w:cs="Times New Roman"/>
          <w:sz w:val="24"/>
          <w:szCs w:val="24"/>
        </w:rPr>
        <w:t xml:space="preserve">, particularly </w:t>
      </w:r>
      <w:commentRangeStart w:id="82"/>
      <w:r w:rsidRPr="00696146">
        <w:rPr>
          <w:rFonts w:ascii="Times New Roman" w:hAnsi="Times New Roman" w:cs="Times New Roman"/>
          <w:sz w:val="24"/>
          <w:szCs w:val="24"/>
        </w:rPr>
        <w:t xml:space="preserve">at low elevations </w:t>
      </w:r>
      <w:commentRangeEnd w:id="82"/>
      <w:r w:rsidR="00626B86">
        <w:rPr>
          <w:rStyle w:val="CommentReference"/>
        </w:rPr>
        <w:commentReference w:id="82"/>
      </w:r>
      <w:r w:rsidRPr="00696146">
        <w:rPr>
          <w:rFonts w:ascii="Times New Roman" w:hAnsi="Times New Roman" w:cs="Times New Roman"/>
          <w:sz w:val="24"/>
          <w:szCs w:val="24"/>
        </w:rPr>
        <w:t>throughout the Appalachian Mountains.</w:t>
      </w:r>
      <w:commentRangeEnd w:id="81"/>
      <w:r w:rsidR="00315ED0">
        <w:rPr>
          <w:rStyle w:val="CommentReference"/>
        </w:rPr>
        <w:commentReference w:id="81"/>
      </w:r>
    </w:p>
    <w:p w14:paraId="0B647BD6" w14:textId="77777777" w:rsidR="008A2F68" w:rsidRPr="00696146" w:rsidRDefault="008A2F68" w:rsidP="007A1808">
      <w:pPr>
        <w:spacing w:line="276" w:lineRule="auto"/>
        <w:rPr>
          <w:rFonts w:ascii="Times New Roman" w:hAnsi="Times New Roman" w:cs="Times New Roman"/>
          <w:b/>
          <w:bCs/>
          <w:caps/>
          <w:sz w:val="24"/>
          <w:szCs w:val="24"/>
        </w:rPr>
      </w:pPr>
    </w:p>
    <w:p w14:paraId="41C5A712" w14:textId="7F58C402"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Acknowledgments</w:t>
      </w:r>
    </w:p>
    <w:p w14:paraId="53244EB8" w14:textId="79A03A8F" w:rsidR="001960AB" w:rsidRPr="00696146" w:rsidRDefault="00F00EA0"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1960AB" w:rsidRPr="00696146">
        <w:rPr>
          <w:rFonts w:ascii="Times New Roman" w:hAnsi="Times New Roman" w:cs="Times New Roman"/>
          <w:sz w:val="24"/>
          <w:szCs w:val="24"/>
        </w:rPr>
        <w:t>This research was supported by the National Science Foundation Graduate Research Fellowship under Grant No. DGE-1102689. I th</w:t>
      </w:r>
      <w:r w:rsidR="00BB6A59" w:rsidRPr="00696146">
        <w:rPr>
          <w:rFonts w:ascii="Times New Roman" w:hAnsi="Times New Roman" w:cs="Times New Roman"/>
          <w:sz w:val="24"/>
          <w:szCs w:val="24"/>
        </w:rPr>
        <w:t>a</w:t>
      </w:r>
      <w:r w:rsidR="001960AB" w:rsidRPr="00696146">
        <w:rPr>
          <w:rFonts w:ascii="Times New Roman" w:hAnsi="Times New Roman" w:cs="Times New Roman"/>
          <w:sz w:val="24"/>
          <w:szCs w:val="24"/>
        </w:rPr>
        <w:t>nk</w:t>
      </w:r>
      <w:r w:rsidRPr="00696146">
        <w:rPr>
          <w:rFonts w:ascii="Times New Roman" w:hAnsi="Times New Roman" w:cs="Times New Roman"/>
          <w:sz w:val="24"/>
          <w:szCs w:val="24"/>
        </w:rPr>
        <w:t xml:space="preserve"> </w:t>
      </w:r>
      <w:r w:rsidR="008A2F68" w:rsidRPr="00696146">
        <w:rPr>
          <w:rFonts w:ascii="Times New Roman" w:hAnsi="Times New Roman" w:cs="Times New Roman"/>
          <w:sz w:val="24"/>
          <w:szCs w:val="24"/>
        </w:rPr>
        <w:t xml:space="preserve">my project collaborators --- Scott Sillett, Matthew Ayres, Mike Hallworth, Catherine Johnson, Bob Cooper, Richard Chandler, and Sheryl Bryan --- </w:t>
      </w:r>
      <w:commentRangeStart w:id="83"/>
      <w:r w:rsidR="008A2F68" w:rsidRPr="00696146">
        <w:rPr>
          <w:rFonts w:ascii="Times New Roman" w:hAnsi="Times New Roman" w:cs="Times New Roman"/>
          <w:sz w:val="24"/>
          <w:szCs w:val="24"/>
        </w:rPr>
        <w:t xml:space="preserve">for offering input during the project development stage and for </w:t>
      </w:r>
      <w:r w:rsidR="00941351" w:rsidRPr="00696146">
        <w:rPr>
          <w:rFonts w:ascii="Times New Roman" w:hAnsi="Times New Roman" w:cs="Times New Roman"/>
          <w:sz w:val="24"/>
          <w:szCs w:val="24"/>
        </w:rPr>
        <w:t xml:space="preserve">facilitating access to or directly </w:t>
      </w:r>
      <w:r w:rsidR="008A2F68" w:rsidRPr="00696146">
        <w:rPr>
          <w:rFonts w:ascii="Times New Roman" w:hAnsi="Times New Roman" w:cs="Times New Roman"/>
          <w:sz w:val="24"/>
          <w:szCs w:val="24"/>
        </w:rPr>
        <w:t>providing much of the bird data</w:t>
      </w:r>
      <w:commentRangeEnd w:id="83"/>
      <w:r w:rsidR="00315ED0">
        <w:rPr>
          <w:rStyle w:val="CommentReference"/>
        </w:rPr>
        <w:commentReference w:id="83"/>
      </w:r>
      <w:r w:rsidR="00296209" w:rsidRPr="00696146">
        <w:rPr>
          <w:rFonts w:ascii="Times New Roman" w:hAnsi="Times New Roman" w:cs="Times New Roman"/>
          <w:sz w:val="24"/>
          <w:szCs w:val="24"/>
        </w:rPr>
        <w:t>.</w:t>
      </w:r>
      <w:r w:rsidR="008A2F68" w:rsidRPr="00696146">
        <w:rPr>
          <w:rFonts w:ascii="Times New Roman" w:hAnsi="Times New Roman" w:cs="Times New Roman"/>
          <w:sz w:val="24"/>
          <w:szCs w:val="24"/>
        </w:rPr>
        <w:t xml:space="preserve"> Additional thanks to Donna Ray for helping to track down the </w:t>
      </w:r>
      <w:r w:rsidR="00BF1A6A" w:rsidRPr="00696146">
        <w:rPr>
          <w:rFonts w:ascii="Times New Roman" w:hAnsi="Times New Roman" w:cs="Times New Roman"/>
          <w:sz w:val="24"/>
          <w:szCs w:val="24"/>
        </w:rPr>
        <w:t xml:space="preserve">data from the </w:t>
      </w:r>
      <w:r w:rsidR="006571D5" w:rsidRPr="00696146">
        <w:rPr>
          <w:rFonts w:ascii="Times New Roman" w:hAnsi="Times New Roman" w:cs="Times New Roman"/>
          <w:sz w:val="24"/>
          <w:szCs w:val="24"/>
        </w:rPr>
        <w:t xml:space="preserve">Pisgah and </w:t>
      </w:r>
      <w:r w:rsidR="008A2F68" w:rsidRPr="00696146">
        <w:rPr>
          <w:rFonts w:ascii="Times New Roman" w:hAnsi="Times New Roman" w:cs="Times New Roman"/>
          <w:sz w:val="24"/>
          <w:szCs w:val="24"/>
        </w:rPr>
        <w:t>Nantahala National Forest</w:t>
      </w:r>
      <w:r w:rsidR="00BF1A6A" w:rsidRPr="00696146">
        <w:rPr>
          <w:rFonts w:ascii="Times New Roman" w:hAnsi="Times New Roman" w:cs="Times New Roman"/>
          <w:sz w:val="24"/>
          <w:szCs w:val="24"/>
        </w:rPr>
        <w:t>s</w:t>
      </w:r>
      <w:r w:rsidR="008A2F68" w:rsidRPr="00696146">
        <w:rPr>
          <w:rFonts w:ascii="Times New Roman" w:hAnsi="Times New Roman" w:cs="Times New Roman"/>
          <w:sz w:val="24"/>
          <w:szCs w:val="24"/>
        </w:rPr>
        <w:t>.</w:t>
      </w:r>
    </w:p>
    <w:p w14:paraId="31995A9C" w14:textId="041A3A7D" w:rsidR="00EA6D62" w:rsidRPr="00696146" w:rsidRDefault="00EA6D62" w:rsidP="007A1808">
      <w:pPr>
        <w:spacing w:line="276" w:lineRule="auto"/>
        <w:rPr>
          <w:rFonts w:ascii="Times New Roman" w:hAnsi="Times New Roman" w:cs="Times New Roman"/>
          <w:sz w:val="24"/>
          <w:szCs w:val="24"/>
        </w:rPr>
      </w:pPr>
    </w:p>
    <w:p w14:paraId="1974748F" w14:textId="646DE5AE"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Literature Cited</w:t>
      </w:r>
    </w:p>
    <w:p w14:paraId="7DC2EAAD" w14:textId="29E3858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Ambuel, B., and S. A. Temple. 1982. Songbird populations in southern Wisconsin forests: 1954 and 1979. Journal of Field Ornithology 53:149–158.</w:t>
      </w:r>
    </w:p>
    <w:p w14:paraId="39B1F51F" w14:textId="4CA4E589"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Bates, D., M. Mächler, B. M. Bolker, and S. C. Walker. 2015. Fitting </w:t>
      </w:r>
      <w:r w:rsidR="002314C0" w:rsidRPr="00696146">
        <w:rPr>
          <w:rFonts w:ascii="Times New Roman" w:hAnsi="Times New Roman" w:cs="Times New Roman"/>
          <w:sz w:val="24"/>
          <w:szCs w:val="24"/>
        </w:rPr>
        <w:t>l</w:t>
      </w:r>
      <w:r w:rsidRPr="00696146">
        <w:rPr>
          <w:rFonts w:ascii="Times New Roman" w:hAnsi="Times New Roman" w:cs="Times New Roman"/>
          <w:sz w:val="24"/>
          <w:szCs w:val="24"/>
        </w:rPr>
        <w:t xml:space="preserve">inear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ixed-</w:t>
      </w:r>
      <w:r w:rsidR="002314C0" w:rsidRPr="00696146">
        <w:rPr>
          <w:rFonts w:ascii="Times New Roman" w:hAnsi="Times New Roman" w:cs="Times New Roman"/>
          <w:sz w:val="24"/>
          <w:szCs w:val="24"/>
        </w:rPr>
        <w:t>e</w:t>
      </w:r>
      <w:r w:rsidRPr="00696146">
        <w:rPr>
          <w:rFonts w:ascii="Times New Roman" w:hAnsi="Times New Roman" w:cs="Times New Roman"/>
          <w:sz w:val="24"/>
          <w:szCs w:val="24"/>
        </w:rPr>
        <w:t xml:space="preserve">ffects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 xml:space="preserve">odels </w:t>
      </w:r>
      <w:r w:rsidR="002314C0" w:rsidRPr="00696146">
        <w:rPr>
          <w:rFonts w:ascii="Times New Roman" w:hAnsi="Times New Roman" w:cs="Times New Roman"/>
          <w:sz w:val="24"/>
          <w:szCs w:val="24"/>
        </w:rPr>
        <w:t>u</w:t>
      </w:r>
      <w:r w:rsidRPr="00696146">
        <w:rPr>
          <w:rFonts w:ascii="Times New Roman" w:hAnsi="Times New Roman" w:cs="Times New Roman"/>
          <w:sz w:val="24"/>
          <w:szCs w:val="24"/>
        </w:rPr>
        <w:t>sing lme4. Journal of Statistical Software 67:1–48.</w:t>
      </w:r>
    </w:p>
    <w:p w14:paraId="7B156CEA"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Conroy, M. J., M. C. Runge, J. D. Nichols, K. W. Stodola, and R. J. Cooper. 2011. Conservation in the face of climate change: The roles of alternative models, monitoring, and adaptation in confronting and reducing uncertainty. Biological Conservation 144:1204–1213.</w:t>
      </w:r>
    </w:p>
    <w:p w14:paraId="66BF4B4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37956C1" w14:textId="77777777" w:rsidR="002314C0" w:rsidRPr="00696146" w:rsidRDefault="002314C0" w:rsidP="002314C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72BD986C"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Crick, H. Q. P. 2004. The impact of climate change on birds. Ibis 146:48–56. </w:t>
      </w:r>
    </w:p>
    <w:p w14:paraId="2052540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AFF692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10052EE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2113CD1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068EC4BD"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Fink, D., T. Auer, A. Johnston, M. Strimas-Mackey, S. Ligocki, O. Robinson, W. Hochachka, L. Jaromczyk, A. Rodewald, C. Wood, I. Davies, and A. Spencer. 2022. eBird Status and Trends, Data Version: 2021; Released: 2022. Cornell Lab of Ornithology, Ithaca, New York.</w:t>
      </w:r>
    </w:p>
    <w:p w14:paraId="2E1E484C" w14:textId="04EECFF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Forero-Medina, G., J. Terborgh, S. J. Socolar, and S. L. Pimm. 2011. Elevational ranges of birds on a tropical montane gradient lag behind warming temperatures. PLoS ONE 6:e28535.</w:t>
      </w:r>
    </w:p>
    <w:p w14:paraId="0F622CF4"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B7343DA" w14:textId="2D9A68E4"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Gelman, A., J. B. Carlin, H. S. Stern, and D. B. Rubin. 2014. Bayesian data analysis. Third edition. CRC Press, Boca Raton, Florida, USA.</w:t>
      </w:r>
    </w:p>
    <w:p w14:paraId="58D404F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Hayhoe, K., C. P. Wake, T. G. Huntington, L. Luo, M. D. Schwartz, J. Sheffield, E. Wood, B. Anderson, J. Bradbury, A. DeGaetano, T. J. Troy, and D. Wolfe. 2007. Past and future </w:t>
      </w:r>
      <w:r w:rsidRPr="00696146">
        <w:rPr>
          <w:rFonts w:ascii="Times New Roman" w:hAnsi="Times New Roman" w:cs="Times New Roman"/>
          <w:sz w:val="24"/>
          <w:szCs w:val="24"/>
        </w:rPr>
        <w:lastRenderedPageBreak/>
        <w:t xml:space="preserve">changes in climate and hydrological indicators in the US Northeast. Climate Dynamics 28:381–407. </w:t>
      </w:r>
    </w:p>
    <w:p w14:paraId="6C88E11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1C52E0BA" w14:textId="4A56E514"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Holmes, R. T. 2011. Avian population and community processes in forest ecosystems: Long-term research in the Hubbard Brook Experimental Forest. Forest Ecology and Management 262:20–32.</w:t>
      </w:r>
    </w:p>
    <w:p w14:paraId="293F8BE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 Canadian Journal of Forest Research 39: 199–212.</w:t>
      </w:r>
    </w:p>
    <w:p w14:paraId="60D63009" w14:textId="5177ABBD" w:rsidR="002314C0" w:rsidRPr="00696146" w:rsidRDefault="002314C0" w:rsidP="002314C0">
      <w:pPr>
        <w:widowControl w:val="0"/>
        <w:spacing w:line="276" w:lineRule="auto"/>
        <w:ind w:left="720" w:hanging="720"/>
        <w:rPr>
          <w:rFonts w:ascii="Times New Roman" w:hAnsi="Times New Roman" w:cs="Times New Roman"/>
          <w:sz w:val="24"/>
          <w:szCs w:val="24"/>
        </w:rPr>
      </w:pPr>
      <w:bookmarkStart w:id="84" w:name="_Hlk128511340"/>
      <w:r w:rsidRPr="00696146">
        <w:rPr>
          <w:rFonts w:ascii="Times New Roman" w:hAnsi="Times New Roman" w:cs="Times New Roman"/>
          <w:sz w:val="24"/>
          <w:szCs w:val="24"/>
        </w:rPr>
        <w:t xml:space="preserve">Jin, S., C. Homer, L. Yang, P. Danielson, J. Dewitz, C. Li, Z. Zhu, G. Xian, and D. Howard. 2019. Overall methodology design for the United States National Land Cover Database 2016 products. Remote Sensing 11:2971. </w:t>
      </w:r>
    </w:p>
    <w:bookmarkEnd w:id="84"/>
    <w:p w14:paraId="15B4188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Kellner, K., and M. Meredith. 2021. Package “jagsUI.” &lt;http://mcmc-jags.sourceforge.net&gt;. </w:t>
      </w:r>
    </w:p>
    <w:p w14:paraId="06B8C5D3" w14:textId="091588A3"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King, D. I., J. D. Lambert, J. P. Buonaccorsi, and L. S. Prout. 2008. Avian population trends in the vulnerable montane forests of the Northern Appalachians, USA. Biodiversity and Conservation 17:2691–2700.</w:t>
      </w:r>
    </w:p>
    <w:p w14:paraId="7989E9B8" w14:textId="77DC552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Koleček, J., P. Adamík, and J. Reif. 2020. Shifts in migration phenology under climate change: temperature vs. abundance effects in birds. Climatic Change 159:177–194.</w:t>
      </w:r>
    </w:p>
    <w:p w14:paraId="14BCCD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La Sorte, F. A., and F. R. Thompson III. 2007. Poleward shifts in winter ranges of North American birds. Ecology 88:1803–1812.</w:t>
      </w:r>
    </w:p>
    <w:p w14:paraId="129AA551" w14:textId="5ECA175D"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Leech, D. I., and H. Q. P. Crick. 2007. Influence of climate change on the abundance, distribution and phenology of woodland bird species in temperate regions. Ibis 149:128–145.</w:t>
      </w:r>
    </w:p>
    <w:p w14:paraId="51C4C4D4" w14:textId="6A2E184B"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Magurran, A. E., S. R. Baillie, S. T. Buckland, J. M. Dick, D. A. Elston, E. M. Scott, R. I. Smith, P. J. Somerfield, and A. D. Watt. 2010. Long-term datasets in biodiversity research and monitoring: </w:t>
      </w:r>
      <w:r w:rsidR="002314C0" w:rsidRPr="00696146">
        <w:rPr>
          <w:rFonts w:ascii="Times New Roman" w:hAnsi="Times New Roman" w:cs="Times New Roman"/>
          <w:sz w:val="24"/>
          <w:szCs w:val="24"/>
        </w:rPr>
        <w:t>A</w:t>
      </w:r>
      <w:r w:rsidRPr="00696146">
        <w:rPr>
          <w:rFonts w:ascii="Times New Roman" w:hAnsi="Times New Roman" w:cs="Times New Roman"/>
          <w:sz w:val="24"/>
          <w:szCs w:val="24"/>
        </w:rPr>
        <w:t xml:space="preserve">ssessing change in ecological communities through time. Trends in Ecology &amp; Evolution 25:574–582. </w:t>
      </w:r>
    </w:p>
    <w:p w14:paraId="04BFDFE5" w14:textId="4C0CCB4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Martin, T. E. 2001. Abiotic vs. </w:t>
      </w:r>
      <w:r w:rsidR="002314C0" w:rsidRPr="00696146">
        <w:rPr>
          <w:rFonts w:ascii="Times New Roman" w:hAnsi="Times New Roman" w:cs="Times New Roman"/>
          <w:sz w:val="24"/>
          <w:szCs w:val="24"/>
        </w:rPr>
        <w:t>b</w:t>
      </w:r>
      <w:r w:rsidRPr="00696146">
        <w:rPr>
          <w:rFonts w:ascii="Times New Roman" w:hAnsi="Times New Roman" w:cs="Times New Roman"/>
          <w:sz w:val="24"/>
          <w:szCs w:val="24"/>
        </w:rPr>
        <w:t xml:space="preserve">iotic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 xml:space="preserve">nfluences on </w:t>
      </w:r>
      <w:r w:rsidR="002314C0" w:rsidRPr="00696146">
        <w:rPr>
          <w:rFonts w:ascii="Times New Roman" w:hAnsi="Times New Roman" w:cs="Times New Roman"/>
          <w:sz w:val="24"/>
          <w:szCs w:val="24"/>
        </w:rPr>
        <w:t>h</w:t>
      </w:r>
      <w:r w:rsidRPr="00696146">
        <w:rPr>
          <w:rFonts w:ascii="Times New Roman" w:hAnsi="Times New Roman" w:cs="Times New Roman"/>
          <w:sz w:val="24"/>
          <w:szCs w:val="24"/>
        </w:rPr>
        <w:t xml:space="preserve">abitat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election of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oexisting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pecies: Climate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hange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mpacts? Ecology 82:175–188.</w:t>
      </w:r>
    </w:p>
    <w:p w14:paraId="56F089EB" w14:textId="77777777" w:rsidR="002314C0" w:rsidRPr="00696146" w:rsidRDefault="002314C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Mayor, S. J., R. P. Guralnick, M. W. Tingley, J. Otegui, J. C. Withey, S. C. Elmendorf, M. E. Andrew, S. Leyk, I. S. Pearse, and D. C. Schneider. 2017. Increasing phenological </w:t>
      </w:r>
      <w:r w:rsidRPr="00696146">
        <w:rPr>
          <w:rFonts w:ascii="Times New Roman" w:hAnsi="Times New Roman" w:cs="Times New Roman"/>
          <w:sz w:val="24"/>
          <w:szCs w:val="24"/>
        </w:rPr>
        <w:lastRenderedPageBreak/>
        <w:t>asynchrony between spring green-up and arrival of migratory birds. Scientific Reports 7:1902.</w:t>
      </w:r>
    </w:p>
    <w:p w14:paraId="3B5DC2CD" w14:textId="40B18F86"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James W, N. Ockendon, D. J. Baker, J. Carr, E. C. White, R. E. A. Almond, T. Amano, E. Bertram, R. B. Bradbury, C. Bradley, S. H. M. Butchart, N. Doswald, W. Foden, D. J. C. Gill, R. E. Green, W. J. Sutherland, and E. V. J. Tanner. 2015. </w:t>
      </w:r>
      <w:r w:rsidR="002314C0" w:rsidRPr="00696146">
        <w:rPr>
          <w:rFonts w:ascii="Times New Roman" w:hAnsi="Times New Roman" w:cs="Times New Roman"/>
          <w:sz w:val="24"/>
          <w:szCs w:val="24"/>
        </w:rPr>
        <w:t>G</w:t>
      </w:r>
      <w:r w:rsidRPr="00696146">
        <w:rPr>
          <w:rFonts w:ascii="Times New Roman" w:hAnsi="Times New Roman" w:cs="Times New Roman"/>
          <w:sz w:val="24"/>
          <w:szCs w:val="24"/>
        </w:rPr>
        <w:t>eographical variation in species’ population responses to changes in temperature and precipitation. Proceedings of the Royal Society B: Biological Sciences 282:20151561.</w:t>
      </w:r>
    </w:p>
    <w:p w14:paraId="71AD4F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00F7F2B3" w14:textId="79BFAB4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Pendlebury, C. J., M. G. MacLeod, and D. M. Bryant. 2004. Variation in temperature increases the cost of living in birds. Journal of Experimental Biology 207:2065–2070</w:t>
      </w:r>
      <w:r w:rsidR="002314C0" w:rsidRPr="00696146">
        <w:rPr>
          <w:rFonts w:ascii="Times New Roman" w:hAnsi="Times New Roman" w:cs="Times New Roman"/>
          <w:sz w:val="24"/>
          <w:szCs w:val="24"/>
        </w:rPr>
        <w:t>.</w:t>
      </w:r>
    </w:p>
    <w:p w14:paraId="1139D321" w14:textId="3F1D4F4B"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Pounds, J. A., M. P. L. Fogden, and J. H. Campbell. 1999. Biological response to climate change on a tropical mountain. Nature 398:611–615.</w:t>
      </w:r>
    </w:p>
    <w:p w14:paraId="25E17E93" w14:textId="77777777" w:rsidR="00E610B4" w:rsidRPr="00696146" w:rsidRDefault="00E610B4" w:rsidP="006B0089">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Ralph, C.J., S. Droege, J.R. Sauer. 1993. Managing and monitoring birds using point counts: standards and applications. General Technical Report PSW-GTR-149. U.S. Forest Service, Albany, California, USA.</w:t>
      </w:r>
    </w:p>
    <w:p w14:paraId="35C22A83" w14:textId="32DFE85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Rittenhouse, C. D., A. M. Pidgeon, T. P. Albright, P. D. Culbert, M. K. Clayton, C. H. Flather, C. Huang, J. G. Masek, S. I. Stewart, and V. C. Radeloff. 2010. Conservation of forest birds: Evidence of a shifting baseline in community structure. PLoS ONE 5:e11938.</w:t>
      </w:r>
    </w:p>
    <w:p w14:paraId="74E5A274" w14:textId="3EBAEA2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Robbins, C. 1981. Bird activity levels related to weather. Studies in Avian Biology 6:301–310.</w:t>
      </w:r>
    </w:p>
    <w:p w14:paraId="28962531" w14:textId="7EBB842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Robbins, C. S., J. R. Sauer, R. S. Greenberg, and S. Droege. 1989. Population declines in North American birds that migrate to the neotropics. Proceedings of the National Academy of Sciences 86:7658–7662.</w:t>
      </w:r>
    </w:p>
    <w:p w14:paraId="5515622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703DACA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3E392E72" w14:textId="2603F86F"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Rosenberg, K. V, A. M. Dokter, P. J. Blancher, J. R. Sauer, A. C. Smith, P. A. Smith, J. C. Stanton, A. Panjabi, L. Helft, M. Parr, and P. P. Marra. 2019. Decline of the North American avifauna. Science 366:120–124. </w:t>
      </w:r>
    </w:p>
    <w:p w14:paraId="2061CF3B"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Sauer, J. R., W. A. Link, J. E. Fallon, K. L. Pardieck, and D. J. Ziolkowski. 2013. The North </w:t>
      </w:r>
      <w:r w:rsidRPr="00696146">
        <w:rPr>
          <w:rFonts w:ascii="Times New Roman" w:hAnsi="Times New Roman" w:cs="Times New Roman"/>
          <w:sz w:val="24"/>
          <w:szCs w:val="24"/>
        </w:rPr>
        <w:lastRenderedPageBreak/>
        <w:t xml:space="preserve">American Breeding Bird Survey 1966–2011: summary analysis and species accounts. North American Fauna 79:1–32. </w:t>
      </w:r>
    </w:p>
    <w:p w14:paraId="4A655F1F" w14:textId="6AB5C78B"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Sherry, T. W., S. Wilson, S. Hunter, and R. T. Holmes. 2015. Impacts of nest predators and weather on reproductive success and population limitation in a long-distance migratory songbird. Journal of Avian Biology 46:559–569.</w:t>
      </w:r>
    </w:p>
    <w:p w14:paraId="717CA879"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2B200FB2" w14:textId="3955ABE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Stephens, P. A., L. R. Mason, R. E. Green, R. D. Gregory, J. R. Sauer, J. Alison, A. Aunins, L. Brotons, S. H. M. Butchart, T. Campedelli, T. Chodkiewicz, P. Chylarecki, O. Crowe, J. Elts, V. Escandell, R. P. B. Foppen, H. Heldbjerg, S. Herrando, M. Husby, F. Jiguet, A. Lehikoinen, Å. Lindström, D. G. Noble, J. Y. Paquet, J. Reif, T. Sattler, T. Szép, N. Teufelbauer, S. Trautmann, A. J. Van Strien, C. A. M. Van Turnhout, P. Vorisek, and S. G. Willis. 2016. Consistent response of bird populations to climate change on two continents. Science 352:84–87.</w:t>
      </w:r>
    </w:p>
    <w:p w14:paraId="6F668BED"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0D820857" w14:textId="3196E04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Temple, S. A., and B. L. Temple. 1976. Avian </w:t>
      </w:r>
      <w:r w:rsidR="002314C0" w:rsidRPr="00696146">
        <w:rPr>
          <w:rFonts w:ascii="Times New Roman" w:hAnsi="Times New Roman" w:cs="Times New Roman"/>
          <w:sz w:val="24"/>
          <w:szCs w:val="24"/>
        </w:rPr>
        <w:t>p</w:t>
      </w:r>
      <w:r w:rsidRPr="00696146">
        <w:rPr>
          <w:rFonts w:ascii="Times New Roman" w:hAnsi="Times New Roman" w:cs="Times New Roman"/>
          <w:sz w:val="24"/>
          <w:szCs w:val="24"/>
        </w:rPr>
        <w:t xml:space="preserve">opulation </w:t>
      </w:r>
      <w:r w:rsidR="002314C0" w:rsidRPr="00696146">
        <w:rPr>
          <w:rFonts w:ascii="Times New Roman" w:hAnsi="Times New Roman" w:cs="Times New Roman"/>
          <w:sz w:val="24"/>
          <w:szCs w:val="24"/>
        </w:rPr>
        <w:t>t</w:t>
      </w:r>
      <w:r w:rsidRPr="00696146">
        <w:rPr>
          <w:rFonts w:ascii="Times New Roman" w:hAnsi="Times New Roman" w:cs="Times New Roman"/>
          <w:sz w:val="24"/>
          <w:szCs w:val="24"/>
        </w:rPr>
        <w:t xml:space="preserve">rends in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entral New York State, 1935-1972. Bird-Banding 47:238.</w:t>
      </w:r>
    </w:p>
    <w:p w14:paraId="557272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Thomas, C. D., and J. J. Lennon. 1999. Birds extend their ranges northwards. Nature 399:213. </w:t>
      </w:r>
    </w:p>
    <w:p w14:paraId="7783B92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049CC1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Trautmann, S. 2018. Climate change impacts on bird species. Pages 217–234 in Bird Species. Springer, Cham. </w:t>
      </w:r>
    </w:p>
    <w:p w14:paraId="422DCDB1" w14:textId="2CD3A2B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Trenberth, K. E. 2011. Changes in precipitation with climate change. Climate Research 47:123–138.</w:t>
      </w:r>
    </w:p>
    <w:p w14:paraId="5D17A21A"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76E0412E"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3C25129C"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Wilson, S., S. L. Ladeau, A. P. Tøttrup, and P. P. Marra. 2011. Range-wide effects of breeding-and nonbreeding-season climate on the abundance of a Neotropical migrant songbird. Ecology 92:1789–1798.</w:t>
      </w:r>
    </w:p>
    <w:p w14:paraId="7547BD8A"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Ziolkowski Jr., D. J., M. Lutmerding, V. I. Aponte, and M-A. R. Hudson. 2022. North American Breeding Bird Survey Dataset 1966 - 2021: U.S. Geological Survey data release.</w:t>
      </w:r>
    </w:p>
    <w:p w14:paraId="53E1C9D5" w14:textId="5FA370A4"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Tables</w:t>
      </w:r>
    </w:p>
    <w:p w14:paraId="4B982062" w14:textId="6B4730CD" w:rsidR="001E20F6" w:rsidRPr="00696146" w:rsidRDefault="001E20F6" w:rsidP="005F19A0">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1. </w:t>
      </w:r>
      <w:r w:rsidR="00876121" w:rsidRPr="00696146">
        <w:rPr>
          <w:rFonts w:ascii="Times New Roman" w:hAnsi="Times New Roman" w:cs="Times New Roman"/>
          <w:sz w:val="24"/>
          <w:szCs w:val="24"/>
        </w:rPr>
        <w:t>List of the</w:t>
      </w:r>
      <w:r w:rsidR="008B5089" w:rsidRPr="00696146">
        <w:rPr>
          <w:rFonts w:ascii="Times New Roman" w:hAnsi="Times New Roman" w:cs="Times New Roman"/>
          <w:sz w:val="24"/>
          <w:szCs w:val="24"/>
        </w:rPr>
        <w:t xml:space="preserve"> common name, scientific name, species code, taxonomic family, and </w:t>
      </w:r>
      <w:r w:rsidR="00044CCB" w:rsidRPr="00696146">
        <w:rPr>
          <w:rFonts w:ascii="Times New Roman" w:hAnsi="Times New Roman" w:cs="Times New Roman"/>
          <w:sz w:val="24"/>
          <w:szCs w:val="24"/>
        </w:rPr>
        <w:t xml:space="preserve">climate-related </w:t>
      </w:r>
      <w:r w:rsidR="008B5089" w:rsidRPr="00696146">
        <w:rPr>
          <w:rFonts w:ascii="Times New Roman" w:hAnsi="Times New Roman" w:cs="Times New Roman"/>
          <w:sz w:val="24"/>
          <w:szCs w:val="24"/>
        </w:rPr>
        <w:t>guild designation of the</w:t>
      </w:r>
      <w:r w:rsidR="00876121" w:rsidRPr="00696146">
        <w:rPr>
          <w:rFonts w:ascii="Times New Roman" w:hAnsi="Times New Roman" w:cs="Times New Roman"/>
          <w:sz w:val="24"/>
          <w:szCs w:val="24"/>
        </w:rPr>
        <w:t xml:space="preserve"> 16 focal forest songbird species used in </w:t>
      </w:r>
      <w:r w:rsidR="008B5089" w:rsidRPr="00696146">
        <w:rPr>
          <w:rFonts w:ascii="Times New Roman" w:hAnsi="Times New Roman" w:cs="Times New Roman"/>
          <w:sz w:val="24"/>
          <w:szCs w:val="24"/>
        </w:rPr>
        <w:t>the focal species analyses</w:t>
      </w:r>
      <w:r w:rsidR="00876121" w:rsidRPr="00696146">
        <w:rPr>
          <w:rFonts w:ascii="Times New Roman" w:hAnsi="Times New Roman" w:cs="Times New Roman"/>
          <w:sz w:val="24"/>
          <w:szCs w:val="24"/>
        </w:rPr>
        <w:t xml:space="preserve">. An asterisk following the common name indicates a species of regional conservation concern </w:t>
      </w:r>
      <w:r w:rsidR="00FC227E" w:rsidRPr="00696146">
        <w:rPr>
          <w:rFonts w:ascii="Times New Roman" w:hAnsi="Times New Roman" w:cs="Times New Roman"/>
          <w:sz w:val="24"/>
          <w:szCs w:val="24"/>
        </w:rPr>
        <w:t>(i.e., listed as an</w:t>
      </w:r>
      <w:r w:rsidR="00876121" w:rsidRPr="00696146">
        <w:rPr>
          <w:rFonts w:ascii="Times New Roman" w:hAnsi="Times New Roman" w:cs="Times New Roman"/>
          <w:sz w:val="24"/>
          <w:szCs w:val="24"/>
        </w:rPr>
        <w:t xml:space="preserve"> Appalachian Mountains Joint Venture Priority Species</w:t>
      </w:r>
      <w:r w:rsidR="00FC227E" w:rsidRPr="00696146">
        <w:rPr>
          <w:rFonts w:ascii="Times New Roman" w:hAnsi="Times New Roman" w:cs="Times New Roman"/>
          <w:sz w:val="24"/>
          <w:szCs w:val="24"/>
        </w:rPr>
        <w:t xml:space="preserve"> or</w:t>
      </w:r>
      <w:r w:rsidR="00876121" w:rsidRPr="00696146">
        <w:rPr>
          <w:rFonts w:ascii="Times New Roman" w:hAnsi="Times New Roman" w:cs="Times New Roman"/>
          <w:sz w:val="24"/>
          <w:szCs w:val="24"/>
        </w:rPr>
        <w:t xml:space="preserve"> North American Bird Conservation Initiative’s Watch List species</w:t>
      </w:r>
      <w:r w:rsidR="00FC227E" w:rsidRPr="00696146">
        <w:rPr>
          <w:rFonts w:ascii="Times New Roman" w:hAnsi="Times New Roman" w:cs="Times New Roman"/>
          <w:sz w:val="24"/>
          <w:szCs w:val="24"/>
        </w:rPr>
        <w:t>)</w:t>
      </w:r>
      <w:r w:rsidR="00876121" w:rsidRPr="00696146">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915"/>
      </w:tblGrid>
      <w:tr w:rsidR="008B5089" w:rsidRPr="00696146"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696146" w:rsidRDefault="008B5089" w:rsidP="00DA629C">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0E51C52C" w14:textId="77777777" w:rsidR="008B5089" w:rsidRPr="00696146" w:rsidRDefault="008B5089" w:rsidP="00DA629C">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696146" w:rsidRDefault="008B5089" w:rsidP="00DA629C">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696146" w:rsidRDefault="008B5089" w:rsidP="00DA629C">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Taxonomic 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696146" w:rsidRDefault="008B5089" w:rsidP="00DA629C">
            <w:pPr>
              <w:spacing w:after="0" w:line="240" w:lineRule="auto"/>
              <w:rPr>
                <w:rFonts w:ascii="Times New Roman" w:eastAsia="Times New Roman" w:hAnsi="Times New Roman" w:cs="Times New Roman"/>
                <w:b/>
                <w:bCs/>
                <w:color w:val="000000"/>
                <w:sz w:val="24"/>
                <w:szCs w:val="24"/>
              </w:rPr>
            </w:pPr>
            <w:commentRangeStart w:id="85"/>
            <w:r w:rsidRPr="00696146">
              <w:rPr>
                <w:rFonts w:ascii="Times New Roman" w:eastAsia="Times New Roman" w:hAnsi="Times New Roman" w:cs="Times New Roman"/>
                <w:b/>
                <w:bCs/>
                <w:color w:val="000000"/>
                <w:sz w:val="24"/>
                <w:szCs w:val="24"/>
              </w:rPr>
              <w:t>Guild Designation</w:t>
            </w:r>
            <w:commentRangeEnd w:id="85"/>
            <w:r w:rsidR="00DA4293">
              <w:rPr>
                <w:rStyle w:val="CommentReference"/>
              </w:rPr>
              <w:commentReference w:id="85"/>
            </w:r>
          </w:p>
        </w:tc>
      </w:tr>
      <w:tr w:rsidR="008B5089" w:rsidRPr="00696146"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r w:rsidR="00DE25B3" w:rsidRPr="00696146">
              <w:rPr>
                <w:rFonts w:ascii="Times New Roman" w:eastAsia="Times New Roman" w:hAnsi="Times New Roman" w:cs="Times New Roman"/>
                <w:color w:val="000000"/>
                <w:sz w:val="24"/>
                <w:szCs w:val="24"/>
              </w:rPr>
              <w:t>*</w:t>
            </w:r>
          </w:p>
          <w:p w14:paraId="716F57F9"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striata</w:t>
            </w:r>
            <w:r w:rsidRPr="00696146">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8B5089" w:rsidRPr="00696146"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thrush</w:t>
            </w:r>
          </w:p>
          <w:p w14:paraId="44B5714E"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ustulatus</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8B5089" w:rsidRPr="00696146"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r w:rsidR="00DE25B3" w:rsidRPr="00696146">
              <w:rPr>
                <w:rFonts w:ascii="Times New Roman" w:eastAsia="Times New Roman" w:hAnsi="Times New Roman" w:cs="Times New Roman"/>
                <w:color w:val="000000"/>
                <w:sz w:val="24"/>
                <w:szCs w:val="24"/>
              </w:rPr>
              <w:t>*</w:t>
            </w:r>
          </w:p>
          <w:p w14:paraId="7345C94C"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flaviventris</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8B5089" w:rsidRPr="00696146"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r w:rsidR="00DE25B3" w:rsidRPr="00696146">
              <w:rPr>
                <w:rFonts w:ascii="Times New Roman" w:eastAsia="Times New Roman" w:hAnsi="Times New Roman" w:cs="Times New Roman"/>
                <w:color w:val="000000"/>
                <w:sz w:val="24"/>
                <w:szCs w:val="24"/>
              </w:rPr>
              <w:t>*</w:t>
            </w:r>
          </w:p>
          <w:p w14:paraId="10840433"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virescens</w:t>
            </w:r>
            <w:r w:rsidRPr="00696146">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8B5089" w:rsidRPr="00696146"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r w:rsidR="00DE25B3" w:rsidRPr="00696146">
              <w:rPr>
                <w:rFonts w:ascii="Times New Roman" w:eastAsia="Times New Roman" w:hAnsi="Times New Roman" w:cs="Times New Roman"/>
                <w:color w:val="000000"/>
                <w:sz w:val="24"/>
                <w:szCs w:val="24"/>
              </w:rPr>
              <w:t>*</w:t>
            </w:r>
          </w:p>
          <w:p w14:paraId="6C507EC1"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citrina</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8B5089" w:rsidRPr="00696146"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r w:rsidR="00DE25B3" w:rsidRPr="00696146">
              <w:rPr>
                <w:rFonts w:ascii="Times New Roman" w:eastAsia="Times New Roman" w:hAnsi="Times New Roman" w:cs="Times New Roman"/>
                <w:color w:val="000000"/>
                <w:sz w:val="24"/>
                <w:szCs w:val="24"/>
              </w:rPr>
              <w:t>*</w:t>
            </w:r>
          </w:p>
          <w:p w14:paraId="2054896E"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Helmitheros vermivorum</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8B5089" w:rsidRPr="00696146"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r w:rsidR="00DE25B3" w:rsidRPr="00696146">
              <w:rPr>
                <w:rFonts w:ascii="Times New Roman" w:eastAsia="Times New Roman" w:hAnsi="Times New Roman" w:cs="Times New Roman"/>
                <w:color w:val="000000"/>
                <w:sz w:val="24"/>
                <w:szCs w:val="24"/>
              </w:rPr>
              <w:t>*</w:t>
            </w:r>
          </w:p>
          <w:p w14:paraId="44BD85B0"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fusca</w:t>
            </w:r>
            <w:r w:rsidRPr="00696146">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blue warbler</w:t>
            </w:r>
          </w:p>
          <w:p w14:paraId="36B7D9C8"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caerulescens</w:t>
            </w:r>
            <w:r w:rsidRPr="00696146">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p w14:paraId="5E5134F1"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virens</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r w:rsidR="00DE25B3" w:rsidRPr="00696146">
              <w:rPr>
                <w:rFonts w:ascii="Times New Roman" w:eastAsia="Times New Roman" w:hAnsi="Times New Roman" w:cs="Times New Roman"/>
                <w:color w:val="000000"/>
                <w:sz w:val="24"/>
                <w:szCs w:val="24"/>
              </w:rPr>
              <w:t>*</w:t>
            </w:r>
          </w:p>
          <w:p w14:paraId="14610D55"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Cardellina canadensis</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p w14:paraId="0D0EBAB6"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minimus</w:t>
            </w:r>
            <w:r w:rsidRPr="00696146">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Veery</w:t>
            </w:r>
          </w:p>
          <w:p w14:paraId="3B17C4DD"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fuscescens</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p w14:paraId="300CE103"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ruticilla</w:t>
            </w:r>
            <w:r w:rsidRPr="00696146">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8B5089" w:rsidRPr="00696146"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parula</w:t>
            </w:r>
            <w:r w:rsidR="00DE25B3" w:rsidRPr="00696146">
              <w:rPr>
                <w:rFonts w:ascii="Times New Roman" w:eastAsia="Times New Roman" w:hAnsi="Times New Roman" w:cs="Times New Roman"/>
                <w:color w:val="000000"/>
                <w:sz w:val="24"/>
                <w:szCs w:val="24"/>
              </w:rPr>
              <w:t>*</w:t>
            </w:r>
          </w:p>
          <w:p w14:paraId="706F46E4"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americana</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8B5089" w:rsidRPr="00696146"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lastRenderedPageBreak/>
              <w:t>Ovenbird</w:t>
            </w:r>
          </w:p>
          <w:p w14:paraId="7BED6710"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Seiurus aurocapilla</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8B5089" w:rsidRPr="00696146"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r w:rsidR="00DE25B3" w:rsidRPr="00696146">
              <w:rPr>
                <w:rFonts w:ascii="Times New Roman" w:eastAsia="Times New Roman" w:hAnsi="Times New Roman" w:cs="Times New Roman"/>
                <w:color w:val="000000"/>
                <w:sz w:val="24"/>
                <w:szCs w:val="24"/>
              </w:rPr>
              <w:t>*</w:t>
            </w:r>
          </w:p>
          <w:p w14:paraId="008B5FF5"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Hylocichla mustelina</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696146" w:rsidRDefault="008B5089" w:rsidP="00DA629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bl>
    <w:p w14:paraId="14D516D5" w14:textId="72A29C7C" w:rsidR="00D30CC6" w:rsidRPr="00696146" w:rsidRDefault="00D30CC6" w:rsidP="00C24265">
      <w:pPr>
        <w:spacing w:line="276" w:lineRule="auto"/>
        <w:rPr>
          <w:rFonts w:ascii="Times New Roman" w:hAnsi="Times New Roman" w:cs="Times New Roman"/>
          <w:sz w:val="24"/>
        </w:rPr>
      </w:pPr>
    </w:p>
    <w:p w14:paraId="0B07E5B7" w14:textId="0AC20661" w:rsidR="005F19A0" w:rsidRPr="00696146" w:rsidRDefault="00876121" w:rsidP="005F19A0">
      <w:pPr>
        <w:spacing w:line="276" w:lineRule="auto"/>
        <w:rPr>
          <w:rFonts w:ascii="Times New Roman" w:hAnsi="Times New Roman" w:cs="Times New Roman"/>
          <w:sz w:val="24"/>
        </w:rPr>
      </w:pPr>
      <w:bookmarkStart w:id="86" w:name="_Hlk82986315"/>
      <w:r w:rsidRPr="00696146">
        <w:rPr>
          <w:rFonts w:ascii="Times New Roman" w:hAnsi="Times New Roman" w:cs="Times New Roman"/>
          <w:sz w:val="24"/>
        </w:rPr>
        <w:t xml:space="preserve">Table 2. List of </w:t>
      </w:r>
      <w:r w:rsidR="00241CDE" w:rsidRPr="00696146">
        <w:rPr>
          <w:rFonts w:ascii="Times New Roman" w:hAnsi="Times New Roman" w:cs="Times New Roman"/>
          <w:sz w:val="24"/>
        </w:rPr>
        <w:t xml:space="preserve">temporal (N = 1), </w:t>
      </w:r>
      <w:r w:rsidR="00F866D0" w:rsidRPr="00696146">
        <w:rPr>
          <w:rFonts w:ascii="Times New Roman" w:hAnsi="Times New Roman" w:cs="Times New Roman"/>
          <w:sz w:val="24"/>
        </w:rPr>
        <w:t xml:space="preserve">location (N = 1), </w:t>
      </w:r>
      <w:r w:rsidR="00241CDE" w:rsidRPr="00696146">
        <w:rPr>
          <w:rFonts w:ascii="Times New Roman" w:hAnsi="Times New Roman" w:cs="Times New Roman"/>
          <w:sz w:val="24"/>
        </w:rPr>
        <w:t>topographical (N = 3), climate (N = 4),</w:t>
      </w:r>
      <w:r w:rsidR="006D3119" w:rsidRPr="00696146">
        <w:rPr>
          <w:rFonts w:ascii="Times New Roman" w:hAnsi="Times New Roman" w:cs="Times New Roman"/>
          <w:sz w:val="24"/>
        </w:rPr>
        <w:t xml:space="preserve"> and habitat (N = 2)</w:t>
      </w:r>
      <w:r w:rsidR="00241CDE" w:rsidRPr="00696146">
        <w:rPr>
          <w:rFonts w:ascii="Times New Roman" w:hAnsi="Times New Roman" w:cs="Times New Roman"/>
          <w:sz w:val="24"/>
        </w:rPr>
        <w:t xml:space="preserve"> </w:t>
      </w:r>
      <w:r w:rsidRPr="00696146">
        <w:rPr>
          <w:rFonts w:ascii="Times New Roman" w:hAnsi="Times New Roman" w:cs="Times New Roman"/>
          <w:sz w:val="24"/>
        </w:rPr>
        <w:t>variables with detailed descriptions including units</w:t>
      </w:r>
      <w:r w:rsidR="006D3119" w:rsidRPr="00696146">
        <w:rPr>
          <w:rFonts w:ascii="Times New Roman" w:hAnsi="Times New Roman" w:cs="Times New Roman"/>
          <w:sz w:val="24"/>
        </w:rPr>
        <w:t xml:space="preserve">, </w:t>
      </w:r>
      <w:r w:rsidRPr="00696146">
        <w:rPr>
          <w:rFonts w:ascii="Times New Roman" w:hAnsi="Times New Roman" w:cs="Times New Roman"/>
          <w:sz w:val="24"/>
        </w:rPr>
        <w:t xml:space="preserve">identification of data sources including the spatial resolution of the dataset, </w:t>
      </w:r>
      <w:r w:rsidR="006D3119" w:rsidRPr="00696146">
        <w:rPr>
          <w:rFonts w:ascii="Times New Roman" w:hAnsi="Times New Roman" w:cs="Times New Roman"/>
          <w:sz w:val="24"/>
        </w:rPr>
        <w:t>and notes on the type of variable and its corresponding range in values</w:t>
      </w:r>
      <w:r w:rsidRPr="00696146">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rsidRPr="00696146"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C252D3" w:rsidRPr="00696146"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696146" w:rsidRDefault="00C252D3" w:rsidP="00445F22">
            <w:pPr>
              <w:rPr>
                <w:rFonts w:ascii="Times New Roman" w:hAnsi="Times New Roman" w:cs="Times New Roman"/>
                <w:sz w:val="10"/>
                <w:szCs w:val="10"/>
              </w:rPr>
            </w:pPr>
          </w:p>
          <w:p w14:paraId="212A5F2B" w14:textId="1F130D3E"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696146" w:rsidRDefault="00C252D3" w:rsidP="00445F22">
            <w:pPr>
              <w:rPr>
                <w:rFonts w:ascii="Times New Roman" w:hAnsi="Times New Roman" w:cs="Times New Roman"/>
                <w:sz w:val="10"/>
                <w:szCs w:val="10"/>
              </w:rPr>
            </w:pPr>
          </w:p>
          <w:p w14:paraId="3AC70569" w14:textId="77777777"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 of data collection; variable type: discrete; range: 1993–2020</w:t>
            </w:r>
          </w:p>
          <w:p w14:paraId="7191B1D6" w14:textId="5C40BE07" w:rsidR="00C252D3" w:rsidRPr="00696146"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696146" w:rsidRDefault="00C252D3" w:rsidP="00445F22">
            <w:pPr>
              <w:rPr>
                <w:rFonts w:ascii="Times New Roman" w:hAnsi="Times New Roman" w:cs="Times New Roman"/>
                <w:sz w:val="10"/>
                <w:szCs w:val="10"/>
              </w:rPr>
            </w:pPr>
          </w:p>
          <w:p w14:paraId="71B4C349" w14:textId="00275215"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Bird survey data</w:t>
            </w:r>
          </w:p>
        </w:tc>
      </w:tr>
      <w:tr w:rsidR="00F866D0" w:rsidRPr="00696146"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696146" w:rsidRDefault="00F866D0" w:rsidP="00F866D0">
            <w:pPr>
              <w:rPr>
                <w:rFonts w:ascii="Times New Roman" w:hAnsi="Times New Roman" w:cs="Times New Roman"/>
                <w:sz w:val="10"/>
                <w:szCs w:val="10"/>
              </w:rPr>
            </w:pPr>
          </w:p>
          <w:p w14:paraId="3DDB0789" w14:textId="7F6B2B1E"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696146" w:rsidRDefault="00F866D0" w:rsidP="00F866D0">
            <w:pPr>
              <w:rPr>
                <w:rFonts w:ascii="Times New Roman" w:hAnsi="Times New Roman" w:cs="Times New Roman"/>
                <w:sz w:val="10"/>
                <w:szCs w:val="10"/>
              </w:rPr>
            </w:pPr>
          </w:p>
          <w:p w14:paraId="25DC6606" w14:textId="1797E2EA"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696146"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696146" w:rsidRDefault="00F866D0" w:rsidP="00F866D0">
            <w:pPr>
              <w:rPr>
                <w:rFonts w:ascii="Times New Roman" w:hAnsi="Times New Roman" w:cs="Times New Roman"/>
                <w:sz w:val="10"/>
                <w:szCs w:val="10"/>
              </w:rPr>
            </w:pPr>
          </w:p>
          <w:p w14:paraId="669D678F" w14:textId="01DB6A8A"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Bird survey data</w:t>
            </w:r>
          </w:p>
        </w:tc>
      </w:tr>
      <w:tr w:rsidR="00F866D0" w:rsidRPr="00696146" w14:paraId="665F6023" w14:textId="0C60459C" w:rsidTr="00DF3B8F">
        <w:trPr>
          <w:trHeight w:val="317"/>
        </w:trPr>
        <w:tc>
          <w:tcPr>
            <w:tcW w:w="2070" w:type="dxa"/>
            <w:tcBorders>
              <w:top w:val="single" w:sz="4" w:space="0" w:color="auto"/>
            </w:tcBorders>
          </w:tcPr>
          <w:p w14:paraId="3A1BDC6A" w14:textId="77777777" w:rsidR="00F866D0" w:rsidRPr="00696146" w:rsidRDefault="00F866D0" w:rsidP="00F866D0">
            <w:pPr>
              <w:rPr>
                <w:rFonts w:ascii="Times New Roman" w:hAnsi="Times New Roman" w:cs="Times New Roman"/>
                <w:sz w:val="10"/>
                <w:szCs w:val="10"/>
              </w:rPr>
            </w:pPr>
          </w:p>
          <w:p w14:paraId="3830D806" w14:textId="614BF5A6"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696146" w:rsidRDefault="00F866D0" w:rsidP="00F866D0">
            <w:pPr>
              <w:rPr>
                <w:rFonts w:ascii="Times New Roman" w:hAnsi="Times New Roman" w:cs="Times New Roman"/>
                <w:sz w:val="10"/>
                <w:szCs w:val="10"/>
              </w:rPr>
            </w:pPr>
          </w:p>
          <w:p w14:paraId="44DC33BF" w14:textId="59E392B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Mean elevation (m) within 50 m of each sampling site; variable type: continuous; range: 240–1881 m</w:t>
            </w:r>
          </w:p>
        </w:tc>
        <w:tc>
          <w:tcPr>
            <w:tcW w:w="2973" w:type="dxa"/>
            <w:tcBorders>
              <w:top w:val="single" w:sz="4" w:space="0" w:color="auto"/>
            </w:tcBorders>
          </w:tcPr>
          <w:p w14:paraId="12AD8ABE" w14:textId="77777777" w:rsidR="00F866D0" w:rsidRPr="00696146" w:rsidRDefault="00F866D0" w:rsidP="00F866D0">
            <w:pPr>
              <w:rPr>
                <w:rFonts w:ascii="Times New Roman" w:hAnsi="Times New Roman" w:cs="Times New Roman"/>
                <w:sz w:val="10"/>
                <w:szCs w:val="10"/>
              </w:rPr>
            </w:pPr>
          </w:p>
          <w:p w14:paraId="21F69AFB" w14:textId="595450D3"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p w14:paraId="5325A608" w14:textId="14191991" w:rsidR="00F866D0" w:rsidRPr="00696146" w:rsidRDefault="00F866D0" w:rsidP="00F866D0">
            <w:pPr>
              <w:rPr>
                <w:rFonts w:ascii="Times New Roman" w:hAnsi="Times New Roman" w:cs="Times New Roman"/>
                <w:sz w:val="10"/>
                <w:szCs w:val="10"/>
              </w:rPr>
            </w:pPr>
          </w:p>
        </w:tc>
      </w:tr>
      <w:tr w:rsidR="00F866D0" w:rsidRPr="00696146" w14:paraId="222276FD" w14:textId="1A8713A1" w:rsidTr="00DF3B8F">
        <w:trPr>
          <w:trHeight w:val="317"/>
        </w:trPr>
        <w:tc>
          <w:tcPr>
            <w:tcW w:w="2070" w:type="dxa"/>
          </w:tcPr>
          <w:p w14:paraId="73F819BF" w14:textId="37197D0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Aspect</w:t>
            </w:r>
          </w:p>
        </w:tc>
        <w:tc>
          <w:tcPr>
            <w:tcW w:w="4230" w:type="dxa"/>
          </w:tcPr>
          <w:p w14:paraId="100097F8" w14:textId="4B82ADC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Mode aspect (degrees) within 50 m of each sampling site; variable type: continuous; bounded between 0 and 360 degrees</w:t>
            </w:r>
          </w:p>
        </w:tc>
        <w:tc>
          <w:tcPr>
            <w:tcW w:w="2973" w:type="dxa"/>
          </w:tcPr>
          <w:p w14:paraId="17C5DABB" w14:textId="77777777"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p w14:paraId="0E4FB013" w14:textId="0CA457B8" w:rsidR="00F866D0" w:rsidRPr="00696146" w:rsidRDefault="00F866D0" w:rsidP="00F866D0">
            <w:pPr>
              <w:rPr>
                <w:rFonts w:ascii="Times New Roman" w:hAnsi="Times New Roman" w:cs="Times New Roman"/>
                <w:sz w:val="10"/>
                <w:szCs w:val="10"/>
              </w:rPr>
            </w:pPr>
          </w:p>
        </w:tc>
      </w:tr>
      <w:tr w:rsidR="00F866D0" w:rsidRPr="00696146" w14:paraId="0BADCBD4" w14:textId="2D0438D9" w:rsidTr="001525E1">
        <w:trPr>
          <w:trHeight w:val="638"/>
        </w:trPr>
        <w:tc>
          <w:tcPr>
            <w:tcW w:w="2070" w:type="dxa"/>
            <w:tcBorders>
              <w:bottom w:val="single" w:sz="4" w:space="0" w:color="auto"/>
            </w:tcBorders>
          </w:tcPr>
          <w:p w14:paraId="1F3B873A" w14:textId="6B98923C"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Mode TPI within 50 m of each sampling site;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696146"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tc>
      </w:tr>
      <w:tr w:rsidR="00F866D0" w:rsidRPr="00696146"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696146" w:rsidRDefault="00F866D0" w:rsidP="00F866D0">
            <w:pPr>
              <w:rPr>
                <w:rFonts w:ascii="Times New Roman" w:hAnsi="Times New Roman" w:cs="Times New Roman"/>
                <w:sz w:val="10"/>
                <w:szCs w:val="10"/>
              </w:rPr>
            </w:pPr>
          </w:p>
          <w:p w14:paraId="25712EE0" w14:textId="5390C076"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696146" w:rsidRDefault="00F866D0" w:rsidP="00F866D0">
            <w:pPr>
              <w:rPr>
                <w:rFonts w:ascii="Times New Roman" w:hAnsi="Times New Roman" w:cs="Times New Roman"/>
                <w:sz w:val="10"/>
                <w:szCs w:val="10"/>
              </w:rPr>
            </w:pPr>
          </w:p>
          <w:p w14:paraId="2908D99A" w14:textId="38BC0F15"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Average of 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during the year of </w:t>
            </w:r>
            <w:r w:rsidRPr="00696146">
              <w:rPr>
                <w:rFonts w:ascii="Times New Roman" w:hAnsi="Times New Roman" w:cs="Times New Roman"/>
                <w:sz w:val="24"/>
              </w:rPr>
              <w:lastRenderedPageBreak/>
              <w:t>data collection within 50 m of the sampling site</w:t>
            </w:r>
            <w:r w:rsidRPr="00696146">
              <w:rPr>
                <w:rFonts w:ascii="Times New Roman" w:hAnsi="Times New Roman" w:cs="Times New Roman"/>
                <w:sz w:val="24"/>
                <w:szCs w:val="24"/>
              </w:rPr>
              <w:t>; variable type: continuous; range: 12.2–24.0 °C</w:t>
            </w:r>
          </w:p>
          <w:p w14:paraId="02201D52" w14:textId="28218570" w:rsidR="00F866D0" w:rsidRPr="00696146"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696146" w:rsidRDefault="00F866D0" w:rsidP="00F866D0">
            <w:pPr>
              <w:rPr>
                <w:rFonts w:ascii="Times New Roman" w:hAnsi="Times New Roman" w:cs="Times New Roman"/>
                <w:sz w:val="10"/>
                <w:szCs w:val="10"/>
              </w:rPr>
            </w:pPr>
          </w:p>
          <w:p w14:paraId="2E4FB9BF" w14:textId="600DDF19"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PRISM Climate Group daily temperatures (4 km)</w:t>
            </w:r>
          </w:p>
        </w:tc>
      </w:tr>
    </w:tbl>
    <w:p w14:paraId="5166B368" w14:textId="6BFD8DFF" w:rsidR="00C252D3" w:rsidRPr="00696146" w:rsidRDefault="00C252D3"/>
    <w:p w14:paraId="775ACBC0" w14:textId="77777777" w:rsidR="001525E1" w:rsidRPr="00696146" w:rsidRDefault="001525E1">
      <w:pPr>
        <w:rPr>
          <w:rFonts w:ascii="Times New Roman" w:hAnsi="Times New Roman" w:cs="Times New Roman"/>
          <w:sz w:val="24"/>
        </w:rPr>
      </w:pPr>
    </w:p>
    <w:p w14:paraId="793D5B15" w14:textId="6EE8E309" w:rsidR="00C252D3" w:rsidRPr="00696146" w:rsidRDefault="00C252D3">
      <w:pPr>
        <w:rPr>
          <w:rFonts w:ascii="Times New Roman" w:hAnsi="Times New Roman" w:cs="Times New Roman"/>
          <w:sz w:val="24"/>
        </w:rPr>
      </w:pPr>
      <w:r w:rsidRPr="00696146">
        <w:rPr>
          <w:rFonts w:ascii="Times New Roman" w:hAnsi="Times New Roman" w:cs="Times New Roman"/>
          <w:sz w:val="24"/>
        </w:rPr>
        <w:t>Table 2.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rsidRPr="00696146"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696146" w:rsidRDefault="005A7F3D" w:rsidP="00DA629C">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696146" w:rsidRDefault="005A7F3D" w:rsidP="00DA629C">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696146" w:rsidRDefault="005A7F3D" w:rsidP="00DA629C">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F866D0" w:rsidRPr="00696146" w14:paraId="1AD6083A" w14:textId="77777777" w:rsidTr="00F866D0">
        <w:trPr>
          <w:trHeight w:val="317"/>
        </w:trPr>
        <w:tc>
          <w:tcPr>
            <w:tcW w:w="2070" w:type="dxa"/>
            <w:tcBorders>
              <w:top w:val="single" w:sz="12" w:space="0" w:color="auto"/>
            </w:tcBorders>
          </w:tcPr>
          <w:p w14:paraId="50BAD9C8" w14:textId="77777777" w:rsidR="00F866D0" w:rsidRPr="00696146" w:rsidRDefault="00F866D0" w:rsidP="00F866D0">
            <w:pPr>
              <w:rPr>
                <w:rFonts w:ascii="Times New Roman" w:hAnsi="Times New Roman" w:cs="Times New Roman"/>
                <w:sz w:val="10"/>
                <w:szCs w:val="10"/>
              </w:rPr>
            </w:pPr>
          </w:p>
          <w:p w14:paraId="0E125BBB" w14:textId="1FFD3A86"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696146" w:rsidRDefault="00F866D0" w:rsidP="00F866D0">
            <w:pPr>
              <w:rPr>
                <w:rFonts w:ascii="Times New Roman" w:hAnsi="Times New Roman" w:cs="Times New Roman"/>
                <w:sz w:val="10"/>
                <w:szCs w:val="10"/>
              </w:rPr>
            </w:pPr>
          </w:p>
          <w:p w14:paraId="45E77DF8" w14:textId="7777777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Standard deviation of </w:t>
            </w:r>
            <w:r w:rsidRPr="00696146">
              <w:rPr>
                <w:rFonts w:ascii="Times New Roman" w:hAnsi="Times New Roman" w:cs="Times New Roman"/>
                <w:sz w:val="24"/>
              </w:rPr>
              <w:t>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30 June (i.e., breeding season) during the year of data collection within 50 m of the sampling site</w:t>
            </w:r>
            <w:r w:rsidRPr="00696146">
              <w:rPr>
                <w:rFonts w:ascii="Times New Roman" w:hAnsi="Times New Roman" w:cs="Times New Roman"/>
                <w:sz w:val="24"/>
                <w:szCs w:val="24"/>
              </w:rPr>
              <w:t>; variable type: continuous; range: 1.3–5.7 °C</w:t>
            </w:r>
          </w:p>
          <w:p w14:paraId="7155CDF4" w14:textId="77777777" w:rsidR="00F866D0" w:rsidRPr="00696146"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696146" w:rsidRDefault="00F866D0" w:rsidP="00F866D0">
            <w:pPr>
              <w:rPr>
                <w:rFonts w:ascii="Times New Roman" w:hAnsi="Times New Roman" w:cs="Times New Roman"/>
                <w:sz w:val="10"/>
                <w:szCs w:val="10"/>
              </w:rPr>
            </w:pPr>
          </w:p>
          <w:p w14:paraId="03CAEC40" w14:textId="5CD87519"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rPr>
              <w:t>PRISM Climate Group daily temperatures (4 km)</w:t>
            </w:r>
          </w:p>
        </w:tc>
      </w:tr>
      <w:tr w:rsidR="00F866D0" w:rsidRPr="00696146" w14:paraId="25F46106" w14:textId="77777777" w:rsidTr="00F866D0">
        <w:trPr>
          <w:trHeight w:val="317"/>
        </w:trPr>
        <w:tc>
          <w:tcPr>
            <w:tcW w:w="2070" w:type="dxa"/>
          </w:tcPr>
          <w:p w14:paraId="7DCA6D5D" w14:textId="575819D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Current Precipitation</w:t>
            </w:r>
          </w:p>
        </w:tc>
        <w:tc>
          <w:tcPr>
            <w:tcW w:w="4230" w:type="dxa"/>
          </w:tcPr>
          <w:p w14:paraId="23D3CA3B" w14:textId="7777777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30 June (i.e., breeding season) during the year of data collection within 50 m of the sampling site</w:t>
            </w:r>
            <w:r w:rsidRPr="00696146">
              <w:rPr>
                <w:rFonts w:ascii="Times New Roman" w:hAnsi="Times New Roman" w:cs="Times New Roman"/>
                <w:sz w:val="24"/>
                <w:szCs w:val="24"/>
              </w:rPr>
              <w:t>; variable type: continuous; range: 42–808 mm</w:t>
            </w:r>
          </w:p>
          <w:p w14:paraId="048C2176" w14:textId="5EDB72E6" w:rsidR="00F866D0" w:rsidRPr="00696146" w:rsidRDefault="00F866D0" w:rsidP="00F866D0">
            <w:pPr>
              <w:rPr>
                <w:rFonts w:ascii="Times New Roman" w:hAnsi="Times New Roman" w:cs="Times New Roman"/>
                <w:sz w:val="10"/>
                <w:szCs w:val="10"/>
              </w:rPr>
            </w:pPr>
          </w:p>
        </w:tc>
        <w:tc>
          <w:tcPr>
            <w:tcW w:w="2973" w:type="dxa"/>
          </w:tcPr>
          <w:p w14:paraId="1A9A2118" w14:textId="483250DF"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PRISM Climate Group daily precipitation (4 km)</w:t>
            </w:r>
          </w:p>
        </w:tc>
      </w:tr>
      <w:tr w:rsidR="00F866D0" w:rsidRPr="00696146" w14:paraId="2E367095" w14:textId="77777777" w:rsidTr="005A7F3D">
        <w:trPr>
          <w:trHeight w:val="317"/>
        </w:trPr>
        <w:tc>
          <w:tcPr>
            <w:tcW w:w="2070" w:type="dxa"/>
            <w:tcBorders>
              <w:bottom w:val="single" w:sz="4" w:space="0" w:color="auto"/>
            </w:tcBorders>
          </w:tcPr>
          <w:p w14:paraId="0E71785E" w14:textId="2610A80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30 June (i.e., breeding season) from the year prior to the year of data collection within 50 m of the sampling site</w:t>
            </w:r>
            <w:r w:rsidRPr="00696146">
              <w:rPr>
                <w:rFonts w:ascii="Times New Roman" w:hAnsi="Times New Roman" w:cs="Times New Roman"/>
                <w:sz w:val="24"/>
                <w:szCs w:val="24"/>
              </w:rPr>
              <w:t>; variable type: continuous; range: 42–808 mm</w:t>
            </w:r>
          </w:p>
          <w:p w14:paraId="1142B5DD" w14:textId="0F0209C3" w:rsidR="00F866D0" w:rsidRPr="00696146"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rPr>
              <w:t>PRISM Climate Group daily precipitation (4 km)</w:t>
            </w:r>
          </w:p>
        </w:tc>
      </w:tr>
      <w:tr w:rsidR="00F866D0" w:rsidRPr="00696146" w14:paraId="50D581BB" w14:textId="77777777" w:rsidTr="00BA5FF3">
        <w:trPr>
          <w:trHeight w:val="317"/>
        </w:trPr>
        <w:tc>
          <w:tcPr>
            <w:tcW w:w="2070" w:type="dxa"/>
            <w:tcBorders>
              <w:top w:val="single" w:sz="4" w:space="0" w:color="auto"/>
            </w:tcBorders>
          </w:tcPr>
          <w:p w14:paraId="481C8237" w14:textId="77777777" w:rsidR="00F866D0" w:rsidRPr="00696146" w:rsidRDefault="00F866D0" w:rsidP="00F866D0">
            <w:pPr>
              <w:rPr>
                <w:rFonts w:ascii="Times New Roman" w:hAnsi="Times New Roman" w:cs="Times New Roman"/>
                <w:sz w:val="10"/>
                <w:szCs w:val="10"/>
              </w:rPr>
            </w:pPr>
          </w:p>
          <w:p w14:paraId="7989C144" w14:textId="30FBD4B9"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696146" w:rsidRDefault="00F866D0" w:rsidP="00F866D0">
            <w:pPr>
              <w:rPr>
                <w:rFonts w:ascii="Times New Roman" w:hAnsi="Times New Roman" w:cs="Times New Roman"/>
                <w:sz w:val="10"/>
                <w:szCs w:val="10"/>
              </w:rPr>
            </w:pPr>
          </w:p>
          <w:p w14:paraId="35DBF320" w14:textId="7B4ACBCA"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696146"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696146" w:rsidRDefault="00F866D0" w:rsidP="00F866D0">
            <w:pPr>
              <w:rPr>
                <w:rFonts w:ascii="Times New Roman" w:hAnsi="Times New Roman" w:cs="Times New Roman"/>
                <w:sz w:val="10"/>
                <w:szCs w:val="10"/>
              </w:rPr>
            </w:pPr>
          </w:p>
          <w:p w14:paraId="0F8733A9" w14:textId="67F5C551"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rPr>
              <w:t>National Land Cover Database (30 m), U.S. Geological Survey</w:t>
            </w:r>
          </w:p>
        </w:tc>
      </w:tr>
      <w:tr w:rsidR="00F866D0" w:rsidRPr="00696146" w14:paraId="431BB99C" w14:textId="77777777" w:rsidTr="00BA5FF3">
        <w:trPr>
          <w:trHeight w:val="1260"/>
        </w:trPr>
        <w:tc>
          <w:tcPr>
            <w:tcW w:w="2070" w:type="dxa"/>
          </w:tcPr>
          <w:p w14:paraId="36A012AF" w14:textId="77777777"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t>Proportion Forest</w:t>
            </w:r>
          </w:p>
          <w:p w14:paraId="29DECAA3" w14:textId="5A9F918F" w:rsidR="00F866D0" w:rsidRPr="00696146" w:rsidRDefault="00F866D0" w:rsidP="00F866D0">
            <w:pPr>
              <w:rPr>
                <w:rFonts w:ascii="Times New Roman" w:hAnsi="Times New Roman" w:cs="Times New Roman"/>
                <w:sz w:val="24"/>
                <w:szCs w:val="24"/>
              </w:rPr>
            </w:pPr>
          </w:p>
        </w:tc>
        <w:tc>
          <w:tcPr>
            <w:tcW w:w="4230" w:type="dxa"/>
          </w:tcPr>
          <w:p w14:paraId="0DB1781C" w14:textId="046BB680"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Proportion of any type of forest cover (including deciduous, mixed, and coniferous) within 1 km</w:t>
            </w:r>
            <w:r w:rsidRPr="00696146">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National Land Cover Database (30 m), U.S. Geological Survey</w:t>
            </w:r>
          </w:p>
        </w:tc>
      </w:tr>
      <w:tr w:rsidR="00F866D0" w:rsidRPr="00696146" w14:paraId="644E543E" w14:textId="77777777" w:rsidTr="00BA5FF3">
        <w:trPr>
          <w:trHeight w:val="153"/>
        </w:trPr>
        <w:tc>
          <w:tcPr>
            <w:tcW w:w="2070" w:type="dxa"/>
            <w:tcBorders>
              <w:bottom w:val="single" w:sz="12" w:space="0" w:color="auto"/>
            </w:tcBorders>
          </w:tcPr>
          <w:p w14:paraId="2704B3D6" w14:textId="77777777" w:rsidR="00F866D0" w:rsidRPr="00696146"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696146"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696146" w:rsidRDefault="00F866D0" w:rsidP="00F866D0">
            <w:pPr>
              <w:rPr>
                <w:rFonts w:ascii="Times New Roman" w:hAnsi="Times New Roman" w:cs="Times New Roman"/>
                <w:sz w:val="10"/>
                <w:szCs w:val="10"/>
              </w:rPr>
            </w:pPr>
          </w:p>
        </w:tc>
      </w:tr>
    </w:tbl>
    <w:p w14:paraId="4345CFEB" w14:textId="68463320" w:rsidR="005A7F3D" w:rsidRPr="00696146" w:rsidRDefault="005A7F3D"/>
    <w:p w14:paraId="1038883D" w14:textId="77777777" w:rsidR="00CF456E" w:rsidRPr="00696146" w:rsidRDefault="00CF456E" w:rsidP="005F19A0">
      <w:pPr>
        <w:spacing w:line="276" w:lineRule="auto"/>
        <w:rPr>
          <w:rFonts w:ascii="Times New Roman" w:hAnsi="Times New Roman" w:cs="Times New Roman"/>
          <w:sz w:val="24"/>
          <w:szCs w:val="24"/>
        </w:rPr>
        <w:sectPr w:rsidR="00CF456E" w:rsidRPr="00696146">
          <w:pgSz w:w="12240" w:h="15840"/>
          <w:pgMar w:top="1440" w:right="1440" w:bottom="1440" w:left="1440" w:header="720" w:footer="720" w:gutter="0"/>
          <w:cols w:space="720"/>
          <w:docGrid w:linePitch="360"/>
        </w:sectPr>
      </w:pPr>
    </w:p>
    <w:p w14:paraId="6C4FE2C2" w14:textId="4F462213" w:rsidR="00CF456E" w:rsidRPr="00696146" w:rsidRDefault="00564BDA" w:rsidP="005F19A0">
      <w:pPr>
        <w:spacing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Table 3. </w:t>
      </w:r>
      <w:r w:rsidR="000271E3" w:rsidRPr="00696146">
        <w:rPr>
          <w:rFonts w:ascii="Times New Roman" w:hAnsi="Times New Roman" w:cs="Times New Roman"/>
          <w:sz w:val="24"/>
          <w:szCs w:val="24"/>
        </w:rPr>
        <w:t>Direction (</w:t>
      </w:r>
      <w:commentRangeStart w:id="87"/>
      <w:r w:rsidR="000271E3" w:rsidRPr="00696146">
        <w:rPr>
          <w:rFonts w:ascii="Times New Roman" w:hAnsi="Times New Roman" w:cs="Times New Roman"/>
          <w:sz w:val="24"/>
          <w:szCs w:val="24"/>
        </w:rPr>
        <w:t>indicated by color</w:t>
      </w:r>
      <w:commentRangeEnd w:id="87"/>
      <w:r w:rsidR="00F54BD5">
        <w:rPr>
          <w:rStyle w:val="CommentReference"/>
        </w:rPr>
        <w:commentReference w:id="87"/>
      </w:r>
      <w:r w:rsidR="000271E3" w:rsidRPr="00696146">
        <w:rPr>
          <w:rFonts w:ascii="Times New Roman" w:hAnsi="Times New Roman" w:cs="Times New Roman"/>
          <w:sz w:val="24"/>
          <w:szCs w:val="24"/>
        </w:rPr>
        <w:t>) and statistical significance (</w:t>
      </w:r>
      <w:commentRangeStart w:id="88"/>
      <w:r w:rsidR="000271E3" w:rsidRPr="00696146">
        <w:rPr>
          <w:rFonts w:ascii="Times New Roman" w:hAnsi="Times New Roman" w:cs="Times New Roman"/>
          <w:sz w:val="24"/>
          <w:szCs w:val="24"/>
        </w:rPr>
        <w:t>indicated by bold type</w:t>
      </w:r>
      <w:commentRangeEnd w:id="88"/>
      <w:r w:rsidR="00F54BD5">
        <w:rPr>
          <w:rStyle w:val="CommentReference"/>
        </w:rPr>
        <w:commentReference w:id="88"/>
      </w:r>
      <w:r w:rsidR="000271E3" w:rsidRPr="00696146">
        <w:rPr>
          <w:rFonts w:ascii="Times New Roman" w:hAnsi="Times New Roman" w:cs="Times New Roman"/>
          <w:sz w:val="24"/>
          <w:szCs w:val="24"/>
        </w:rPr>
        <w:t xml:space="preserve">) of slope coefficients for the 10 linear </w:t>
      </w:r>
      <w:r w:rsidR="00876121" w:rsidRPr="00696146">
        <w:rPr>
          <w:rFonts w:ascii="Times New Roman" w:hAnsi="Times New Roman" w:cs="Times New Roman"/>
          <w:sz w:val="24"/>
          <w:szCs w:val="24"/>
        </w:rPr>
        <w:t>predictor variables</w:t>
      </w:r>
      <w:r w:rsidR="000271E3" w:rsidRPr="00696146">
        <w:rPr>
          <w:rFonts w:ascii="Times New Roman" w:hAnsi="Times New Roman" w:cs="Times New Roman"/>
          <w:sz w:val="24"/>
          <w:szCs w:val="24"/>
        </w:rPr>
        <w:t xml:space="preserve"> (YR = year, EL = elevation, ASP = aspect, TPI = </w:t>
      </w:r>
      <w:r w:rsidR="001811C4" w:rsidRPr="00696146">
        <w:rPr>
          <w:rFonts w:ascii="Times New Roman" w:hAnsi="Times New Roman" w:cs="Times New Roman"/>
          <w:sz w:val="24"/>
          <w:szCs w:val="24"/>
        </w:rPr>
        <w:t>topographic</w:t>
      </w:r>
      <w:r w:rsidR="000271E3" w:rsidRPr="00696146">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96146">
        <w:rPr>
          <w:rFonts w:ascii="Times New Roman" w:hAnsi="Times New Roman" w:cs="Times New Roman"/>
          <w:sz w:val="24"/>
          <w:szCs w:val="24"/>
        </w:rPr>
        <w:t xml:space="preserve"> </w:t>
      </w:r>
      <w:r w:rsidR="000271E3" w:rsidRPr="00696146">
        <w:rPr>
          <w:rFonts w:ascii="Times New Roman" w:hAnsi="Times New Roman" w:cs="Times New Roman"/>
          <w:sz w:val="24"/>
          <w:szCs w:val="24"/>
        </w:rPr>
        <w:t xml:space="preserve">corresponding to overall species richness (ALL), the 4 guild designations (NORTH, SOUTH, TRAILING, and GENERAL), and </w:t>
      </w:r>
      <w:r w:rsidR="00876121" w:rsidRPr="00696146">
        <w:rPr>
          <w:rFonts w:ascii="Times New Roman" w:hAnsi="Times New Roman" w:cs="Times New Roman"/>
          <w:sz w:val="24"/>
          <w:szCs w:val="24"/>
        </w:rPr>
        <w:t>the 1</w:t>
      </w:r>
      <w:r w:rsidR="000271E3" w:rsidRPr="00696146">
        <w:rPr>
          <w:rFonts w:ascii="Times New Roman" w:hAnsi="Times New Roman" w:cs="Times New Roman"/>
          <w:sz w:val="24"/>
          <w:szCs w:val="24"/>
        </w:rPr>
        <w:t>6</w:t>
      </w:r>
      <w:r w:rsidR="00876121" w:rsidRPr="00696146">
        <w:rPr>
          <w:rFonts w:ascii="Times New Roman" w:hAnsi="Times New Roman" w:cs="Times New Roman"/>
          <w:sz w:val="24"/>
          <w:szCs w:val="24"/>
        </w:rPr>
        <w:t xml:space="preserve"> focal forest songbird species (</w:t>
      </w:r>
      <w:r w:rsidR="009968CB" w:rsidRPr="00696146">
        <w:rPr>
          <w:rFonts w:ascii="Times New Roman" w:hAnsi="Times New Roman" w:cs="Times New Roman"/>
          <w:sz w:val="24"/>
          <w:szCs w:val="24"/>
        </w:rPr>
        <w:t xml:space="preserve">SPP; </w:t>
      </w:r>
      <w:r w:rsidR="00876121" w:rsidRPr="00696146">
        <w:rPr>
          <w:rFonts w:ascii="Times New Roman" w:hAnsi="Times New Roman" w:cs="Times New Roman"/>
          <w:sz w:val="24"/>
          <w:szCs w:val="24"/>
        </w:rPr>
        <w:t>see Table 1 for species codes)</w:t>
      </w:r>
      <w:r w:rsidR="000271E3" w:rsidRPr="00696146">
        <w:rPr>
          <w:rFonts w:ascii="Times New Roman" w:hAnsi="Times New Roman" w:cs="Times New Roman"/>
          <w:sz w:val="24"/>
          <w:szCs w:val="24"/>
        </w:rPr>
        <w:t>, arranged by guild designation and family (PA = Parulidae, TU = Turdidae, TY = Tyrannidae)</w:t>
      </w:r>
      <w:r w:rsidR="00876121" w:rsidRPr="00696146">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696146"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696146" w:rsidRDefault="009968CB" w:rsidP="009968CB">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PP</w:t>
            </w:r>
          </w:p>
        </w:tc>
      </w:tr>
      <w:tr w:rsidR="000271E3" w:rsidRPr="00696146"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696146" w:rsidRDefault="000271E3" w:rsidP="009968CB">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696146" w:rsidRDefault="000271E3" w:rsidP="009968CB">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-0.013</w:t>
            </w:r>
          </w:p>
        </w:tc>
      </w:tr>
      <w:tr w:rsidR="000271E3" w:rsidRPr="00696146"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0.052</w:t>
            </w:r>
          </w:p>
        </w:tc>
      </w:tr>
      <w:tr w:rsidR="000271E3" w:rsidRPr="00696146"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0.188</w:t>
            </w:r>
          </w:p>
        </w:tc>
      </w:tr>
      <w:tr w:rsidR="000271E3" w:rsidRPr="00696146"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0.152</w:t>
            </w:r>
          </w:p>
        </w:tc>
      </w:tr>
      <w:tr w:rsidR="000271E3" w:rsidRPr="00696146"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0.163</w:t>
            </w:r>
          </w:p>
        </w:tc>
      </w:tr>
      <w:tr w:rsidR="000271E3" w:rsidRPr="00696146"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-0.023</w:t>
            </w:r>
          </w:p>
        </w:tc>
      </w:tr>
      <w:tr w:rsidR="000271E3" w:rsidRPr="00696146"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-0.122</w:t>
            </w:r>
          </w:p>
        </w:tc>
      </w:tr>
      <w:tr w:rsidR="000271E3" w:rsidRPr="00696146"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-0.316</w:t>
            </w:r>
          </w:p>
        </w:tc>
      </w:tr>
      <w:tr w:rsidR="000271E3" w:rsidRPr="00696146"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-0.141</w:t>
            </w:r>
          </w:p>
        </w:tc>
      </w:tr>
      <w:tr w:rsidR="000271E3" w:rsidRPr="00696146"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0.039</w:t>
            </w:r>
          </w:p>
        </w:tc>
      </w:tr>
      <w:tr w:rsidR="000271E3" w:rsidRPr="00696146"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0.096</w:t>
            </w:r>
          </w:p>
        </w:tc>
      </w:tr>
      <w:tr w:rsidR="000271E3" w:rsidRPr="00696146"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-0.007</w:t>
            </w:r>
          </w:p>
        </w:tc>
      </w:tr>
      <w:tr w:rsidR="000271E3" w:rsidRPr="00696146"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0.113</w:t>
            </w:r>
          </w:p>
        </w:tc>
      </w:tr>
      <w:tr w:rsidR="000271E3" w:rsidRPr="00696146"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0.175</w:t>
            </w:r>
          </w:p>
        </w:tc>
      </w:tr>
      <w:tr w:rsidR="000271E3" w:rsidRPr="00696146"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0.017</w:t>
            </w:r>
          </w:p>
        </w:tc>
      </w:tr>
      <w:tr w:rsidR="000271E3" w:rsidRPr="00696146"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-0.115</w:t>
            </w:r>
          </w:p>
        </w:tc>
      </w:tr>
      <w:tr w:rsidR="000271E3" w:rsidRPr="00696146"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-0.012</w:t>
            </w:r>
          </w:p>
        </w:tc>
      </w:tr>
      <w:tr w:rsidR="000271E3" w:rsidRPr="00696146"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0.105</w:t>
            </w:r>
          </w:p>
        </w:tc>
      </w:tr>
      <w:tr w:rsidR="000271E3" w:rsidRPr="00696146"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696146"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-0.113</w:t>
            </w:r>
          </w:p>
        </w:tc>
      </w:tr>
      <w:tr w:rsidR="000271E3" w:rsidRPr="00696146"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696146"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-0.081</w:t>
            </w:r>
          </w:p>
        </w:tc>
      </w:tr>
      <w:tr w:rsidR="000271E3" w:rsidRPr="00696146"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696146" w:rsidRDefault="000271E3" w:rsidP="000271E3">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-0.128</w:t>
            </w:r>
          </w:p>
        </w:tc>
      </w:tr>
    </w:tbl>
    <w:p w14:paraId="606422C9" w14:textId="77777777" w:rsidR="000271E3" w:rsidRPr="00696146" w:rsidRDefault="000271E3" w:rsidP="005F19A0">
      <w:pPr>
        <w:spacing w:line="276" w:lineRule="auto"/>
        <w:rPr>
          <w:rFonts w:ascii="Times New Roman" w:hAnsi="Times New Roman" w:cs="Times New Roman"/>
          <w:sz w:val="24"/>
          <w:szCs w:val="24"/>
        </w:rPr>
      </w:pPr>
    </w:p>
    <w:p w14:paraId="432522A8" w14:textId="1B7372AB" w:rsidR="00660E50" w:rsidRPr="00696146" w:rsidRDefault="00660E50" w:rsidP="00660E50">
      <w:pPr>
        <w:rPr>
          <w:rFonts w:ascii="Times New Roman" w:hAnsi="Times New Roman" w:cs="Times New Roman"/>
          <w:sz w:val="24"/>
          <w:szCs w:val="24"/>
        </w:rPr>
      </w:pPr>
      <w:r w:rsidRPr="00696146">
        <w:rPr>
          <w:rFonts w:ascii="Times New Roman" w:hAnsi="Times New Roman" w:cs="Times New Roman"/>
          <w:sz w:val="24"/>
          <w:szCs w:val="24"/>
        </w:rPr>
        <w:lastRenderedPageBreak/>
        <w:t xml:space="preserve">Table 4. Direction (indicated by color) and statistical significance (indicated by bold type) of slope coefficients for the </w:t>
      </w:r>
      <w:r w:rsidR="00F0311B" w:rsidRPr="00696146">
        <w:rPr>
          <w:rFonts w:ascii="Times New Roman" w:hAnsi="Times New Roman" w:cs="Times New Roman"/>
          <w:sz w:val="24"/>
          <w:szCs w:val="24"/>
        </w:rPr>
        <w:t>two</w:t>
      </w:r>
      <w:r w:rsidRPr="00696146">
        <w:rPr>
          <w:rFonts w:ascii="Times New Roman" w:hAnsi="Times New Roman" w:cs="Times New Roman"/>
          <w:sz w:val="24"/>
          <w:szCs w:val="24"/>
        </w:rPr>
        <w:t xml:space="preserve">-way interactions between elevation (EL) or mean temperature (MT) and year (YR), SD temperature (SDT), current precipitation (CP), </w:t>
      </w:r>
      <w:r w:rsidR="00C06500" w:rsidRPr="00696146">
        <w:rPr>
          <w:rFonts w:ascii="Times New Roman" w:hAnsi="Times New Roman" w:cs="Times New Roman"/>
          <w:sz w:val="24"/>
          <w:szCs w:val="24"/>
        </w:rPr>
        <w:t xml:space="preserve">and </w:t>
      </w:r>
      <w:r w:rsidRPr="00696146">
        <w:rPr>
          <w:rFonts w:ascii="Times New Roman" w:hAnsi="Times New Roman" w:cs="Times New Roman"/>
          <w:sz w:val="24"/>
          <w:szCs w:val="24"/>
        </w:rPr>
        <w:t>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96146"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96146" w:rsidRDefault="00660E50" w:rsidP="00B15FBA">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ELxYR</w:t>
            </w:r>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ELxMT</w:t>
            </w:r>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ELxSDT</w:t>
            </w:r>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ELxCP</w:t>
            </w:r>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ELxPP</w:t>
            </w:r>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MTxYR</w:t>
            </w:r>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MTxSDT</w:t>
            </w:r>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MTxCP</w:t>
            </w:r>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MTxPP</w:t>
            </w:r>
          </w:p>
        </w:tc>
      </w:tr>
      <w:tr w:rsidR="00660E50" w:rsidRPr="00696146"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96146" w:rsidRDefault="00660E50" w:rsidP="00B15FBA">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-0.006</w:t>
            </w:r>
          </w:p>
        </w:tc>
      </w:tr>
      <w:tr w:rsidR="00660E50" w:rsidRPr="00696146"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0.004</w:t>
            </w:r>
          </w:p>
        </w:tc>
      </w:tr>
      <w:tr w:rsidR="00660E50" w:rsidRPr="00696146"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0.327</w:t>
            </w:r>
          </w:p>
        </w:tc>
      </w:tr>
      <w:tr w:rsidR="00660E50" w:rsidRPr="00696146"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r>
      <w:tr w:rsidR="00660E50" w:rsidRPr="00696146"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96146" w:rsidRDefault="00660E50" w:rsidP="00B15FBA">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0.165</w:t>
            </w:r>
          </w:p>
        </w:tc>
      </w:tr>
      <w:tr w:rsidR="00660E50" w:rsidRPr="00696146"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0.014</w:t>
            </w:r>
          </w:p>
        </w:tc>
      </w:tr>
      <w:tr w:rsidR="00660E50" w:rsidRPr="00696146"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r>
      <w:tr w:rsidR="00660E50" w:rsidRPr="00696146"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0.032</w:t>
            </w:r>
          </w:p>
        </w:tc>
      </w:tr>
      <w:tr w:rsidR="00660E50" w:rsidRPr="00696146"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96146" w:rsidRDefault="00660E50" w:rsidP="00B15FBA">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0.199</w:t>
            </w:r>
          </w:p>
        </w:tc>
      </w:tr>
      <w:tr w:rsidR="00660E50" w:rsidRPr="00696146"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-0.007</w:t>
            </w:r>
          </w:p>
        </w:tc>
      </w:tr>
      <w:tr w:rsidR="00660E50" w:rsidRPr="00696146"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96146"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-0.016</w:t>
            </w:r>
          </w:p>
        </w:tc>
      </w:tr>
      <w:tr w:rsidR="00660E50" w:rsidRPr="00696146"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-0.045</w:t>
            </w:r>
          </w:p>
        </w:tc>
      </w:tr>
      <w:tr w:rsidR="00660E50" w:rsidRPr="00696146"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96146"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r>
      <w:tr w:rsidR="00660E50" w:rsidRPr="00696146"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0.085</w:t>
            </w:r>
          </w:p>
        </w:tc>
      </w:tr>
      <w:tr w:rsidR="00660E50" w:rsidRPr="00696146"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96146"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-0.024</w:t>
            </w:r>
          </w:p>
        </w:tc>
      </w:tr>
      <w:tr w:rsidR="00660E50" w:rsidRPr="00696146"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96146" w:rsidRDefault="00660E50" w:rsidP="00B15FBA">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-0.110</w:t>
            </w:r>
          </w:p>
        </w:tc>
      </w:tr>
      <w:tr w:rsidR="00660E50" w:rsidRPr="00696146"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-0.010</w:t>
            </w:r>
          </w:p>
        </w:tc>
      </w:tr>
      <w:tr w:rsidR="00660E50" w:rsidRPr="00696146"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96146"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-0.050</w:t>
            </w:r>
          </w:p>
        </w:tc>
      </w:tr>
      <w:tr w:rsidR="00660E50" w:rsidRPr="00696146"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r>
      <w:tr w:rsidR="00660E50" w:rsidRPr="00696146"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96146"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r>
      <w:tr w:rsidR="00660E50" w:rsidRPr="00696146"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96146" w:rsidRDefault="00660E50" w:rsidP="00660E50">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0.116</w:t>
            </w:r>
          </w:p>
        </w:tc>
      </w:tr>
    </w:tbl>
    <w:p w14:paraId="63CF5271" w14:textId="231A4DBD" w:rsidR="00660E50" w:rsidRPr="00696146" w:rsidRDefault="00660E50" w:rsidP="00660E50">
      <w:pPr>
        <w:rPr>
          <w:rFonts w:ascii="Times New Roman" w:hAnsi="Times New Roman" w:cs="Times New Roman"/>
          <w:sz w:val="24"/>
          <w:szCs w:val="24"/>
        </w:rPr>
        <w:sectPr w:rsidR="00660E50" w:rsidRPr="00696146" w:rsidSect="00CF456E">
          <w:pgSz w:w="15840" w:h="12240" w:orient="landscape"/>
          <w:pgMar w:top="1440" w:right="1440" w:bottom="1440" w:left="1440" w:header="720" w:footer="720" w:gutter="0"/>
          <w:cols w:space="720"/>
          <w:docGrid w:linePitch="360"/>
        </w:sectPr>
      </w:pPr>
    </w:p>
    <w:p w14:paraId="4AA57D4A" w14:textId="274CA66E" w:rsidR="00E27D9E" w:rsidRPr="00696146" w:rsidRDefault="00564BDA" w:rsidP="00E27D9E">
      <w:pPr>
        <w:spacing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Table </w:t>
      </w:r>
      <w:r w:rsidR="00C06500" w:rsidRPr="00696146">
        <w:rPr>
          <w:rFonts w:ascii="Times New Roman" w:hAnsi="Times New Roman" w:cs="Times New Roman"/>
          <w:sz w:val="24"/>
          <w:szCs w:val="24"/>
        </w:rPr>
        <w:t>5</w:t>
      </w:r>
      <w:r w:rsidRPr="00696146">
        <w:rPr>
          <w:rFonts w:ascii="Times New Roman" w:hAnsi="Times New Roman" w:cs="Times New Roman"/>
          <w:sz w:val="24"/>
          <w:szCs w:val="24"/>
        </w:rPr>
        <w:t xml:space="preserve">. </w:t>
      </w:r>
      <w:r w:rsidR="00C06500" w:rsidRPr="00696146">
        <w:rPr>
          <w:rFonts w:ascii="Times New Roman" w:hAnsi="Times New Roman" w:cs="Times New Roman"/>
          <w:sz w:val="24"/>
          <w:szCs w:val="24"/>
        </w:rPr>
        <w:t xml:space="preserve">Direction (indicated by color) and statistical significance (indicated by bold type) of slope coefficients for the </w:t>
      </w:r>
      <w:r w:rsidR="00F0311B" w:rsidRPr="00696146">
        <w:rPr>
          <w:rFonts w:ascii="Times New Roman" w:hAnsi="Times New Roman" w:cs="Times New Roman"/>
          <w:sz w:val="24"/>
          <w:szCs w:val="24"/>
        </w:rPr>
        <w:t>three</w:t>
      </w:r>
      <w:r w:rsidR="00C06500" w:rsidRPr="00696146">
        <w:rPr>
          <w:rFonts w:ascii="Times New Roman" w:hAnsi="Times New Roman" w:cs="Times New Roman"/>
          <w:sz w:val="24"/>
          <w:szCs w:val="24"/>
        </w:rPr>
        <w:t>-way interactions among mean temperature (MT) and elevation (EL) and year (YR), SD temperature (SDT), current precipitation (CP), and 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696146"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696146" w:rsidRDefault="00C06500" w:rsidP="00B15FBA">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MTxELxYR</w:t>
            </w:r>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MTxELxSDT</w:t>
            </w:r>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MTxELxCP</w:t>
            </w:r>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MTxELxPP</w:t>
            </w:r>
          </w:p>
        </w:tc>
      </w:tr>
      <w:tr w:rsidR="00C06500" w:rsidRPr="00696146"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696146" w:rsidRDefault="00C06500" w:rsidP="00B15FBA">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696146" w:rsidRDefault="00C06500" w:rsidP="00B15FBA">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-0.002</w:t>
            </w:r>
          </w:p>
        </w:tc>
      </w:tr>
      <w:tr w:rsidR="00C06500" w:rsidRPr="00696146"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r>
      <w:tr w:rsidR="00C06500" w:rsidRPr="00696146"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0.183</w:t>
            </w:r>
          </w:p>
        </w:tc>
      </w:tr>
      <w:tr w:rsidR="00C06500" w:rsidRPr="00696146"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-0.041</w:t>
            </w:r>
          </w:p>
        </w:tc>
      </w:tr>
      <w:tr w:rsidR="00C06500" w:rsidRPr="00696146"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0.113</w:t>
            </w:r>
          </w:p>
        </w:tc>
      </w:tr>
      <w:tr w:rsidR="00C06500" w:rsidRPr="00696146"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0.014</w:t>
            </w:r>
          </w:p>
        </w:tc>
      </w:tr>
      <w:tr w:rsidR="00C06500" w:rsidRPr="00696146"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696146"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-0.057</w:t>
            </w:r>
          </w:p>
        </w:tc>
      </w:tr>
      <w:tr w:rsidR="00C06500" w:rsidRPr="00696146"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r>
      <w:tr w:rsidR="00C06500" w:rsidRPr="00696146"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0.139</w:t>
            </w:r>
          </w:p>
        </w:tc>
      </w:tr>
      <w:tr w:rsidR="00C06500" w:rsidRPr="00696146"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-0.011</w:t>
            </w:r>
          </w:p>
        </w:tc>
      </w:tr>
      <w:tr w:rsidR="00C06500" w:rsidRPr="00696146"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696146"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-0.111</w:t>
            </w:r>
          </w:p>
        </w:tc>
      </w:tr>
      <w:tr w:rsidR="00C06500" w:rsidRPr="00696146"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696146"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-0.018</w:t>
            </w:r>
          </w:p>
        </w:tc>
      </w:tr>
      <w:tr w:rsidR="00C06500" w:rsidRPr="00696146"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-0.054</w:t>
            </w:r>
          </w:p>
        </w:tc>
      </w:tr>
      <w:tr w:rsidR="00C06500" w:rsidRPr="00696146"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696146"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-0.162</w:t>
            </w:r>
          </w:p>
        </w:tc>
      </w:tr>
      <w:tr w:rsidR="00C06500" w:rsidRPr="00696146"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696146"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r>
      <w:tr w:rsidR="00C06500" w:rsidRPr="00696146"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-0.101</w:t>
            </w:r>
          </w:p>
        </w:tc>
      </w:tr>
      <w:tr w:rsidR="00C06500" w:rsidRPr="00696146"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r>
      <w:tr w:rsidR="00C06500" w:rsidRPr="00696146"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-0.114</w:t>
            </w:r>
          </w:p>
        </w:tc>
      </w:tr>
      <w:tr w:rsidR="00C06500" w:rsidRPr="00696146"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696146"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-0.036</w:t>
            </w:r>
          </w:p>
        </w:tc>
      </w:tr>
      <w:tr w:rsidR="00C06500" w:rsidRPr="00696146"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696146"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0.032</w:t>
            </w:r>
          </w:p>
        </w:tc>
      </w:tr>
      <w:tr w:rsidR="00C06500" w:rsidRPr="00696146"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696146" w:rsidRDefault="00C06500" w:rsidP="00C06500">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0.078</w:t>
            </w:r>
          </w:p>
        </w:tc>
      </w:tr>
    </w:tbl>
    <w:p w14:paraId="62C5FC7D" w14:textId="77777777" w:rsidR="00C06500" w:rsidRPr="00696146" w:rsidRDefault="00C06500" w:rsidP="00E27D9E">
      <w:pPr>
        <w:spacing w:line="276" w:lineRule="auto"/>
        <w:rPr>
          <w:rFonts w:ascii="Times New Roman" w:hAnsi="Times New Roman" w:cs="Times New Roman"/>
          <w:sz w:val="24"/>
          <w:szCs w:val="24"/>
        </w:rPr>
      </w:pPr>
    </w:p>
    <w:p w14:paraId="0AB117D0" w14:textId="49C4506E" w:rsidR="00564BDA" w:rsidRPr="00696146" w:rsidRDefault="00564BDA" w:rsidP="005F19A0">
      <w:pPr>
        <w:spacing w:line="276" w:lineRule="auto"/>
        <w:rPr>
          <w:rFonts w:ascii="Times New Roman" w:hAnsi="Times New Roman" w:cs="Times New Roman"/>
          <w:sz w:val="24"/>
          <w:szCs w:val="24"/>
        </w:rPr>
      </w:pPr>
    </w:p>
    <w:bookmarkEnd w:id="86"/>
    <w:p w14:paraId="6FE5F50E" w14:textId="2DE2FD2A" w:rsidR="001A29F9" w:rsidRPr="00696146" w:rsidRDefault="001A29F9" w:rsidP="007A1808">
      <w:pPr>
        <w:spacing w:line="276" w:lineRule="auto"/>
        <w:rPr>
          <w:rFonts w:ascii="Times New Roman" w:hAnsi="Times New Roman" w:cs="Times New Roman"/>
          <w:b/>
          <w:bCs/>
          <w:caps/>
          <w:sz w:val="24"/>
          <w:szCs w:val="24"/>
        </w:rPr>
      </w:pPr>
    </w:p>
    <w:p w14:paraId="7816F3DE" w14:textId="1AC156C7" w:rsidR="00C06500" w:rsidRPr="00696146" w:rsidRDefault="00C06500" w:rsidP="007A1808">
      <w:pPr>
        <w:spacing w:line="276" w:lineRule="auto"/>
        <w:rPr>
          <w:rFonts w:ascii="Times New Roman" w:hAnsi="Times New Roman" w:cs="Times New Roman"/>
          <w:b/>
          <w:bCs/>
          <w:caps/>
          <w:sz w:val="24"/>
          <w:szCs w:val="24"/>
        </w:rPr>
      </w:pPr>
    </w:p>
    <w:p w14:paraId="062ADE39" w14:textId="359BE096" w:rsidR="00F44855" w:rsidRPr="00696146" w:rsidRDefault="00F44855" w:rsidP="007A1808">
      <w:pPr>
        <w:spacing w:line="276" w:lineRule="auto"/>
        <w:rPr>
          <w:rFonts w:ascii="Times New Roman" w:hAnsi="Times New Roman" w:cs="Times New Roman"/>
          <w:b/>
          <w:bCs/>
          <w:caps/>
          <w:sz w:val="24"/>
          <w:szCs w:val="24"/>
        </w:rPr>
      </w:pPr>
    </w:p>
    <w:p w14:paraId="3803B6F4" w14:textId="77777777" w:rsidR="00F44855" w:rsidRPr="00696146" w:rsidRDefault="00F44855" w:rsidP="007A1808">
      <w:pPr>
        <w:spacing w:line="276" w:lineRule="auto"/>
        <w:rPr>
          <w:rFonts w:ascii="Times New Roman" w:hAnsi="Times New Roman" w:cs="Times New Roman"/>
          <w:b/>
          <w:bCs/>
          <w:caps/>
          <w:sz w:val="24"/>
          <w:szCs w:val="24"/>
        </w:rPr>
      </w:pPr>
    </w:p>
    <w:p w14:paraId="1A7BD1D7" w14:textId="77777777" w:rsidR="001A29F9" w:rsidRPr="00696146" w:rsidRDefault="001A29F9" w:rsidP="007A1808">
      <w:pPr>
        <w:spacing w:line="276" w:lineRule="auto"/>
        <w:rPr>
          <w:rFonts w:ascii="Times New Roman" w:hAnsi="Times New Roman" w:cs="Times New Roman"/>
          <w:b/>
          <w:bCs/>
          <w:caps/>
          <w:sz w:val="24"/>
          <w:szCs w:val="24"/>
        </w:rPr>
      </w:pPr>
    </w:p>
    <w:p w14:paraId="481446B9" w14:textId="77777777" w:rsidR="001A29F9" w:rsidRPr="00696146" w:rsidRDefault="001A29F9" w:rsidP="007A1808">
      <w:pPr>
        <w:spacing w:line="276" w:lineRule="auto"/>
        <w:rPr>
          <w:rFonts w:ascii="Times New Roman" w:hAnsi="Times New Roman" w:cs="Times New Roman"/>
          <w:b/>
          <w:bCs/>
          <w:caps/>
          <w:sz w:val="24"/>
          <w:szCs w:val="24"/>
        </w:rPr>
      </w:pPr>
    </w:p>
    <w:p w14:paraId="23ABE5A4" w14:textId="28177424"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Figures</w:t>
      </w:r>
    </w:p>
    <w:p w14:paraId="32D3897F" w14:textId="35A31777" w:rsidR="00863621" w:rsidRPr="00696146" w:rsidRDefault="00400A7D" w:rsidP="007A1808">
      <w:pPr>
        <w:spacing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email">
                      <a:extLst>
                        <a:ext uri="{28A0092B-C50C-407E-A947-70E740481C1C}">
                          <a14:useLocalDpi xmlns:a14="http://schemas.microsoft.com/office/drawing/2010/main"/>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Pr="00696146" w:rsidRDefault="00070AE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1. </w:t>
      </w:r>
      <w:r w:rsidR="00876121" w:rsidRPr="00696146">
        <w:rPr>
          <w:rFonts w:ascii="Times New Roman" w:hAnsi="Times New Roman" w:cs="Times New Roman"/>
          <w:sz w:val="24"/>
          <w:szCs w:val="24"/>
        </w:rPr>
        <w:t xml:space="preserve">Location and extent of the </w:t>
      </w:r>
      <w:r w:rsidR="006A516F" w:rsidRPr="00696146">
        <w:rPr>
          <w:rFonts w:ascii="Times New Roman" w:hAnsi="Times New Roman" w:cs="Times New Roman"/>
          <w:sz w:val="24"/>
          <w:szCs w:val="24"/>
        </w:rPr>
        <w:t>3 study regions in the Appalachian Mountains</w:t>
      </w:r>
      <w:r w:rsidR="002D3C9B" w:rsidRPr="00696146">
        <w:rPr>
          <w:rFonts w:ascii="Times New Roman" w:hAnsi="Times New Roman" w:cs="Times New Roman"/>
          <w:sz w:val="24"/>
          <w:szCs w:val="24"/>
        </w:rPr>
        <w:t xml:space="preserve"> (shaded in </w:t>
      </w:r>
      <w:r w:rsidR="00400A7D" w:rsidRPr="00696146">
        <w:rPr>
          <w:rFonts w:ascii="Times New Roman" w:hAnsi="Times New Roman" w:cs="Times New Roman"/>
          <w:sz w:val="24"/>
          <w:szCs w:val="24"/>
        </w:rPr>
        <w:t>gray</w:t>
      </w:r>
      <w:r w:rsidR="002D3C9B" w:rsidRPr="00696146">
        <w:rPr>
          <w:rFonts w:ascii="Times New Roman" w:hAnsi="Times New Roman" w:cs="Times New Roman"/>
          <w:sz w:val="24"/>
          <w:szCs w:val="24"/>
        </w:rPr>
        <w:t>)</w:t>
      </w:r>
      <w:r w:rsidR="006A516F" w:rsidRPr="00696146">
        <w:rPr>
          <w:rFonts w:ascii="Times New Roman" w:hAnsi="Times New Roman" w:cs="Times New Roman"/>
          <w:sz w:val="24"/>
          <w:szCs w:val="24"/>
        </w:rPr>
        <w:t>: Hubbard Brook Experimental Forest</w:t>
      </w:r>
      <w:r w:rsidR="00400A7D" w:rsidRPr="00696146">
        <w:rPr>
          <w:rFonts w:ascii="Times New Roman" w:hAnsi="Times New Roman" w:cs="Times New Roman"/>
          <w:sz w:val="24"/>
          <w:szCs w:val="24"/>
        </w:rPr>
        <w:t xml:space="preserve"> (EF)</w:t>
      </w:r>
      <w:r w:rsidR="006A516F" w:rsidRPr="00696146">
        <w:rPr>
          <w:rFonts w:ascii="Times New Roman" w:hAnsi="Times New Roman" w:cs="Times New Roman"/>
          <w:sz w:val="24"/>
          <w:szCs w:val="24"/>
        </w:rPr>
        <w:t xml:space="preserve"> in the White Mountains of New Hampshire (i.e., Northern Appalachians)</w:t>
      </w:r>
      <w:r w:rsidR="00400A7D" w:rsidRPr="00696146">
        <w:rPr>
          <w:rFonts w:ascii="Times New Roman" w:hAnsi="Times New Roman" w:cs="Times New Roman"/>
          <w:sz w:val="24"/>
          <w:szCs w:val="24"/>
        </w:rPr>
        <w:t xml:space="preserve">; </w:t>
      </w:r>
      <w:r w:rsidR="006A516F" w:rsidRPr="00696146">
        <w:rPr>
          <w:rFonts w:ascii="Times New Roman" w:hAnsi="Times New Roman" w:cs="Times New Roman"/>
          <w:sz w:val="24"/>
          <w:szCs w:val="24"/>
        </w:rPr>
        <w:t>Monongahela National Forest</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Allegheny Mountains of West Virginia (i.e., Central Appalachians)</w:t>
      </w:r>
      <w:r w:rsidR="00400A7D" w:rsidRPr="00696146">
        <w:rPr>
          <w:rFonts w:ascii="Times New Roman" w:hAnsi="Times New Roman" w:cs="Times New Roman"/>
          <w:sz w:val="24"/>
          <w:szCs w:val="24"/>
        </w:rPr>
        <w:t xml:space="preserve">; and </w:t>
      </w:r>
      <w:r w:rsidR="00CC5E28" w:rsidRPr="00696146">
        <w:rPr>
          <w:rFonts w:ascii="Times New Roman" w:hAnsi="Times New Roman" w:cs="Times New Roman"/>
          <w:sz w:val="24"/>
          <w:szCs w:val="24"/>
        </w:rPr>
        <w:t xml:space="preserve">Pisgah </w:t>
      </w:r>
      <w:r w:rsidR="006A516F"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6A516F" w:rsidRPr="00696146">
        <w:rPr>
          <w:rFonts w:ascii="Times New Roman" w:hAnsi="Times New Roman" w:cs="Times New Roman"/>
          <w:sz w:val="24"/>
          <w:szCs w:val="24"/>
        </w:rPr>
        <w:t>National Forests</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Blue Ridge Mountains of North Carolina (i.e., Southern Appalachians).</w:t>
      </w:r>
    </w:p>
    <w:p w14:paraId="232B1196" w14:textId="05265AED" w:rsidR="006A516F" w:rsidRPr="00696146" w:rsidRDefault="00520410"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email">
                      <a:extLst>
                        <a:ext uri="{28A0092B-C50C-407E-A947-70E740481C1C}">
                          <a14:useLocalDpi xmlns:a14="http://schemas.microsoft.com/office/drawing/2010/main"/>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Pr="00696146" w:rsidRDefault="0087612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D9722C" w:rsidRPr="00696146">
        <w:rPr>
          <w:rFonts w:ascii="Times New Roman" w:hAnsi="Times New Roman" w:cs="Times New Roman"/>
          <w:sz w:val="24"/>
          <w:szCs w:val="24"/>
        </w:rPr>
        <w:t>2</w:t>
      </w:r>
      <w:r w:rsidRPr="00696146">
        <w:rPr>
          <w:rFonts w:ascii="Times New Roman" w:hAnsi="Times New Roman" w:cs="Times New Roman"/>
          <w:sz w:val="24"/>
          <w:szCs w:val="24"/>
        </w:rPr>
        <w:t>. Location</w:t>
      </w:r>
      <w:r w:rsidR="00520410"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5C06B9" w:rsidRPr="00696146">
        <w:rPr>
          <w:rFonts w:ascii="Times New Roman" w:hAnsi="Times New Roman" w:cs="Times New Roman"/>
          <w:sz w:val="24"/>
          <w:szCs w:val="24"/>
        </w:rPr>
        <w:t xml:space="preserve">and elevations (m) </w:t>
      </w:r>
      <w:r w:rsidRPr="00696146">
        <w:rPr>
          <w:rFonts w:ascii="Times New Roman" w:hAnsi="Times New Roman" w:cs="Times New Roman"/>
          <w:sz w:val="24"/>
          <w:szCs w:val="24"/>
        </w:rPr>
        <w:t xml:space="preserve">of </w:t>
      </w:r>
      <w:r w:rsidR="003D59FA" w:rsidRPr="00696146">
        <w:rPr>
          <w:rFonts w:ascii="Times New Roman" w:hAnsi="Times New Roman" w:cs="Times New Roman"/>
          <w:sz w:val="24"/>
          <w:szCs w:val="24"/>
        </w:rPr>
        <w:t xml:space="preserve">the </w:t>
      </w:r>
      <w:r w:rsidR="00E42EFA" w:rsidRPr="00696146">
        <w:rPr>
          <w:rFonts w:ascii="Times New Roman" w:hAnsi="Times New Roman" w:cs="Times New Roman"/>
          <w:sz w:val="24"/>
          <w:szCs w:val="24"/>
        </w:rPr>
        <w:t>373</w:t>
      </w:r>
      <w:r w:rsidR="003D59FA" w:rsidRPr="00696146">
        <w:rPr>
          <w:rFonts w:ascii="Times New Roman" w:hAnsi="Times New Roman" w:cs="Times New Roman"/>
          <w:sz w:val="24"/>
          <w:szCs w:val="24"/>
        </w:rPr>
        <w:t xml:space="preserve"> sampling sites </w:t>
      </w:r>
      <w:r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w:t>
      </w:r>
      <w:r w:rsidRPr="00696146">
        <w:rPr>
          <w:rFonts w:ascii="Times New Roman" w:hAnsi="Times New Roman" w:cs="Times New Roman"/>
          <w:sz w:val="24"/>
          <w:szCs w:val="24"/>
        </w:rPr>
        <w:t xml:space="preserve"> </w:t>
      </w:r>
      <w:r w:rsidR="003D59FA" w:rsidRPr="00696146">
        <w:rPr>
          <w:rFonts w:ascii="Times New Roman" w:hAnsi="Times New Roman" w:cs="Times New Roman"/>
          <w:sz w:val="24"/>
          <w:szCs w:val="24"/>
        </w:rPr>
        <w:t>Hubbard Brook Experimental Forest (EF) (i.e., Northern Appalachians study region); 1,1</w:t>
      </w:r>
      <w:r w:rsidR="00CD1C20" w:rsidRPr="00696146">
        <w:rPr>
          <w:rFonts w:ascii="Times New Roman" w:hAnsi="Times New Roman" w:cs="Times New Roman"/>
          <w:sz w:val="24"/>
          <w:szCs w:val="24"/>
        </w:rPr>
        <w:t>49</w:t>
      </w:r>
      <w:r w:rsidR="003D59FA" w:rsidRPr="00696146">
        <w:rPr>
          <w:rFonts w:ascii="Times New Roman" w:hAnsi="Times New Roman" w:cs="Times New Roman"/>
          <w:sz w:val="24"/>
          <w:szCs w:val="24"/>
        </w:rPr>
        <w:t xml:space="preserve"> sampling sites in the Monongahela National Forest (NF) (i.e., Central Appalachians study region); and </w:t>
      </w:r>
      <w:r w:rsidR="00CD1C20" w:rsidRPr="00696146">
        <w:rPr>
          <w:rFonts w:ascii="Times New Roman" w:hAnsi="Times New Roman" w:cs="Times New Roman"/>
          <w:sz w:val="24"/>
          <w:szCs w:val="24"/>
        </w:rPr>
        <w:t>211</w:t>
      </w:r>
      <w:r w:rsidR="003D59FA" w:rsidRPr="00696146">
        <w:rPr>
          <w:rFonts w:ascii="Times New Roman" w:hAnsi="Times New Roman" w:cs="Times New Roman"/>
          <w:sz w:val="24"/>
          <w:szCs w:val="24"/>
        </w:rPr>
        <w:t xml:space="preserve"> sampling sites </w:t>
      </w:r>
      <w:r w:rsidR="00520410"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 </w:t>
      </w:r>
      <w:r w:rsidR="00CC5E28" w:rsidRPr="00696146">
        <w:rPr>
          <w:rFonts w:ascii="Times New Roman" w:hAnsi="Times New Roman" w:cs="Times New Roman"/>
          <w:sz w:val="24"/>
          <w:szCs w:val="24"/>
        </w:rPr>
        <w:t xml:space="preserve">Pisgah </w:t>
      </w:r>
      <w:r w:rsidR="003D59FA"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3D59FA" w:rsidRPr="00696146">
        <w:rPr>
          <w:rFonts w:ascii="Times New Roman" w:hAnsi="Times New Roman" w:cs="Times New Roman"/>
          <w:sz w:val="24"/>
          <w:szCs w:val="24"/>
        </w:rPr>
        <w:t xml:space="preserve">National Forests (NF) </w:t>
      </w:r>
      <w:r w:rsidR="00520410" w:rsidRPr="00696146">
        <w:rPr>
          <w:rFonts w:ascii="Times New Roman" w:hAnsi="Times New Roman" w:cs="Times New Roman"/>
          <w:sz w:val="24"/>
          <w:szCs w:val="24"/>
        </w:rPr>
        <w:t>(i.e.,</w:t>
      </w:r>
      <w:r w:rsidR="003D59FA" w:rsidRPr="00696146">
        <w:rPr>
          <w:rFonts w:ascii="Times New Roman" w:hAnsi="Times New Roman" w:cs="Times New Roman"/>
          <w:sz w:val="24"/>
          <w:szCs w:val="24"/>
        </w:rPr>
        <w:t xml:space="preserve"> Southern Appalachians study region).</w:t>
      </w:r>
    </w:p>
    <w:p w14:paraId="0888D70B" w14:textId="2337C361" w:rsidR="00CD1C20" w:rsidRPr="00696146" w:rsidRDefault="00CD1C20" w:rsidP="007A1808">
      <w:pPr>
        <w:spacing w:line="276" w:lineRule="auto"/>
        <w:rPr>
          <w:rFonts w:ascii="Times New Roman" w:hAnsi="Times New Roman" w:cs="Times New Roman"/>
          <w:sz w:val="24"/>
          <w:szCs w:val="24"/>
        </w:rPr>
        <w:sectPr w:rsidR="00CD1C20" w:rsidRPr="00696146">
          <w:pgSz w:w="12240" w:h="15840"/>
          <w:pgMar w:top="1440" w:right="1440" w:bottom="1440" w:left="1440" w:header="720" w:footer="720" w:gutter="0"/>
          <w:cols w:space="720"/>
          <w:docGrid w:linePitch="360"/>
        </w:sectPr>
      </w:pPr>
    </w:p>
    <w:p w14:paraId="65CB1D50" w14:textId="38740582"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email">
                      <a:extLst>
                        <a:ext uri="{28A0092B-C50C-407E-A947-70E740481C1C}">
                          <a14:useLocalDpi xmlns:a14="http://schemas.microsoft.com/office/drawing/2010/main"/>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Pr="00696146" w:rsidRDefault="00C31D89" w:rsidP="007A1808">
      <w:pPr>
        <w:spacing w:line="276" w:lineRule="auto"/>
        <w:rPr>
          <w:rFonts w:ascii="Times New Roman" w:hAnsi="Times New Roman" w:cs="Times New Roman"/>
          <w:sz w:val="24"/>
          <w:szCs w:val="24"/>
        </w:rPr>
      </w:pPr>
    </w:p>
    <w:p w14:paraId="07AB0B38" w14:textId="47DA280E" w:rsidR="00C31D89" w:rsidRPr="00696146" w:rsidRDefault="00C31D89" w:rsidP="007A1808">
      <w:pPr>
        <w:spacing w:line="276" w:lineRule="auto"/>
        <w:rPr>
          <w:rFonts w:ascii="Times New Roman" w:hAnsi="Times New Roman" w:cs="Times New Roman"/>
          <w:sz w:val="24"/>
          <w:szCs w:val="24"/>
        </w:rPr>
      </w:pPr>
    </w:p>
    <w:p w14:paraId="173F6A38" w14:textId="76DAA49B" w:rsidR="00C31D89" w:rsidRPr="00696146" w:rsidRDefault="00C31D89" w:rsidP="007A1808">
      <w:pPr>
        <w:spacing w:line="276" w:lineRule="auto"/>
        <w:rPr>
          <w:rFonts w:ascii="Times New Roman" w:hAnsi="Times New Roman" w:cs="Times New Roman"/>
          <w:sz w:val="24"/>
          <w:szCs w:val="24"/>
        </w:rPr>
      </w:pPr>
    </w:p>
    <w:p w14:paraId="3CE9CC57" w14:textId="00BFA25B"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email">
                      <a:extLst>
                        <a:ext uri="{28A0092B-C50C-407E-A947-70E740481C1C}">
                          <a14:useLocalDpi xmlns:a14="http://schemas.microsoft.com/office/drawing/2010/main"/>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Pr="00696146" w:rsidRDefault="00C31D89" w:rsidP="007A1808">
      <w:pPr>
        <w:spacing w:line="276" w:lineRule="auto"/>
        <w:rPr>
          <w:rFonts w:ascii="Times New Roman" w:hAnsi="Times New Roman" w:cs="Times New Roman"/>
          <w:sz w:val="24"/>
          <w:szCs w:val="24"/>
        </w:rPr>
      </w:pPr>
    </w:p>
    <w:p w14:paraId="67AFE5BA" w14:textId="620CFE6A" w:rsidR="00C31D89" w:rsidRPr="00696146" w:rsidRDefault="00C31D89" w:rsidP="007A1808">
      <w:pPr>
        <w:spacing w:line="276" w:lineRule="auto"/>
        <w:rPr>
          <w:rFonts w:ascii="Times New Roman" w:hAnsi="Times New Roman" w:cs="Times New Roman"/>
          <w:sz w:val="24"/>
          <w:szCs w:val="24"/>
        </w:rPr>
      </w:pPr>
    </w:p>
    <w:p w14:paraId="27890D4A" w14:textId="4FCF8F1F" w:rsidR="00C31D89" w:rsidRPr="00696146" w:rsidRDefault="00C31D89" w:rsidP="007A1808">
      <w:pPr>
        <w:spacing w:line="276" w:lineRule="auto"/>
        <w:rPr>
          <w:rFonts w:ascii="Times New Roman" w:hAnsi="Times New Roman" w:cs="Times New Roman"/>
          <w:sz w:val="24"/>
          <w:szCs w:val="24"/>
        </w:rPr>
      </w:pPr>
    </w:p>
    <w:p w14:paraId="68B27DCA" w14:textId="29F4AA5D"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Pr="00696146" w:rsidRDefault="00C31D89" w:rsidP="007A1808">
      <w:pPr>
        <w:spacing w:line="276" w:lineRule="auto"/>
        <w:rPr>
          <w:rFonts w:ascii="Times New Roman" w:hAnsi="Times New Roman" w:cs="Times New Roman"/>
          <w:sz w:val="24"/>
          <w:szCs w:val="24"/>
        </w:rPr>
      </w:pPr>
    </w:p>
    <w:p w14:paraId="529621CB" w14:textId="649B4CBC" w:rsidR="00C31D89" w:rsidRPr="00696146" w:rsidRDefault="00C31D89" w:rsidP="007A1808">
      <w:pPr>
        <w:spacing w:line="276" w:lineRule="auto"/>
        <w:rPr>
          <w:rFonts w:ascii="Times New Roman" w:hAnsi="Times New Roman" w:cs="Times New Roman"/>
          <w:sz w:val="24"/>
          <w:szCs w:val="24"/>
        </w:rPr>
      </w:pPr>
    </w:p>
    <w:p w14:paraId="34DBC4AE" w14:textId="6E150EC4" w:rsidR="00C31D89" w:rsidRPr="00696146" w:rsidRDefault="00C31D89" w:rsidP="007A1808">
      <w:pPr>
        <w:spacing w:line="276" w:lineRule="auto"/>
        <w:rPr>
          <w:rFonts w:ascii="Times New Roman" w:hAnsi="Times New Roman" w:cs="Times New Roman"/>
          <w:sz w:val="24"/>
          <w:szCs w:val="24"/>
        </w:rPr>
      </w:pPr>
    </w:p>
    <w:p w14:paraId="38E460F3" w14:textId="2DE6DDC1"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Pr="00696146" w:rsidRDefault="00C31D89" w:rsidP="007A1808">
      <w:pPr>
        <w:spacing w:line="276" w:lineRule="auto"/>
        <w:rPr>
          <w:rFonts w:ascii="Times New Roman" w:hAnsi="Times New Roman" w:cs="Times New Roman"/>
          <w:sz w:val="24"/>
          <w:szCs w:val="24"/>
        </w:rPr>
      </w:pPr>
    </w:p>
    <w:p w14:paraId="46049F68" w14:textId="3A6441D5" w:rsidR="00C31D89" w:rsidRPr="00696146" w:rsidRDefault="00C31D89" w:rsidP="007A1808">
      <w:pPr>
        <w:spacing w:line="276" w:lineRule="auto"/>
        <w:rPr>
          <w:rFonts w:ascii="Times New Roman" w:hAnsi="Times New Roman" w:cs="Times New Roman"/>
          <w:sz w:val="24"/>
          <w:szCs w:val="24"/>
        </w:rPr>
      </w:pPr>
    </w:p>
    <w:p w14:paraId="333E552E" w14:textId="7956A684" w:rsidR="00C31D89" w:rsidRPr="00696146" w:rsidRDefault="00C31D89" w:rsidP="007A1808">
      <w:pPr>
        <w:spacing w:line="276" w:lineRule="auto"/>
        <w:rPr>
          <w:rFonts w:ascii="Times New Roman" w:hAnsi="Times New Roman" w:cs="Times New Roman"/>
          <w:sz w:val="24"/>
          <w:szCs w:val="24"/>
        </w:rPr>
      </w:pPr>
    </w:p>
    <w:p w14:paraId="0C3F09DF" w14:textId="4B9A9EED"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10601840" w14:textId="77777777" w:rsidR="00C31D89" w:rsidRPr="00696146" w:rsidRDefault="0087612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B17397" w:rsidRPr="00696146">
        <w:rPr>
          <w:rFonts w:ascii="Times New Roman" w:hAnsi="Times New Roman" w:cs="Times New Roman"/>
          <w:sz w:val="24"/>
          <w:szCs w:val="24"/>
        </w:rPr>
        <w:t>3</w:t>
      </w:r>
      <w:r w:rsidRPr="00696146">
        <w:rPr>
          <w:rFonts w:ascii="Times New Roman" w:hAnsi="Times New Roman" w:cs="Times New Roman"/>
          <w:sz w:val="24"/>
          <w:szCs w:val="24"/>
        </w:rPr>
        <w:t xml:space="preserve">. Whisker plots for </w:t>
      </w:r>
      <w:r w:rsidR="00E51534" w:rsidRPr="00696146">
        <w:rPr>
          <w:rFonts w:ascii="Times New Roman" w:hAnsi="Times New Roman" w:cs="Times New Roman"/>
          <w:sz w:val="24"/>
          <w:szCs w:val="24"/>
        </w:rPr>
        <w:t>overall species richness and guild richness</w:t>
      </w:r>
      <w:r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 xml:space="preserve">see </w:t>
      </w:r>
      <w:r w:rsidR="007F3B7C" w:rsidRPr="00696146">
        <w:rPr>
          <w:rFonts w:ascii="Times New Roman" w:hAnsi="Times New Roman" w:cs="Times New Roman"/>
          <w:sz w:val="24"/>
          <w:szCs w:val="24"/>
        </w:rPr>
        <w:t>Appendix A</w:t>
      </w:r>
      <w:r w:rsidR="005A6F99" w:rsidRPr="00696146">
        <w:rPr>
          <w:rFonts w:ascii="Times New Roman" w:hAnsi="Times New Roman" w:cs="Times New Roman"/>
          <w:sz w:val="24"/>
          <w:szCs w:val="24"/>
        </w:rPr>
        <w:t xml:space="preserve"> for guild designations</w:t>
      </w:r>
      <w:r w:rsidR="007F3B7C" w:rsidRPr="00696146">
        <w:rPr>
          <w:rFonts w:ascii="Times New Roman" w:hAnsi="Times New Roman" w:cs="Times New Roman"/>
          <w:sz w:val="24"/>
          <w:szCs w:val="24"/>
        </w:rPr>
        <w:t xml:space="preserve"> and associated forest songbird species</w:t>
      </w:r>
      <w:r w:rsidRPr="00696146">
        <w:rPr>
          <w:rFonts w:ascii="Times New Roman" w:hAnsi="Times New Roman" w:cs="Times New Roman"/>
          <w:sz w:val="24"/>
          <w:szCs w:val="24"/>
        </w:rPr>
        <w:t xml:space="preserve">), displaying the slope coefficients of the predictor variables </w:t>
      </w:r>
      <w:r w:rsidR="005A6F99" w:rsidRPr="00696146">
        <w:rPr>
          <w:rFonts w:ascii="Times New Roman" w:hAnsi="Times New Roman" w:cs="Times New Roman"/>
          <w:sz w:val="24"/>
          <w:szCs w:val="24"/>
        </w:rPr>
        <w:t xml:space="preserve">(i.e., site covariates), which consisted of </w:t>
      </w:r>
      <w:r w:rsidR="00C31D89" w:rsidRPr="00696146">
        <w:rPr>
          <w:rFonts w:ascii="Times New Roman" w:hAnsi="Times New Roman" w:cs="Times New Roman"/>
          <w:sz w:val="24"/>
          <w:szCs w:val="24"/>
        </w:rPr>
        <w:t xml:space="preserve">year, elevation, mean breeding season </w:t>
      </w:r>
      <w:r w:rsidR="005A6F99" w:rsidRPr="00696146">
        <w:rPr>
          <w:rFonts w:ascii="Times New Roman" w:hAnsi="Times New Roman" w:cs="Times New Roman"/>
          <w:sz w:val="24"/>
          <w:szCs w:val="24"/>
        </w:rPr>
        <w:t xml:space="preserve">(i.e., </w:t>
      </w:r>
      <w:r w:rsidR="00C31D89" w:rsidRPr="00696146">
        <w:rPr>
          <w:rFonts w:ascii="Times New Roman" w:hAnsi="Times New Roman" w:cs="Times New Roman"/>
          <w:sz w:val="24"/>
          <w:szCs w:val="24"/>
        </w:rPr>
        <w:t>15 May to 30 June</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xml:space="preserve"> temperature during the year of data collection</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Mean Temp Current</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standard deviation of breeding season temperature</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SD Temp</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year of data collection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Total </w:t>
      </w:r>
      <w:r w:rsidR="00E83288" w:rsidRPr="00696146">
        <w:rPr>
          <w:rFonts w:ascii="Times New Roman" w:hAnsi="Times New Roman" w:cs="Times New Roman"/>
          <w:sz w:val="24"/>
          <w:szCs w:val="24"/>
        </w:rPr>
        <w:lastRenderedPageBreak/>
        <w:t>Precip Current</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previous year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Total Precip Previous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dominant forest type within 50 m as deciduous forest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Dom For Type = Deciduous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w:t>
      </w:r>
      <w:r w:rsidR="007F6B39" w:rsidRPr="00696146">
        <w:rPr>
          <w:rFonts w:ascii="Times New Roman" w:hAnsi="Times New Roman" w:cs="Times New Roman"/>
          <w:sz w:val="24"/>
          <w:szCs w:val="24"/>
        </w:rPr>
        <w:t xml:space="preserve">and </w:t>
      </w:r>
      <w:r w:rsidR="00E83288" w:rsidRPr="00696146">
        <w:rPr>
          <w:rFonts w:ascii="Times New Roman" w:hAnsi="Times New Roman" w:cs="Times New Roman"/>
          <w:sz w:val="24"/>
          <w:szCs w:val="24"/>
        </w:rPr>
        <w:t xml:space="preserve">proportion of any type of forest cover within 1 km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Proportion Forest within 1 km</w:t>
      </w:r>
      <w:r w:rsidRPr="00696146">
        <w:rPr>
          <w:rFonts w:ascii="Times New Roman" w:hAnsi="Times New Roman" w:cs="Times New Roman"/>
          <w:sz w:val="24"/>
          <w:szCs w:val="24"/>
        </w:rPr>
        <w:t>)</w:t>
      </w:r>
      <w:r w:rsidR="005A6F99" w:rsidRPr="00696146">
        <w:rPr>
          <w:rFonts w:ascii="Times New Roman" w:hAnsi="Times New Roman" w:cs="Times New Roman"/>
          <w:sz w:val="24"/>
          <w:szCs w:val="24"/>
        </w:rPr>
        <w:t>. Points are located at</w:t>
      </w:r>
      <w:r w:rsidRPr="00696146">
        <w:rPr>
          <w:rFonts w:ascii="Times New Roman" w:hAnsi="Times New Roman" w:cs="Times New Roman"/>
          <w:sz w:val="24"/>
          <w:szCs w:val="24"/>
        </w:rPr>
        <w:t xml:space="preserve"> the mean values for the posterior distributions and </w:t>
      </w:r>
      <w:r w:rsidR="005A6F99" w:rsidRPr="00696146">
        <w:rPr>
          <w:rFonts w:ascii="Times New Roman" w:hAnsi="Times New Roman" w:cs="Times New Roman"/>
          <w:sz w:val="24"/>
          <w:szCs w:val="24"/>
        </w:rPr>
        <w:t xml:space="preserve">the corresponding </w:t>
      </w:r>
      <w:r w:rsidRPr="00696146">
        <w:rPr>
          <w:rFonts w:ascii="Times New Roman" w:hAnsi="Times New Roman" w:cs="Times New Roman"/>
          <w:sz w:val="24"/>
          <w:szCs w:val="24"/>
        </w:rPr>
        <w:t xml:space="preserve">whiskers encompass the 95% credible intervals. </w:t>
      </w:r>
      <w:r w:rsidR="00E83288" w:rsidRPr="00696146">
        <w:rPr>
          <w:rFonts w:ascii="Times New Roman" w:hAnsi="Times New Roman" w:cs="Times New Roman"/>
          <w:sz w:val="24"/>
          <w:szCs w:val="24"/>
        </w:rPr>
        <w:t>Black p</w:t>
      </w:r>
      <w:r w:rsidRPr="00696146">
        <w:rPr>
          <w:rFonts w:ascii="Times New Roman" w:hAnsi="Times New Roman" w:cs="Times New Roman"/>
          <w:sz w:val="24"/>
          <w:szCs w:val="24"/>
        </w:rPr>
        <w:t>oints with closed circles</w:t>
      </w:r>
      <w:r w:rsidR="00E83288" w:rsidRPr="00696146">
        <w:rPr>
          <w:rFonts w:ascii="Times New Roman" w:hAnsi="Times New Roman" w:cs="Times New Roman"/>
          <w:sz w:val="24"/>
          <w:szCs w:val="24"/>
        </w:rPr>
        <w:t xml:space="preserve"> and black whiskers</w:t>
      </w:r>
      <w:r w:rsidR="001F0420" w:rsidRPr="00696146">
        <w:rPr>
          <w:rFonts w:ascii="Times New Roman" w:hAnsi="Times New Roman" w:cs="Times New Roman"/>
          <w:sz w:val="24"/>
          <w:szCs w:val="24"/>
        </w:rPr>
        <w:t>, along with bolded text,</w:t>
      </w:r>
      <w:r w:rsidRPr="00696146">
        <w:rPr>
          <w:rFonts w:ascii="Times New Roman" w:hAnsi="Times New Roman" w:cs="Times New Roman"/>
          <w:sz w:val="24"/>
          <w:szCs w:val="24"/>
        </w:rPr>
        <w:t xml:space="preserve"> indicate statistical significance (i.e., credible intervals do not overlap zero).</w:t>
      </w:r>
    </w:p>
    <w:p w14:paraId="57A35327" w14:textId="77777777" w:rsidR="00044CCB" w:rsidRPr="00696146" w:rsidRDefault="00044CCB" w:rsidP="007A1808">
      <w:pPr>
        <w:spacing w:line="276" w:lineRule="auto"/>
        <w:rPr>
          <w:rFonts w:ascii="Times New Roman" w:hAnsi="Times New Roman" w:cs="Times New Roman"/>
          <w:sz w:val="24"/>
          <w:szCs w:val="24"/>
        </w:rPr>
      </w:pPr>
    </w:p>
    <w:p w14:paraId="0B75C8FC" w14:textId="77777777" w:rsidR="00044CCB" w:rsidRPr="00696146" w:rsidRDefault="00044CCB" w:rsidP="007A1808">
      <w:pPr>
        <w:spacing w:line="276" w:lineRule="auto"/>
        <w:rPr>
          <w:rFonts w:ascii="Times New Roman" w:hAnsi="Times New Roman" w:cs="Times New Roman"/>
          <w:sz w:val="24"/>
          <w:szCs w:val="24"/>
        </w:rPr>
      </w:pPr>
    </w:p>
    <w:p w14:paraId="40AC159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D3C0C4" wp14:editId="639703FB">
            <wp:extent cx="8229600" cy="464557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8229600" cy="4645571"/>
                    </a:xfrm>
                    <a:prstGeom prst="rect">
                      <a:avLst/>
                    </a:prstGeom>
                    <a:noFill/>
                  </pic:spPr>
                </pic:pic>
              </a:graphicData>
            </a:graphic>
          </wp:inline>
        </w:drawing>
      </w:r>
    </w:p>
    <w:p w14:paraId="24C4CB26" w14:textId="77777777" w:rsidR="00044CCB" w:rsidRPr="00696146" w:rsidRDefault="00044CCB" w:rsidP="00044CCB">
      <w:pPr>
        <w:spacing w:after="0" w:line="276" w:lineRule="auto"/>
        <w:rPr>
          <w:rFonts w:ascii="Times New Roman" w:hAnsi="Times New Roman" w:cs="Times New Roman"/>
          <w:sz w:val="24"/>
          <w:szCs w:val="24"/>
        </w:rPr>
      </w:pPr>
    </w:p>
    <w:p w14:paraId="2CB2385D" w14:textId="77777777" w:rsidR="00044CCB" w:rsidRPr="00696146" w:rsidRDefault="00044CCB" w:rsidP="00044CCB">
      <w:pPr>
        <w:spacing w:after="0" w:line="276" w:lineRule="auto"/>
        <w:rPr>
          <w:rFonts w:ascii="Times New Roman" w:hAnsi="Times New Roman" w:cs="Times New Roman"/>
          <w:b/>
          <w:bCs/>
          <w:sz w:val="24"/>
          <w:szCs w:val="24"/>
        </w:rPr>
      </w:pPr>
    </w:p>
    <w:p w14:paraId="4C290D2B" w14:textId="77777777" w:rsidR="00044CCB" w:rsidRPr="00696146" w:rsidRDefault="00044CCB" w:rsidP="00044CCB">
      <w:pPr>
        <w:spacing w:after="0" w:line="276" w:lineRule="auto"/>
        <w:rPr>
          <w:rFonts w:ascii="Times New Roman" w:hAnsi="Times New Roman" w:cs="Times New Roman"/>
          <w:b/>
          <w:bCs/>
          <w:sz w:val="24"/>
          <w:szCs w:val="24"/>
        </w:rPr>
      </w:pPr>
    </w:p>
    <w:p w14:paraId="5DEB0C1A"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338099DD" wp14:editId="679B796A">
            <wp:extent cx="8229600" cy="4600324"/>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8229600" cy="4600324"/>
                    </a:xfrm>
                    <a:prstGeom prst="rect">
                      <a:avLst/>
                    </a:prstGeom>
                    <a:noFill/>
                  </pic:spPr>
                </pic:pic>
              </a:graphicData>
            </a:graphic>
          </wp:inline>
        </w:drawing>
      </w:r>
    </w:p>
    <w:p w14:paraId="1D3C275A" w14:textId="77777777" w:rsidR="00044CCB" w:rsidRPr="00696146" w:rsidRDefault="00044CCB" w:rsidP="00044CCB">
      <w:pPr>
        <w:spacing w:after="0" w:line="276" w:lineRule="auto"/>
        <w:rPr>
          <w:rFonts w:ascii="Times New Roman" w:hAnsi="Times New Roman" w:cs="Times New Roman"/>
          <w:b/>
          <w:bCs/>
          <w:sz w:val="24"/>
          <w:szCs w:val="24"/>
        </w:rPr>
      </w:pPr>
    </w:p>
    <w:p w14:paraId="27BE5C5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8DD84F" wp14:editId="26B031C2">
            <wp:extent cx="8229600" cy="4612107"/>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4CEA7696" w14:textId="77777777" w:rsidR="00044CCB" w:rsidRPr="00696146" w:rsidRDefault="00044CCB" w:rsidP="00044CCB">
      <w:pPr>
        <w:spacing w:after="0" w:line="276" w:lineRule="auto"/>
        <w:rPr>
          <w:rFonts w:ascii="Times New Roman" w:hAnsi="Times New Roman" w:cs="Times New Roman"/>
          <w:b/>
          <w:bCs/>
          <w:sz w:val="24"/>
          <w:szCs w:val="24"/>
        </w:rPr>
      </w:pPr>
    </w:p>
    <w:p w14:paraId="59D43CAC"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07197E6" wp14:editId="30DD23C7">
            <wp:extent cx="8229600" cy="461210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3E2866B4"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EB25F3D" wp14:editId="0BFC67C0">
            <wp:extent cx="8229600" cy="4612107"/>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2EF8E786" w14:textId="77777777" w:rsidR="00044CCB" w:rsidRPr="00696146" w:rsidRDefault="00044CCB" w:rsidP="00044CCB">
      <w:pPr>
        <w:spacing w:after="0" w:line="276" w:lineRule="auto"/>
        <w:rPr>
          <w:rFonts w:ascii="Times New Roman" w:hAnsi="Times New Roman" w:cs="Times New Roman"/>
          <w:b/>
          <w:bCs/>
          <w:sz w:val="24"/>
          <w:szCs w:val="24"/>
        </w:rPr>
      </w:pPr>
    </w:p>
    <w:p w14:paraId="1DD6DB3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6D24FA41" wp14:editId="3EA170B9">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8229600" cy="4609893"/>
                    </a:xfrm>
                    <a:prstGeom prst="rect">
                      <a:avLst/>
                    </a:prstGeom>
                    <a:noFill/>
                  </pic:spPr>
                </pic:pic>
              </a:graphicData>
            </a:graphic>
          </wp:inline>
        </w:drawing>
      </w:r>
    </w:p>
    <w:p w14:paraId="56A5B203"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6E2C44" wp14:editId="67A51C58">
            <wp:extent cx="8229600" cy="460989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8229600" cy="4609893"/>
                    </a:xfrm>
                    <a:prstGeom prst="rect">
                      <a:avLst/>
                    </a:prstGeom>
                    <a:noFill/>
                  </pic:spPr>
                </pic:pic>
              </a:graphicData>
            </a:graphic>
          </wp:inline>
        </w:drawing>
      </w:r>
    </w:p>
    <w:p w14:paraId="2DAB0AC9" w14:textId="77777777" w:rsidR="00044CCB" w:rsidRPr="00696146" w:rsidRDefault="00044CCB" w:rsidP="00044CCB">
      <w:pPr>
        <w:spacing w:after="0" w:line="276" w:lineRule="auto"/>
        <w:rPr>
          <w:rFonts w:ascii="Times New Roman" w:hAnsi="Times New Roman" w:cs="Times New Roman"/>
          <w:sz w:val="24"/>
          <w:szCs w:val="24"/>
        </w:rPr>
      </w:pPr>
    </w:p>
    <w:p w14:paraId="15C997DD" w14:textId="7EFAAD31"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4.</w:t>
      </w:r>
      <w:r w:rsidRPr="00696146">
        <w:rPr>
          <w:rFonts w:ascii="Times New Roman" w:hAnsi="Times New Roman" w:cs="Times New Roman"/>
          <w:b/>
          <w:bCs/>
          <w:sz w:val="24"/>
          <w:szCs w:val="24"/>
        </w:rPr>
        <w:t xml:space="preserve"> </w:t>
      </w:r>
      <w:r w:rsidRPr="00696146">
        <w:rPr>
          <w:rFonts w:ascii="Times New Roman" w:hAnsi="Times New Roman" w:cs="Times New Roman"/>
          <w:sz w:val="24"/>
          <w:szCs w:val="24"/>
        </w:rPr>
        <w:t xml:space="preserve">Whisker plots for each focal species (Table 1), displaying the slope coefficients of the predictor variables (i.e., site covariates), which consisted of year, elevation, aspect, topographic position index (TPI), dominant forest type within 50 m as deciduous forest (Dom For Type = Deciduous), proportion of any type of forest cover within 1 km (Proportion Forest within 1 km), mean breeding season (i.e., 15 May to 30 June) temperature during the year of data collection (Mean Temp Current), standard deviation of breeding season temperature (SD Temp), total breeding season precipitation during the year of data collection (Total </w:t>
      </w:r>
      <w:r w:rsidRPr="00696146">
        <w:rPr>
          <w:rFonts w:ascii="Times New Roman" w:hAnsi="Times New Roman" w:cs="Times New Roman"/>
          <w:sz w:val="24"/>
          <w:szCs w:val="24"/>
        </w:rPr>
        <w:lastRenderedPageBreak/>
        <w:t>Precip Current), and total breeding season precipitation during the previous year (Total Precip Previous).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04AE8350" w14:textId="2FB9F196" w:rsidR="00044CCB" w:rsidRPr="00696146" w:rsidRDefault="00044CCB" w:rsidP="007A1808">
      <w:pPr>
        <w:spacing w:line="276" w:lineRule="auto"/>
        <w:rPr>
          <w:rFonts w:ascii="Times New Roman" w:hAnsi="Times New Roman" w:cs="Times New Roman"/>
          <w:sz w:val="24"/>
          <w:szCs w:val="24"/>
        </w:rPr>
        <w:sectPr w:rsidR="00044CCB" w:rsidRPr="00696146" w:rsidSect="00C31D89">
          <w:pgSz w:w="15840" w:h="12240" w:orient="landscape"/>
          <w:pgMar w:top="1440" w:right="1440" w:bottom="1440" w:left="1440" w:header="720" w:footer="720" w:gutter="0"/>
          <w:cols w:space="720"/>
          <w:docGrid w:linePitch="360"/>
        </w:sectPr>
      </w:pPr>
    </w:p>
    <w:p w14:paraId="6C335676" w14:textId="2248C664" w:rsidR="00C31D89" w:rsidRPr="00696146" w:rsidRDefault="00747ADD"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Pr="00696146" w:rsidRDefault="00747ADD" w:rsidP="007A1808">
      <w:pPr>
        <w:spacing w:line="276" w:lineRule="auto"/>
        <w:rPr>
          <w:rFonts w:ascii="Times New Roman" w:hAnsi="Times New Roman" w:cs="Times New Roman"/>
          <w:sz w:val="24"/>
          <w:szCs w:val="24"/>
        </w:rPr>
      </w:pPr>
    </w:p>
    <w:p w14:paraId="3D05145C" w14:textId="736A5979" w:rsidR="00747ADD" w:rsidRPr="00696146" w:rsidRDefault="00747ADD"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Pr="00696146" w:rsidRDefault="00070AE1" w:rsidP="00846141">
      <w:pPr>
        <w:spacing w:after="0" w:line="276" w:lineRule="auto"/>
        <w:rPr>
          <w:rFonts w:ascii="Times New Roman" w:hAnsi="Times New Roman" w:cs="Times New Roman"/>
          <w:b/>
          <w:bCs/>
          <w:sz w:val="24"/>
          <w:szCs w:val="24"/>
        </w:rPr>
      </w:pPr>
    </w:p>
    <w:p w14:paraId="76418F8C" w14:textId="574589E7" w:rsidR="00747ADD" w:rsidRPr="00696146" w:rsidRDefault="00747ADD"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Pr="00696146" w:rsidRDefault="00747ADD" w:rsidP="00846141">
      <w:pPr>
        <w:spacing w:after="0" w:line="276" w:lineRule="auto"/>
        <w:rPr>
          <w:rFonts w:ascii="Times New Roman" w:hAnsi="Times New Roman" w:cs="Times New Roman"/>
          <w:b/>
          <w:bCs/>
          <w:sz w:val="24"/>
          <w:szCs w:val="24"/>
        </w:rPr>
      </w:pPr>
    </w:p>
    <w:p w14:paraId="2067E0DB" w14:textId="30EFB245" w:rsidR="00747ADD" w:rsidRPr="00696146" w:rsidRDefault="00747ADD"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Pr="00696146" w:rsidRDefault="00747ADD" w:rsidP="00846141">
      <w:pPr>
        <w:spacing w:after="0" w:line="276" w:lineRule="auto"/>
        <w:rPr>
          <w:rFonts w:ascii="Times New Roman" w:hAnsi="Times New Roman" w:cs="Times New Roman"/>
          <w:b/>
          <w:bCs/>
          <w:sz w:val="24"/>
          <w:szCs w:val="24"/>
        </w:rPr>
      </w:pPr>
    </w:p>
    <w:p w14:paraId="0986040E" w14:textId="21C1A1A7" w:rsidR="00747ADD" w:rsidRPr="00696146" w:rsidRDefault="00747ADD"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43600" cy="7845638"/>
                    </a:xfrm>
                    <a:prstGeom prst="rect">
                      <a:avLst/>
                    </a:prstGeom>
                    <a:noFill/>
                  </pic:spPr>
                </pic:pic>
              </a:graphicData>
            </a:graphic>
          </wp:inline>
        </w:drawing>
      </w:r>
    </w:p>
    <w:p w14:paraId="69B6EE43" w14:textId="74694E07" w:rsidR="00876121" w:rsidRPr="00696146" w:rsidRDefault="00876121" w:rsidP="0087612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w:t>
      </w:r>
      <w:r w:rsidR="00044CCB" w:rsidRPr="00696146">
        <w:rPr>
          <w:rFonts w:ascii="Times New Roman" w:hAnsi="Times New Roman" w:cs="Times New Roman"/>
          <w:sz w:val="24"/>
          <w:szCs w:val="24"/>
        </w:rPr>
        <w:t>5</w:t>
      </w:r>
      <w:r w:rsidRPr="00696146">
        <w:rPr>
          <w:rFonts w:ascii="Times New Roman" w:hAnsi="Times New Roman" w:cs="Times New Roman"/>
          <w:sz w:val="24"/>
          <w:szCs w:val="24"/>
        </w:rPr>
        <w:t xml:space="preserve">. </w:t>
      </w:r>
      <w:commentRangeStart w:id="89"/>
      <w:r w:rsidRPr="00696146">
        <w:rPr>
          <w:rFonts w:ascii="Times New Roman" w:hAnsi="Times New Roman" w:cs="Times New Roman"/>
          <w:sz w:val="24"/>
          <w:szCs w:val="24"/>
        </w:rPr>
        <w:t xml:space="preserve">Plots of the linear relationships between </w:t>
      </w:r>
      <w:commentRangeEnd w:id="89"/>
      <w:r w:rsidR="006E20D4">
        <w:rPr>
          <w:rStyle w:val="CommentReference"/>
        </w:rPr>
        <w:commentReference w:id="89"/>
      </w:r>
      <w:r w:rsidRPr="00696146">
        <w:rPr>
          <w:rFonts w:ascii="Times New Roman" w:hAnsi="Times New Roman" w:cs="Times New Roman"/>
          <w:sz w:val="24"/>
          <w:szCs w:val="24"/>
        </w:rPr>
        <w:t xml:space="preserve">the </w:t>
      </w:r>
      <w:r w:rsidR="005017AE" w:rsidRPr="00696146">
        <w:rPr>
          <w:rFonts w:ascii="Times New Roman" w:hAnsi="Times New Roman" w:cs="Times New Roman"/>
          <w:sz w:val="24"/>
          <w:szCs w:val="24"/>
        </w:rPr>
        <w:t xml:space="preserve">median </w:t>
      </w:r>
      <w:r w:rsidR="00442953" w:rsidRPr="00696146">
        <w:rPr>
          <w:rFonts w:ascii="Times New Roman" w:hAnsi="Times New Roman" w:cs="Times New Roman"/>
          <w:sz w:val="24"/>
          <w:szCs w:val="24"/>
        </w:rPr>
        <w:t>expected number of species</w:t>
      </w:r>
      <w:r w:rsidRPr="00696146">
        <w:rPr>
          <w:rFonts w:ascii="Times New Roman" w:hAnsi="Times New Roman" w:cs="Times New Roman"/>
          <w:sz w:val="24"/>
          <w:szCs w:val="24"/>
        </w:rPr>
        <w:t xml:space="preserve"> (</w:t>
      </w:r>
      <w:r w:rsidR="00442953" w:rsidRPr="00696146">
        <w:rPr>
          <w:rFonts w:ascii="Times New Roman" w:hAnsi="Times New Roman" w:cs="Times New Roman"/>
          <w:sz w:val="24"/>
          <w:szCs w:val="24"/>
        </w:rPr>
        <w:t>black</w:t>
      </w:r>
      <w:r w:rsidRPr="00696146">
        <w:rPr>
          <w:rFonts w:ascii="Times New Roman" w:hAnsi="Times New Roman" w:cs="Times New Roman"/>
          <w:sz w:val="24"/>
          <w:szCs w:val="24"/>
        </w:rPr>
        <w:t xml:space="preserve"> line</w:t>
      </w:r>
      <w:r w:rsidR="00442953" w:rsidRPr="00696146">
        <w:rPr>
          <w:rFonts w:ascii="Times New Roman" w:hAnsi="Times New Roman" w:cs="Times New Roman"/>
          <w:sz w:val="24"/>
          <w:szCs w:val="24"/>
        </w:rPr>
        <w:t xml:space="preserve"> or black point</w:t>
      </w:r>
      <w:r w:rsidRPr="00696146">
        <w:rPr>
          <w:rFonts w:ascii="Times New Roman" w:hAnsi="Times New Roman" w:cs="Times New Roman"/>
          <w:sz w:val="24"/>
          <w:szCs w:val="24"/>
        </w:rPr>
        <w:t>)</w:t>
      </w:r>
      <w:r w:rsidR="00442953" w:rsidRPr="00696146">
        <w:rPr>
          <w:rFonts w:ascii="Times New Roman" w:hAnsi="Times New Roman" w:cs="Times New Roman"/>
          <w:sz w:val="24"/>
          <w:szCs w:val="24"/>
        </w:rPr>
        <w:t xml:space="preserve"> belonging to each guild</w:t>
      </w:r>
      <w:r w:rsidRPr="00696146">
        <w:rPr>
          <w:rFonts w:ascii="Times New Roman" w:hAnsi="Times New Roman" w:cs="Times New Roman"/>
          <w:sz w:val="24"/>
          <w:szCs w:val="24"/>
        </w:rPr>
        <w:t xml:space="preserve"> (</w:t>
      </w:r>
      <w:r w:rsidR="008B58D6" w:rsidRPr="00696146">
        <w:rPr>
          <w:rFonts w:ascii="Times New Roman" w:hAnsi="Times New Roman" w:cs="Times New Roman"/>
          <w:sz w:val="24"/>
          <w:szCs w:val="24"/>
        </w:rPr>
        <w:t>see Appendix A for guild designations and associated forest songbird species</w:t>
      </w:r>
      <w:r w:rsidRPr="00696146">
        <w:rPr>
          <w:rFonts w:ascii="Times New Roman" w:hAnsi="Times New Roman" w:cs="Times New Roman"/>
          <w:sz w:val="24"/>
          <w:szCs w:val="24"/>
        </w:rPr>
        <w:t>)</w:t>
      </w:r>
      <w:r w:rsidR="00442953" w:rsidRPr="00696146">
        <w:rPr>
          <w:rFonts w:ascii="Times New Roman" w:hAnsi="Times New Roman" w:cs="Times New Roman"/>
          <w:sz w:val="24"/>
          <w:szCs w:val="24"/>
        </w:rPr>
        <w:t xml:space="preserve"> and the predictor variables, which consisted of year, elevation, mean breeding season (i.e., 15 May to 30 June) temperature during the year of data collection (Mean Temperature), standard deviation of breeding season temperature (SD Temp</w:t>
      </w:r>
      <w:r w:rsidR="005017AE" w:rsidRPr="00696146">
        <w:rPr>
          <w:rFonts w:ascii="Times New Roman" w:hAnsi="Times New Roman" w:cs="Times New Roman"/>
          <w:sz w:val="24"/>
          <w:szCs w:val="24"/>
        </w:rPr>
        <w:t>erature</w:t>
      </w:r>
      <w:r w:rsidR="00442953" w:rsidRPr="00696146">
        <w:rPr>
          <w:rFonts w:ascii="Times New Roman" w:hAnsi="Times New Roman" w:cs="Times New Roman"/>
          <w:sz w:val="24"/>
          <w:szCs w:val="24"/>
        </w:rPr>
        <w:t>), total breeding season precipitation during the year of data collection (</w:t>
      </w:r>
      <w:r w:rsidR="005017AE" w:rsidRPr="00696146">
        <w:rPr>
          <w:rFonts w:ascii="Times New Roman" w:hAnsi="Times New Roman" w:cs="Times New Roman"/>
          <w:sz w:val="24"/>
          <w:szCs w:val="24"/>
        </w:rPr>
        <w:t>Current Precipitation</w:t>
      </w:r>
      <w:r w:rsidR="00442953" w:rsidRPr="00696146">
        <w:rPr>
          <w:rFonts w:ascii="Times New Roman" w:hAnsi="Times New Roman" w:cs="Times New Roman"/>
          <w:sz w:val="24"/>
          <w:szCs w:val="24"/>
        </w:rPr>
        <w:t>), total breeding season precipitation during the previous year (</w:t>
      </w:r>
      <w:r w:rsidR="005017AE" w:rsidRPr="00696146">
        <w:rPr>
          <w:rFonts w:ascii="Times New Roman" w:hAnsi="Times New Roman" w:cs="Times New Roman"/>
          <w:sz w:val="24"/>
          <w:szCs w:val="24"/>
        </w:rPr>
        <w:t>Previous Precipitation</w:t>
      </w:r>
      <w:r w:rsidR="00442953" w:rsidRPr="00696146">
        <w:rPr>
          <w:rFonts w:ascii="Times New Roman" w:hAnsi="Times New Roman" w:cs="Times New Roman"/>
          <w:sz w:val="24"/>
          <w:szCs w:val="24"/>
        </w:rPr>
        <w:t>), dominant forest type within 50 m (</w:t>
      </w:r>
      <w:r w:rsidR="005017AE" w:rsidRPr="00696146">
        <w:rPr>
          <w:rFonts w:ascii="Times New Roman" w:hAnsi="Times New Roman" w:cs="Times New Roman"/>
          <w:sz w:val="24"/>
          <w:szCs w:val="24"/>
        </w:rPr>
        <w:t>Dominant Forest Type, where 0 = non-deciduous forest and 1 = deciduous forest</w:t>
      </w:r>
      <w:r w:rsidR="00442953" w:rsidRPr="00696146">
        <w:rPr>
          <w:rFonts w:ascii="Times New Roman" w:hAnsi="Times New Roman" w:cs="Times New Roman"/>
          <w:sz w:val="24"/>
          <w:szCs w:val="24"/>
        </w:rPr>
        <w:t xml:space="preserve">), </w:t>
      </w:r>
      <w:r w:rsidR="005017AE" w:rsidRPr="00696146">
        <w:rPr>
          <w:rFonts w:ascii="Times New Roman" w:hAnsi="Times New Roman" w:cs="Times New Roman"/>
          <w:sz w:val="24"/>
          <w:szCs w:val="24"/>
        </w:rPr>
        <w:t xml:space="preserve">and </w:t>
      </w:r>
      <w:r w:rsidR="00442953" w:rsidRPr="00696146">
        <w:rPr>
          <w:rFonts w:ascii="Times New Roman" w:hAnsi="Times New Roman" w:cs="Times New Roman"/>
          <w:sz w:val="24"/>
          <w:szCs w:val="24"/>
        </w:rPr>
        <w:t>proportion of any type of forest cover within 1 km (Proportion Forest).</w:t>
      </w:r>
      <w:r w:rsidR="005017AE" w:rsidRPr="00696146">
        <w:rPr>
          <w:rFonts w:ascii="Times New Roman" w:hAnsi="Times New Roman" w:cs="Times New Roman"/>
          <w:sz w:val="24"/>
          <w:szCs w:val="24"/>
        </w:rPr>
        <w:t xml:space="preserve"> The gray shading or black whiskers indicate 95% credible intervals. </w:t>
      </w:r>
      <w:r w:rsidRPr="00696146">
        <w:rPr>
          <w:rFonts w:ascii="Times New Roman" w:hAnsi="Times New Roman" w:cs="Times New Roman"/>
          <w:sz w:val="24"/>
          <w:szCs w:val="24"/>
        </w:rPr>
        <w:t xml:space="preserve">The </w:t>
      </w:r>
      <w:r w:rsidR="008B58D6" w:rsidRPr="00696146">
        <w:rPr>
          <w:rFonts w:ascii="Times New Roman" w:hAnsi="Times New Roman" w:cs="Times New Roman"/>
          <w:sz w:val="24"/>
          <w:szCs w:val="24"/>
        </w:rPr>
        <w:t xml:space="preserve">continuous </w:t>
      </w:r>
      <w:r w:rsidRPr="00696146">
        <w:rPr>
          <w:rFonts w:ascii="Times New Roman" w:hAnsi="Times New Roman" w:cs="Times New Roman"/>
          <w:sz w:val="24"/>
          <w:szCs w:val="24"/>
        </w:rPr>
        <w:t xml:space="preserve">predictor variables are scaled, such that zero is the mean value, and reflect the range of the data. Bolded predictor variables have statistically significant </w:t>
      </w:r>
      <w:r w:rsidR="00DF7D3D" w:rsidRPr="00696146">
        <w:rPr>
          <w:rFonts w:ascii="Times New Roman" w:hAnsi="Times New Roman" w:cs="Times New Roman"/>
          <w:sz w:val="24"/>
          <w:szCs w:val="24"/>
        </w:rPr>
        <w:t>slope</w:t>
      </w:r>
      <w:r w:rsidRPr="00696146">
        <w:rPr>
          <w:rFonts w:ascii="Times New Roman" w:hAnsi="Times New Roman" w:cs="Times New Roman"/>
          <w:sz w:val="24"/>
          <w:szCs w:val="24"/>
        </w:rPr>
        <w:t xml:space="preserve"> coefficients (i.e., credible intervals do not overlap zero).</w:t>
      </w:r>
    </w:p>
    <w:p w14:paraId="2F46D51B" w14:textId="4B6A3903" w:rsidR="00442953" w:rsidRPr="00696146" w:rsidRDefault="00442953" w:rsidP="00876121">
      <w:pPr>
        <w:spacing w:after="0" w:line="276" w:lineRule="auto"/>
        <w:rPr>
          <w:rFonts w:ascii="Times New Roman" w:hAnsi="Times New Roman" w:cs="Times New Roman"/>
          <w:sz w:val="24"/>
          <w:szCs w:val="24"/>
        </w:rPr>
      </w:pPr>
    </w:p>
    <w:p w14:paraId="60B9308A" w14:textId="5140F63D" w:rsidR="00876121" w:rsidRPr="00696146" w:rsidRDefault="00876121" w:rsidP="00876121">
      <w:pPr>
        <w:spacing w:after="0" w:line="276" w:lineRule="auto"/>
        <w:rPr>
          <w:rFonts w:ascii="Times New Roman" w:hAnsi="Times New Roman" w:cs="Times New Roman"/>
          <w:sz w:val="24"/>
          <w:szCs w:val="24"/>
        </w:rPr>
      </w:pPr>
    </w:p>
    <w:p w14:paraId="443355DB" w14:textId="63F25BB8" w:rsidR="00D97F58" w:rsidRPr="00696146" w:rsidRDefault="00D97F58" w:rsidP="00876121">
      <w:pPr>
        <w:spacing w:after="0" w:line="276" w:lineRule="auto"/>
        <w:rPr>
          <w:rFonts w:ascii="Times New Roman" w:hAnsi="Times New Roman" w:cs="Times New Roman"/>
          <w:sz w:val="24"/>
          <w:szCs w:val="24"/>
        </w:rPr>
      </w:pPr>
    </w:p>
    <w:p w14:paraId="7AF8ABD0" w14:textId="77777777" w:rsidR="00044CCB" w:rsidRPr="00696146" w:rsidRDefault="00044CCB" w:rsidP="00044CCB">
      <w:pPr>
        <w:spacing w:after="0" w:line="276" w:lineRule="auto"/>
        <w:rPr>
          <w:rFonts w:ascii="Times New Roman" w:hAnsi="Times New Roman" w:cs="Times New Roman"/>
          <w:sz w:val="24"/>
          <w:szCs w:val="24"/>
        </w:rPr>
        <w:sectPr w:rsidR="00044CCB" w:rsidRPr="00696146">
          <w:pgSz w:w="12240" w:h="15840"/>
          <w:pgMar w:top="1440" w:right="1440" w:bottom="1440" w:left="1440" w:header="720" w:footer="720" w:gutter="0"/>
          <w:cols w:space="720"/>
          <w:docGrid w:linePitch="360"/>
        </w:sectPr>
      </w:pPr>
    </w:p>
    <w:p w14:paraId="26AD2C96"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3ABEC9F" wp14:editId="65A1579E">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C94471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9AB29A7" wp14:editId="3669E308">
            <wp:extent cx="7928755" cy="5943600"/>
            <wp:effectExtent l="0" t="0" r="0" b="0"/>
            <wp:docPr id="1044" name="Picture 10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Diagram&#10;&#10;Description automatically generated"/>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3F790E7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7376B06" wp14:editId="441172BC">
            <wp:extent cx="7928755" cy="5943600"/>
            <wp:effectExtent l="0" t="0" r="0" b="0"/>
            <wp:docPr id="1045" name="Picture 1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Diagram&#10;&#10;Description automatically generated"/>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222C801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C6B80EB" wp14:editId="733DA36A">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7961382" cy="5943600"/>
                    </a:xfrm>
                    <a:prstGeom prst="rect">
                      <a:avLst/>
                    </a:prstGeom>
                    <a:noFill/>
                  </pic:spPr>
                </pic:pic>
              </a:graphicData>
            </a:graphic>
          </wp:inline>
        </w:drawing>
      </w:r>
    </w:p>
    <w:p w14:paraId="2039AC53"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B31704" wp14:editId="5786B185">
            <wp:extent cx="7928755" cy="5943600"/>
            <wp:effectExtent l="0" t="0" r="0" b="0"/>
            <wp:docPr id="1047" name="Picture 10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diagram&#10;&#10;Description automatically generated"/>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F949CB4"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5551694" wp14:editId="0C500EC0">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7936806" cy="5943600"/>
                    </a:xfrm>
                    <a:prstGeom prst="rect">
                      <a:avLst/>
                    </a:prstGeom>
                    <a:noFill/>
                  </pic:spPr>
                </pic:pic>
              </a:graphicData>
            </a:graphic>
          </wp:inline>
        </w:drawing>
      </w:r>
    </w:p>
    <w:p w14:paraId="634C9A34"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528D33" wp14:editId="57FFD93C">
            <wp:extent cx="7936806" cy="5943600"/>
            <wp:effectExtent l="0" t="0" r="7620" b="0"/>
            <wp:docPr id="1049" name="Picture 104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diagram&#10;&#10;Description automatically generated"/>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7936806" cy="5943600"/>
                    </a:xfrm>
                    <a:prstGeom prst="rect">
                      <a:avLst/>
                    </a:prstGeom>
                    <a:noFill/>
                  </pic:spPr>
                </pic:pic>
              </a:graphicData>
            </a:graphic>
          </wp:inline>
        </w:drawing>
      </w:r>
    </w:p>
    <w:p w14:paraId="0CC49D8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D3DA871" wp14:editId="1173C222">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7895360" cy="5943600"/>
                    </a:xfrm>
                    <a:prstGeom prst="rect">
                      <a:avLst/>
                    </a:prstGeom>
                    <a:noFill/>
                  </pic:spPr>
                </pic:pic>
              </a:graphicData>
            </a:graphic>
          </wp:inline>
        </w:drawing>
      </w:r>
    </w:p>
    <w:p w14:paraId="6DDCE9D6"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0EB45FB" wp14:editId="7CE8676D">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4F0398BF"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AD4B81B" wp14:editId="4DA7D939">
            <wp:extent cx="7928755" cy="5943600"/>
            <wp:effectExtent l="0" t="0" r="0" b="0"/>
            <wp:docPr id="1052" name="Picture 10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10;&#10;Description automatically generated"/>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807C7B4"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B452B76" wp14:editId="67A119D8">
            <wp:extent cx="7974264" cy="5943600"/>
            <wp:effectExtent l="0" t="0" r="8255" b="0"/>
            <wp:docPr id="1053" name="Picture 10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Diagram, engineering drawing&#10;&#10;Description automatically generated"/>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7974264" cy="5943600"/>
                    </a:xfrm>
                    <a:prstGeom prst="rect">
                      <a:avLst/>
                    </a:prstGeom>
                    <a:noFill/>
                  </pic:spPr>
                </pic:pic>
              </a:graphicData>
            </a:graphic>
          </wp:inline>
        </w:drawing>
      </w:r>
    </w:p>
    <w:p w14:paraId="3D8528F2"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A69545A" wp14:editId="25D5D537">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38809C9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76174A0" wp14:editId="10C3E935">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7923671" cy="5943600"/>
                    </a:xfrm>
                    <a:prstGeom prst="rect">
                      <a:avLst/>
                    </a:prstGeom>
                    <a:noFill/>
                  </pic:spPr>
                </pic:pic>
              </a:graphicData>
            </a:graphic>
          </wp:inline>
        </w:drawing>
      </w:r>
    </w:p>
    <w:p w14:paraId="3904FE9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6D649E1" wp14:editId="25DD1C5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7949094" cy="5943600"/>
                    </a:xfrm>
                    <a:prstGeom prst="rect">
                      <a:avLst/>
                    </a:prstGeom>
                    <a:noFill/>
                  </pic:spPr>
                </pic:pic>
              </a:graphicData>
            </a:graphic>
          </wp:inline>
        </w:drawing>
      </w:r>
    </w:p>
    <w:p w14:paraId="0FA6B7C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E95537B" wp14:editId="31B064A9">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09E407A3"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7126C1A" wp14:editId="78CA10EF">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941043" cy="5943600"/>
                    </a:xfrm>
                    <a:prstGeom prst="rect">
                      <a:avLst/>
                    </a:prstGeom>
                    <a:noFill/>
                  </pic:spPr>
                </pic:pic>
              </a:graphicData>
            </a:graphic>
          </wp:inline>
        </w:drawing>
      </w:r>
    </w:p>
    <w:p w14:paraId="0C05A540" w14:textId="4C848A32"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6. Plots of the linear relationships between the median expected count (i.e., abundance; portrayed by the black line or black point) for each of the focal species (Table 1) and the predictor variables, which consisted of year, elevation, aspect, topographic position index (TPI), 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 The gray shading or black whiskers indicate 95% credible intervals. The continuous predictor variables are scaled, such that zero is the mean value, and reflect the range of the data. Bolded predictor variables have statistically significant </w:t>
      </w:r>
      <w:r w:rsidR="00DF7D3D" w:rsidRPr="00696146">
        <w:rPr>
          <w:rFonts w:ascii="Times New Roman" w:hAnsi="Times New Roman" w:cs="Times New Roman"/>
          <w:sz w:val="24"/>
          <w:szCs w:val="24"/>
        </w:rPr>
        <w:t>slope</w:t>
      </w:r>
      <w:r w:rsidRPr="00696146">
        <w:rPr>
          <w:rFonts w:ascii="Times New Roman" w:hAnsi="Times New Roman" w:cs="Times New Roman"/>
          <w:sz w:val="24"/>
          <w:szCs w:val="24"/>
        </w:rPr>
        <w:t xml:space="preserve"> coefficients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30E448AB" w14:textId="77777777" w:rsidR="00044CCB" w:rsidRPr="00696146" w:rsidRDefault="00044CCB" w:rsidP="00044CCB">
      <w:pPr>
        <w:spacing w:after="0" w:line="276" w:lineRule="auto"/>
        <w:rPr>
          <w:rFonts w:ascii="Times New Roman" w:hAnsi="Times New Roman" w:cs="Times New Roman"/>
          <w:sz w:val="24"/>
          <w:szCs w:val="24"/>
        </w:rPr>
        <w:sectPr w:rsidR="00044CCB" w:rsidRPr="00696146" w:rsidSect="00044CCB">
          <w:pgSz w:w="15840" w:h="12240" w:orient="landscape"/>
          <w:pgMar w:top="1440" w:right="1440" w:bottom="1440" w:left="1440" w:header="720" w:footer="720" w:gutter="0"/>
          <w:cols w:space="720"/>
          <w:docGrid w:linePitch="360"/>
        </w:sectPr>
      </w:pPr>
    </w:p>
    <w:p w14:paraId="50891363" w14:textId="32928546" w:rsidR="000948A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cstate="email">
                      <a:extLst>
                        <a:ext uri="{28A0092B-C50C-407E-A947-70E740481C1C}">
                          <a14:useLocalDpi xmlns:a14="http://schemas.microsoft.com/office/drawing/2010/main"/>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958051" cy="8229600"/>
                    </a:xfrm>
                    <a:prstGeom prst="rect">
                      <a:avLst/>
                    </a:prstGeom>
                    <a:noFill/>
                  </pic:spPr>
                </pic:pic>
              </a:graphicData>
            </a:graphic>
          </wp:inline>
        </w:drawing>
      </w:r>
    </w:p>
    <w:p w14:paraId="5C08BC4F" w14:textId="32BD12CB" w:rsidR="000948A3" w:rsidRPr="00696146" w:rsidRDefault="000948A3" w:rsidP="000948A3">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lastRenderedPageBreak/>
        <w:t xml:space="preserve">Figure </w:t>
      </w:r>
      <w:r w:rsidR="00044CCB" w:rsidRPr="00696146">
        <w:rPr>
          <w:rFonts w:ascii="Times New Roman" w:hAnsi="Times New Roman" w:cs="Times New Roman"/>
          <w:sz w:val="24"/>
          <w:szCs w:val="24"/>
        </w:rPr>
        <w:t>7</w:t>
      </w:r>
      <w:r w:rsidRPr="00696146">
        <w:rPr>
          <w:rFonts w:ascii="Times New Roman" w:hAnsi="Times New Roman" w:cs="Times New Roman"/>
          <w:sz w:val="24"/>
          <w:szCs w:val="24"/>
        </w:rPr>
        <w:t>. Plots of the effects of the two-way interactions between an index of latitude and the other predictor variables of interest (Table 2) on the median expected number of species (black line) belonging to each guild (</w:t>
      </w:r>
      <w:r w:rsidR="00253319" w:rsidRPr="00696146">
        <w:rPr>
          <w:rFonts w:ascii="Times New Roman" w:hAnsi="Times New Roman" w:cs="Times New Roman"/>
          <w:sz w:val="24"/>
          <w:szCs w:val="24"/>
        </w:rPr>
        <w:t>see Appendix A for guild designations and associated forest songbird species</w:t>
      </w:r>
      <w:r w:rsidRPr="00696146">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w:t>
      </w:r>
      <w:r w:rsidR="008D47E5" w:rsidRPr="00696146">
        <w:rPr>
          <w:rFonts w:ascii="Times New Roman" w:hAnsi="Times New Roman" w:cs="Times New Roman"/>
          <w:sz w:val="24"/>
          <w:szCs w:val="24"/>
        </w:rPr>
        <w:t xml:space="preserve">it was used as an index such that </w:t>
      </w:r>
      <w:r w:rsidRPr="00696146">
        <w:rPr>
          <w:rFonts w:ascii="Times New Roman" w:hAnsi="Times New Roman" w:cs="Times New Roman"/>
          <w:sz w:val="24"/>
          <w:szCs w:val="24"/>
        </w:rPr>
        <w:t>the north, central, and south plots correspond to the mean breeding season temperature</w:t>
      </w:r>
      <w:r w:rsidR="008D47E5" w:rsidRPr="00696146">
        <w:rPr>
          <w:rFonts w:ascii="Times New Roman" w:hAnsi="Times New Roman" w:cs="Times New Roman"/>
          <w:sz w:val="24"/>
          <w:szCs w:val="24"/>
        </w:rPr>
        <w:t>s</w:t>
      </w:r>
      <w:r w:rsidRPr="00696146">
        <w:rPr>
          <w:rFonts w:ascii="Times New Roman" w:hAnsi="Times New Roman" w:cs="Times New Roman"/>
          <w:sz w:val="24"/>
          <w:szCs w:val="24"/>
        </w:rPr>
        <w:t xml:space="preserve"> across all sampling sites in the Hubbard Brook Experimental Forest</w:t>
      </w:r>
      <w:r w:rsidR="00253319" w:rsidRPr="00696146">
        <w:rPr>
          <w:rFonts w:ascii="Times New Roman" w:hAnsi="Times New Roman" w:cs="Times New Roman"/>
          <w:sz w:val="24"/>
          <w:szCs w:val="24"/>
        </w:rPr>
        <w:t xml:space="preserve"> (14.3°C)</w:t>
      </w:r>
      <w:r w:rsidRPr="00696146">
        <w:rPr>
          <w:rFonts w:ascii="Times New Roman" w:hAnsi="Times New Roman" w:cs="Times New Roman"/>
          <w:sz w:val="24"/>
          <w:szCs w:val="24"/>
        </w:rPr>
        <w:t>, Monongahela National Forest</w:t>
      </w:r>
      <w:r w:rsidR="00253319" w:rsidRPr="00696146">
        <w:rPr>
          <w:rFonts w:ascii="Times New Roman" w:hAnsi="Times New Roman" w:cs="Times New Roman"/>
          <w:sz w:val="24"/>
          <w:szCs w:val="24"/>
        </w:rPr>
        <w:t xml:space="preserve"> (16.3°C)</w:t>
      </w:r>
      <w:r w:rsidRPr="00696146">
        <w:rPr>
          <w:rFonts w:ascii="Times New Roman" w:hAnsi="Times New Roman" w:cs="Times New Roman"/>
          <w:sz w:val="24"/>
          <w:szCs w:val="24"/>
        </w:rPr>
        <w:t xml:space="preserve">, and the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North Carolina National Forests</w:t>
      </w:r>
      <w:r w:rsidR="00253319" w:rsidRPr="00696146">
        <w:rPr>
          <w:rFonts w:ascii="Times New Roman" w:hAnsi="Times New Roman" w:cs="Times New Roman"/>
          <w:sz w:val="24"/>
          <w:szCs w:val="24"/>
        </w:rPr>
        <w:t xml:space="preserve"> (18.6°C)</w:t>
      </w:r>
      <w:r w:rsidR="008D47E5" w:rsidRPr="00696146">
        <w:rPr>
          <w:rFonts w:ascii="Times New Roman" w:hAnsi="Times New Roman" w:cs="Times New Roman"/>
          <w:sz w:val="24"/>
          <w:szCs w:val="24"/>
        </w:rPr>
        <w:t>, respectively</w:t>
      </w:r>
      <w:r w:rsidRPr="00696146">
        <w:rPr>
          <w:rFonts w:ascii="Times New Roman" w:hAnsi="Times New Roman" w:cs="Times New Roman"/>
          <w:sz w:val="24"/>
          <w:szCs w:val="24"/>
        </w:rPr>
        <w:t>.</w:t>
      </w:r>
    </w:p>
    <w:p w14:paraId="66F18F06" w14:textId="03DACA6F" w:rsidR="000948A3" w:rsidRPr="00696146" w:rsidRDefault="000948A3" w:rsidP="00876121">
      <w:pPr>
        <w:spacing w:after="0" w:line="276" w:lineRule="auto"/>
        <w:rPr>
          <w:rFonts w:ascii="Times New Roman" w:hAnsi="Times New Roman" w:cs="Times New Roman"/>
          <w:sz w:val="24"/>
          <w:szCs w:val="24"/>
        </w:rPr>
      </w:pPr>
    </w:p>
    <w:p w14:paraId="7B94B5C6" w14:textId="130E68A4" w:rsidR="00044CCB" w:rsidRPr="00696146" w:rsidRDefault="00044CCB" w:rsidP="00876121">
      <w:pPr>
        <w:spacing w:after="0" w:line="276" w:lineRule="auto"/>
        <w:rPr>
          <w:rFonts w:ascii="Times New Roman" w:hAnsi="Times New Roman" w:cs="Times New Roman"/>
          <w:sz w:val="24"/>
          <w:szCs w:val="24"/>
        </w:rPr>
      </w:pPr>
    </w:p>
    <w:p w14:paraId="2AD10ADC" w14:textId="309A6500" w:rsidR="00044CCB" w:rsidRPr="00696146" w:rsidRDefault="00044CCB" w:rsidP="00876121">
      <w:pPr>
        <w:spacing w:after="0" w:line="276" w:lineRule="auto"/>
        <w:rPr>
          <w:rFonts w:ascii="Times New Roman" w:hAnsi="Times New Roman" w:cs="Times New Roman"/>
          <w:sz w:val="24"/>
          <w:szCs w:val="24"/>
        </w:rPr>
      </w:pPr>
    </w:p>
    <w:p w14:paraId="2E218AFE" w14:textId="57DDEB84" w:rsidR="00044CCB" w:rsidRPr="00696146" w:rsidRDefault="00044CCB" w:rsidP="00876121">
      <w:pPr>
        <w:spacing w:after="0" w:line="276" w:lineRule="auto"/>
        <w:rPr>
          <w:rFonts w:ascii="Times New Roman" w:hAnsi="Times New Roman" w:cs="Times New Roman"/>
          <w:sz w:val="24"/>
          <w:szCs w:val="24"/>
        </w:rPr>
      </w:pPr>
    </w:p>
    <w:p w14:paraId="77A11E76" w14:textId="7B1A8A34" w:rsidR="00044CCB" w:rsidRPr="00696146" w:rsidRDefault="00044CCB" w:rsidP="00876121">
      <w:pPr>
        <w:spacing w:after="0" w:line="276" w:lineRule="auto"/>
        <w:rPr>
          <w:rFonts w:ascii="Times New Roman" w:hAnsi="Times New Roman" w:cs="Times New Roman"/>
          <w:sz w:val="24"/>
          <w:szCs w:val="24"/>
        </w:rPr>
      </w:pPr>
    </w:p>
    <w:p w14:paraId="4434D81D" w14:textId="3A53A7AD" w:rsidR="00044CCB" w:rsidRPr="00696146" w:rsidRDefault="00044CCB" w:rsidP="00876121">
      <w:pPr>
        <w:spacing w:after="0" w:line="276" w:lineRule="auto"/>
        <w:rPr>
          <w:rFonts w:ascii="Times New Roman" w:hAnsi="Times New Roman" w:cs="Times New Roman"/>
          <w:sz w:val="24"/>
          <w:szCs w:val="24"/>
        </w:rPr>
      </w:pPr>
    </w:p>
    <w:p w14:paraId="36547B34" w14:textId="62074E2F" w:rsidR="00044CCB" w:rsidRPr="00696146" w:rsidRDefault="00044CCB" w:rsidP="00876121">
      <w:pPr>
        <w:spacing w:after="0" w:line="276" w:lineRule="auto"/>
        <w:rPr>
          <w:rFonts w:ascii="Times New Roman" w:hAnsi="Times New Roman" w:cs="Times New Roman"/>
          <w:sz w:val="24"/>
          <w:szCs w:val="24"/>
        </w:rPr>
      </w:pPr>
    </w:p>
    <w:p w14:paraId="4D4F482D" w14:textId="7590BDC9" w:rsidR="00044CCB" w:rsidRPr="00696146" w:rsidRDefault="00044CCB" w:rsidP="00876121">
      <w:pPr>
        <w:spacing w:after="0" w:line="276" w:lineRule="auto"/>
        <w:rPr>
          <w:rFonts w:ascii="Times New Roman" w:hAnsi="Times New Roman" w:cs="Times New Roman"/>
          <w:sz w:val="24"/>
          <w:szCs w:val="24"/>
        </w:rPr>
      </w:pPr>
    </w:p>
    <w:p w14:paraId="4CCDC73F" w14:textId="0D61A637" w:rsidR="00044CCB" w:rsidRPr="00696146" w:rsidRDefault="00044CCB" w:rsidP="00876121">
      <w:pPr>
        <w:spacing w:after="0" w:line="276" w:lineRule="auto"/>
        <w:rPr>
          <w:rFonts w:ascii="Times New Roman" w:hAnsi="Times New Roman" w:cs="Times New Roman"/>
          <w:sz w:val="24"/>
          <w:szCs w:val="24"/>
        </w:rPr>
      </w:pPr>
    </w:p>
    <w:p w14:paraId="763235CA" w14:textId="7F466DDB" w:rsidR="00044CCB" w:rsidRPr="00696146" w:rsidRDefault="00044CCB" w:rsidP="00876121">
      <w:pPr>
        <w:spacing w:after="0" w:line="276" w:lineRule="auto"/>
        <w:rPr>
          <w:rFonts w:ascii="Times New Roman" w:hAnsi="Times New Roman" w:cs="Times New Roman"/>
          <w:sz w:val="24"/>
          <w:szCs w:val="24"/>
        </w:rPr>
      </w:pPr>
    </w:p>
    <w:p w14:paraId="4BF164EB" w14:textId="06B956AE" w:rsidR="00044CCB" w:rsidRPr="00696146" w:rsidRDefault="00044CCB" w:rsidP="00876121">
      <w:pPr>
        <w:spacing w:after="0" w:line="276" w:lineRule="auto"/>
        <w:rPr>
          <w:rFonts w:ascii="Times New Roman" w:hAnsi="Times New Roman" w:cs="Times New Roman"/>
          <w:sz w:val="24"/>
          <w:szCs w:val="24"/>
        </w:rPr>
      </w:pPr>
    </w:p>
    <w:p w14:paraId="0F3EF362" w14:textId="7D0BA37B" w:rsidR="00044CCB" w:rsidRPr="00696146" w:rsidRDefault="00044CCB" w:rsidP="00876121">
      <w:pPr>
        <w:spacing w:after="0" w:line="276" w:lineRule="auto"/>
        <w:rPr>
          <w:rFonts w:ascii="Times New Roman" w:hAnsi="Times New Roman" w:cs="Times New Roman"/>
          <w:sz w:val="24"/>
          <w:szCs w:val="24"/>
        </w:rPr>
      </w:pPr>
    </w:p>
    <w:p w14:paraId="428B9E51" w14:textId="0145745A" w:rsidR="00044CCB" w:rsidRPr="00696146" w:rsidRDefault="00044CCB" w:rsidP="00876121">
      <w:pPr>
        <w:spacing w:after="0" w:line="276" w:lineRule="auto"/>
        <w:rPr>
          <w:rFonts w:ascii="Times New Roman" w:hAnsi="Times New Roman" w:cs="Times New Roman"/>
          <w:sz w:val="24"/>
          <w:szCs w:val="24"/>
        </w:rPr>
      </w:pPr>
    </w:p>
    <w:p w14:paraId="608D5BE3" w14:textId="2A0B0057" w:rsidR="00044CCB" w:rsidRPr="00696146" w:rsidRDefault="00044CCB" w:rsidP="00876121">
      <w:pPr>
        <w:spacing w:after="0" w:line="276" w:lineRule="auto"/>
        <w:rPr>
          <w:rFonts w:ascii="Times New Roman" w:hAnsi="Times New Roman" w:cs="Times New Roman"/>
          <w:sz w:val="24"/>
          <w:szCs w:val="24"/>
        </w:rPr>
      </w:pPr>
    </w:p>
    <w:p w14:paraId="0318C5A1" w14:textId="6862518E" w:rsidR="00044CCB" w:rsidRPr="00696146" w:rsidRDefault="00044CCB" w:rsidP="00876121">
      <w:pPr>
        <w:spacing w:after="0" w:line="276" w:lineRule="auto"/>
        <w:rPr>
          <w:rFonts w:ascii="Times New Roman" w:hAnsi="Times New Roman" w:cs="Times New Roman"/>
          <w:sz w:val="24"/>
          <w:szCs w:val="24"/>
        </w:rPr>
      </w:pPr>
    </w:p>
    <w:p w14:paraId="1EDFAAE7" w14:textId="05AC2322" w:rsidR="00044CCB" w:rsidRPr="00696146" w:rsidRDefault="00044CCB" w:rsidP="00876121">
      <w:pPr>
        <w:spacing w:after="0" w:line="276" w:lineRule="auto"/>
        <w:rPr>
          <w:rFonts w:ascii="Times New Roman" w:hAnsi="Times New Roman" w:cs="Times New Roman"/>
          <w:sz w:val="24"/>
          <w:szCs w:val="24"/>
        </w:rPr>
      </w:pPr>
    </w:p>
    <w:p w14:paraId="37CC8035" w14:textId="3B5F3537" w:rsidR="00044CCB" w:rsidRPr="00696146" w:rsidRDefault="00044CCB" w:rsidP="00876121">
      <w:pPr>
        <w:spacing w:after="0" w:line="276" w:lineRule="auto"/>
        <w:rPr>
          <w:rFonts w:ascii="Times New Roman" w:hAnsi="Times New Roman" w:cs="Times New Roman"/>
          <w:sz w:val="24"/>
          <w:szCs w:val="24"/>
        </w:rPr>
      </w:pPr>
    </w:p>
    <w:p w14:paraId="4E894F27" w14:textId="04AE72A6" w:rsidR="00044CCB" w:rsidRPr="00696146" w:rsidRDefault="00044CCB" w:rsidP="00876121">
      <w:pPr>
        <w:spacing w:after="0" w:line="276" w:lineRule="auto"/>
        <w:rPr>
          <w:rFonts w:ascii="Times New Roman" w:hAnsi="Times New Roman" w:cs="Times New Roman"/>
          <w:sz w:val="24"/>
          <w:szCs w:val="24"/>
        </w:rPr>
      </w:pPr>
    </w:p>
    <w:p w14:paraId="3370F7DD" w14:textId="0FE19D8C" w:rsidR="00044CCB" w:rsidRPr="00696146" w:rsidRDefault="00044CCB" w:rsidP="00876121">
      <w:pPr>
        <w:spacing w:after="0" w:line="276" w:lineRule="auto"/>
        <w:rPr>
          <w:rFonts w:ascii="Times New Roman" w:hAnsi="Times New Roman" w:cs="Times New Roman"/>
          <w:sz w:val="24"/>
          <w:szCs w:val="24"/>
        </w:rPr>
      </w:pPr>
    </w:p>
    <w:p w14:paraId="5D65C98B" w14:textId="24F1B07D" w:rsidR="00044CCB" w:rsidRPr="00696146" w:rsidRDefault="00044CCB" w:rsidP="00876121">
      <w:pPr>
        <w:spacing w:after="0" w:line="276" w:lineRule="auto"/>
        <w:rPr>
          <w:rFonts w:ascii="Times New Roman" w:hAnsi="Times New Roman" w:cs="Times New Roman"/>
          <w:sz w:val="24"/>
          <w:szCs w:val="24"/>
        </w:rPr>
      </w:pPr>
    </w:p>
    <w:p w14:paraId="670C80D4" w14:textId="65B7218D" w:rsidR="00044CCB" w:rsidRPr="00696146" w:rsidRDefault="00044CCB" w:rsidP="00876121">
      <w:pPr>
        <w:spacing w:after="0" w:line="276" w:lineRule="auto"/>
        <w:rPr>
          <w:rFonts w:ascii="Times New Roman" w:hAnsi="Times New Roman" w:cs="Times New Roman"/>
          <w:sz w:val="24"/>
          <w:szCs w:val="24"/>
        </w:rPr>
      </w:pPr>
    </w:p>
    <w:p w14:paraId="3D8F0493" w14:textId="32AF59E3" w:rsidR="00044CCB" w:rsidRPr="00696146" w:rsidRDefault="00044CCB" w:rsidP="00876121">
      <w:pPr>
        <w:spacing w:after="0" w:line="276" w:lineRule="auto"/>
        <w:rPr>
          <w:rFonts w:ascii="Times New Roman" w:hAnsi="Times New Roman" w:cs="Times New Roman"/>
          <w:sz w:val="24"/>
          <w:szCs w:val="24"/>
        </w:rPr>
      </w:pPr>
    </w:p>
    <w:p w14:paraId="0C18352E" w14:textId="17BCE5C7" w:rsidR="00044CCB" w:rsidRPr="00696146" w:rsidRDefault="00044CCB" w:rsidP="00876121">
      <w:pPr>
        <w:spacing w:after="0" w:line="276" w:lineRule="auto"/>
        <w:rPr>
          <w:rFonts w:ascii="Times New Roman" w:hAnsi="Times New Roman" w:cs="Times New Roman"/>
          <w:sz w:val="24"/>
          <w:szCs w:val="24"/>
        </w:rPr>
      </w:pPr>
    </w:p>
    <w:p w14:paraId="44C7C262" w14:textId="3E790131" w:rsidR="00044CCB" w:rsidRPr="00696146" w:rsidRDefault="00044CCB" w:rsidP="00876121">
      <w:pPr>
        <w:spacing w:after="0" w:line="276" w:lineRule="auto"/>
        <w:rPr>
          <w:rFonts w:ascii="Times New Roman" w:hAnsi="Times New Roman" w:cs="Times New Roman"/>
          <w:sz w:val="24"/>
          <w:szCs w:val="24"/>
        </w:rPr>
      </w:pPr>
    </w:p>
    <w:p w14:paraId="432F9B9A" w14:textId="147144E1" w:rsidR="00044CCB" w:rsidRPr="00696146" w:rsidRDefault="00044CCB" w:rsidP="00876121">
      <w:pPr>
        <w:spacing w:after="0" w:line="276" w:lineRule="auto"/>
        <w:rPr>
          <w:rFonts w:ascii="Times New Roman" w:hAnsi="Times New Roman" w:cs="Times New Roman"/>
          <w:sz w:val="24"/>
          <w:szCs w:val="24"/>
        </w:rPr>
      </w:pPr>
    </w:p>
    <w:p w14:paraId="586C2EB9" w14:textId="494957E2" w:rsidR="00044CCB" w:rsidRPr="00696146" w:rsidRDefault="00044CCB" w:rsidP="00876121">
      <w:pPr>
        <w:spacing w:after="0" w:line="276" w:lineRule="auto"/>
        <w:rPr>
          <w:rFonts w:ascii="Times New Roman" w:hAnsi="Times New Roman" w:cs="Times New Roman"/>
          <w:sz w:val="24"/>
          <w:szCs w:val="24"/>
        </w:rPr>
      </w:pPr>
    </w:p>
    <w:p w14:paraId="1DBD496D" w14:textId="01B6A9A7" w:rsidR="00044CCB" w:rsidRPr="00696146" w:rsidRDefault="00044CCB" w:rsidP="00876121">
      <w:pPr>
        <w:spacing w:after="0" w:line="276" w:lineRule="auto"/>
        <w:rPr>
          <w:rFonts w:ascii="Times New Roman" w:hAnsi="Times New Roman" w:cs="Times New Roman"/>
          <w:sz w:val="24"/>
          <w:szCs w:val="24"/>
        </w:rPr>
      </w:pPr>
    </w:p>
    <w:p w14:paraId="579710FB" w14:textId="5973588F" w:rsidR="00044CCB" w:rsidRPr="00696146" w:rsidRDefault="00044CCB" w:rsidP="00876121">
      <w:pPr>
        <w:spacing w:after="0" w:line="276" w:lineRule="auto"/>
        <w:rPr>
          <w:rFonts w:ascii="Times New Roman" w:hAnsi="Times New Roman" w:cs="Times New Roman"/>
          <w:sz w:val="24"/>
          <w:szCs w:val="24"/>
        </w:rPr>
      </w:pPr>
    </w:p>
    <w:p w14:paraId="39193B98" w14:textId="1810014D" w:rsidR="00044CCB" w:rsidRPr="00696146" w:rsidRDefault="00044CCB" w:rsidP="00876121">
      <w:pPr>
        <w:spacing w:after="0" w:line="276" w:lineRule="auto"/>
        <w:rPr>
          <w:rFonts w:ascii="Times New Roman" w:hAnsi="Times New Roman" w:cs="Times New Roman"/>
          <w:sz w:val="24"/>
          <w:szCs w:val="24"/>
        </w:rPr>
      </w:pPr>
    </w:p>
    <w:p w14:paraId="390E9A99" w14:textId="004DBF32" w:rsidR="00044CCB" w:rsidRPr="00696146" w:rsidRDefault="00044CCB" w:rsidP="00876121">
      <w:pPr>
        <w:spacing w:after="0" w:line="276" w:lineRule="auto"/>
        <w:rPr>
          <w:rFonts w:ascii="Times New Roman" w:hAnsi="Times New Roman" w:cs="Times New Roman"/>
          <w:sz w:val="24"/>
          <w:szCs w:val="24"/>
        </w:rPr>
      </w:pPr>
    </w:p>
    <w:p w14:paraId="1381B842" w14:textId="77777777" w:rsidR="00044CCB" w:rsidRPr="00696146" w:rsidRDefault="00044CCB" w:rsidP="00876121">
      <w:pPr>
        <w:spacing w:after="0" w:line="276" w:lineRule="auto"/>
        <w:rPr>
          <w:rFonts w:ascii="Times New Roman" w:hAnsi="Times New Roman" w:cs="Times New Roman"/>
          <w:sz w:val="24"/>
          <w:szCs w:val="24"/>
        </w:rPr>
        <w:sectPr w:rsidR="00044CCB" w:rsidRPr="00696146">
          <w:pgSz w:w="12240" w:h="15840"/>
          <w:pgMar w:top="1440" w:right="1440" w:bottom="1440" w:left="1440" w:header="720" w:footer="720" w:gutter="0"/>
          <w:cols w:space="720"/>
          <w:docGrid w:linePitch="360"/>
        </w:sectPr>
      </w:pPr>
    </w:p>
    <w:p w14:paraId="287578CB"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BD1BA0" wp14:editId="7ED9CEA5">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8229600" cy="5576853"/>
                    </a:xfrm>
                    <a:prstGeom prst="rect">
                      <a:avLst/>
                    </a:prstGeom>
                    <a:noFill/>
                  </pic:spPr>
                </pic:pic>
              </a:graphicData>
            </a:graphic>
          </wp:inline>
        </w:drawing>
      </w:r>
    </w:p>
    <w:p w14:paraId="3DA7D69E" w14:textId="77777777" w:rsidR="00044CCB" w:rsidRPr="00696146" w:rsidRDefault="00044CCB" w:rsidP="00044CCB">
      <w:pPr>
        <w:spacing w:after="0" w:line="276" w:lineRule="auto"/>
        <w:rPr>
          <w:rFonts w:ascii="Times New Roman" w:hAnsi="Times New Roman" w:cs="Times New Roman"/>
          <w:sz w:val="24"/>
          <w:szCs w:val="24"/>
        </w:rPr>
      </w:pPr>
    </w:p>
    <w:p w14:paraId="6AE1413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4D98429" wp14:editId="27AFC1E2">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8229600" cy="5574549"/>
                    </a:xfrm>
                    <a:prstGeom prst="rect">
                      <a:avLst/>
                    </a:prstGeom>
                    <a:noFill/>
                  </pic:spPr>
                </pic:pic>
              </a:graphicData>
            </a:graphic>
          </wp:inline>
        </w:drawing>
      </w:r>
    </w:p>
    <w:p w14:paraId="5E8ECDD0" w14:textId="77777777" w:rsidR="00044CCB" w:rsidRPr="00696146" w:rsidRDefault="00044CCB" w:rsidP="00044CCB">
      <w:pPr>
        <w:spacing w:after="0" w:line="276" w:lineRule="auto"/>
        <w:rPr>
          <w:rFonts w:ascii="Times New Roman" w:hAnsi="Times New Roman" w:cs="Times New Roman"/>
          <w:sz w:val="24"/>
          <w:szCs w:val="24"/>
        </w:rPr>
      </w:pPr>
    </w:p>
    <w:p w14:paraId="277A9CA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CADBC4B" wp14:editId="501D3DC5">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25D952D8" w14:textId="77777777" w:rsidR="00044CCB" w:rsidRPr="00696146" w:rsidRDefault="00044CCB" w:rsidP="00044CCB">
      <w:pPr>
        <w:spacing w:after="0" w:line="276" w:lineRule="auto"/>
        <w:rPr>
          <w:rFonts w:ascii="Times New Roman" w:hAnsi="Times New Roman" w:cs="Times New Roman"/>
          <w:sz w:val="24"/>
          <w:szCs w:val="24"/>
        </w:rPr>
      </w:pPr>
    </w:p>
    <w:p w14:paraId="1D4BF293"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CD79512" wp14:editId="457E9999">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8229600" cy="5591747"/>
                    </a:xfrm>
                    <a:prstGeom prst="rect">
                      <a:avLst/>
                    </a:prstGeom>
                    <a:noFill/>
                  </pic:spPr>
                </pic:pic>
              </a:graphicData>
            </a:graphic>
          </wp:inline>
        </w:drawing>
      </w:r>
    </w:p>
    <w:p w14:paraId="05A5BD89" w14:textId="77777777" w:rsidR="00044CCB" w:rsidRPr="00696146" w:rsidRDefault="00044CCB" w:rsidP="00044CCB">
      <w:pPr>
        <w:spacing w:after="0" w:line="276" w:lineRule="auto"/>
        <w:rPr>
          <w:rFonts w:ascii="Times New Roman" w:hAnsi="Times New Roman" w:cs="Times New Roman"/>
          <w:sz w:val="24"/>
          <w:szCs w:val="24"/>
        </w:rPr>
      </w:pPr>
    </w:p>
    <w:p w14:paraId="4264D2D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4D7560E" wp14:editId="740D17E5">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30FA3490" w14:textId="77777777" w:rsidR="00044CCB" w:rsidRPr="00696146" w:rsidRDefault="00044CCB" w:rsidP="00044CCB">
      <w:pPr>
        <w:spacing w:after="0" w:line="276" w:lineRule="auto"/>
        <w:rPr>
          <w:rFonts w:ascii="Times New Roman" w:hAnsi="Times New Roman" w:cs="Times New Roman"/>
          <w:sz w:val="24"/>
          <w:szCs w:val="24"/>
        </w:rPr>
      </w:pPr>
    </w:p>
    <w:p w14:paraId="09BF4EB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55AB0F7" wp14:editId="7343C879">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8229600" cy="5581980"/>
                    </a:xfrm>
                    <a:prstGeom prst="rect">
                      <a:avLst/>
                    </a:prstGeom>
                    <a:noFill/>
                  </pic:spPr>
                </pic:pic>
              </a:graphicData>
            </a:graphic>
          </wp:inline>
        </w:drawing>
      </w:r>
    </w:p>
    <w:p w14:paraId="0B3B39CB" w14:textId="77777777" w:rsidR="00044CCB" w:rsidRPr="00696146" w:rsidRDefault="00044CCB" w:rsidP="00044CCB">
      <w:pPr>
        <w:spacing w:after="0" w:line="276" w:lineRule="auto"/>
        <w:rPr>
          <w:rFonts w:ascii="Times New Roman" w:hAnsi="Times New Roman" w:cs="Times New Roman"/>
          <w:sz w:val="24"/>
          <w:szCs w:val="24"/>
        </w:rPr>
      </w:pPr>
    </w:p>
    <w:p w14:paraId="7A24D18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A6EB482" wp14:editId="540F9E17">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8229600" cy="5564587"/>
                    </a:xfrm>
                    <a:prstGeom prst="rect">
                      <a:avLst/>
                    </a:prstGeom>
                    <a:noFill/>
                  </pic:spPr>
                </pic:pic>
              </a:graphicData>
            </a:graphic>
          </wp:inline>
        </w:drawing>
      </w:r>
    </w:p>
    <w:p w14:paraId="7186E508" w14:textId="77777777" w:rsidR="00044CCB" w:rsidRPr="00696146" w:rsidRDefault="00044CCB" w:rsidP="00044CCB">
      <w:pPr>
        <w:spacing w:after="0" w:line="276" w:lineRule="auto"/>
        <w:rPr>
          <w:rFonts w:ascii="Times New Roman" w:hAnsi="Times New Roman" w:cs="Times New Roman"/>
          <w:sz w:val="24"/>
          <w:szCs w:val="24"/>
        </w:rPr>
      </w:pPr>
    </w:p>
    <w:p w14:paraId="5F0D5EB6"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30C167" wp14:editId="47787F95">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8229600" cy="5596644"/>
                    </a:xfrm>
                    <a:prstGeom prst="rect">
                      <a:avLst/>
                    </a:prstGeom>
                    <a:noFill/>
                  </pic:spPr>
                </pic:pic>
              </a:graphicData>
            </a:graphic>
          </wp:inline>
        </w:drawing>
      </w:r>
    </w:p>
    <w:p w14:paraId="1EF7613C" w14:textId="77777777" w:rsidR="00044CCB" w:rsidRPr="00696146" w:rsidRDefault="00044CCB" w:rsidP="00044CCB">
      <w:pPr>
        <w:spacing w:after="0" w:line="276" w:lineRule="auto"/>
        <w:rPr>
          <w:rFonts w:ascii="Times New Roman" w:hAnsi="Times New Roman" w:cs="Times New Roman"/>
          <w:sz w:val="24"/>
          <w:szCs w:val="24"/>
        </w:rPr>
      </w:pPr>
    </w:p>
    <w:p w14:paraId="1359EA9B"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4C35802" wp14:editId="05143F9D">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8229600" cy="5579415"/>
                    </a:xfrm>
                    <a:prstGeom prst="rect">
                      <a:avLst/>
                    </a:prstGeom>
                    <a:noFill/>
                  </pic:spPr>
                </pic:pic>
              </a:graphicData>
            </a:graphic>
          </wp:inline>
        </w:drawing>
      </w:r>
    </w:p>
    <w:p w14:paraId="7B89EB6F" w14:textId="77777777" w:rsidR="00044CCB" w:rsidRPr="00696146" w:rsidRDefault="00044CCB" w:rsidP="00044CCB">
      <w:pPr>
        <w:spacing w:after="0" w:line="276" w:lineRule="auto"/>
        <w:rPr>
          <w:rFonts w:ascii="Times New Roman" w:hAnsi="Times New Roman" w:cs="Times New Roman"/>
          <w:sz w:val="24"/>
          <w:szCs w:val="24"/>
        </w:rPr>
      </w:pPr>
    </w:p>
    <w:p w14:paraId="751A0B3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4D91950" wp14:editId="47AD0381">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032C3909" w14:textId="77777777" w:rsidR="00044CCB" w:rsidRPr="00696146" w:rsidRDefault="00044CCB" w:rsidP="00044CCB">
      <w:pPr>
        <w:spacing w:after="0" w:line="276" w:lineRule="auto"/>
        <w:rPr>
          <w:rFonts w:ascii="Times New Roman" w:hAnsi="Times New Roman" w:cs="Times New Roman"/>
          <w:sz w:val="24"/>
          <w:szCs w:val="24"/>
        </w:rPr>
      </w:pPr>
    </w:p>
    <w:p w14:paraId="5294C6D7"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36C4600" wp14:editId="7BC65B8B">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8229600" cy="5574549"/>
                    </a:xfrm>
                    <a:prstGeom prst="rect">
                      <a:avLst/>
                    </a:prstGeom>
                    <a:noFill/>
                  </pic:spPr>
                </pic:pic>
              </a:graphicData>
            </a:graphic>
          </wp:inline>
        </w:drawing>
      </w:r>
    </w:p>
    <w:p w14:paraId="309D0545" w14:textId="77777777" w:rsidR="00044CCB" w:rsidRPr="00696146" w:rsidRDefault="00044CCB" w:rsidP="00044CCB">
      <w:pPr>
        <w:spacing w:after="0" w:line="276" w:lineRule="auto"/>
        <w:rPr>
          <w:rFonts w:ascii="Times New Roman" w:hAnsi="Times New Roman" w:cs="Times New Roman"/>
          <w:sz w:val="24"/>
          <w:szCs w:val="24"/>
        </w:rPr>
      </w:pPr>
    </w:p>
    <w:p w14:paraId="12DFE669"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3B2D2C5" wp14:editId="7E4C7900">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3297026B" w14:textId="77777777" w:rsidR="00044CCB" w:rsidRPr="00696146" w:rsidRDefault="00044CCB" w:rsidP="00044CCB">
      <w:pPr>
        <w:spacing w:after="0" w:line="276" w:lineRule="auto"/>
        <w:rPr>
          <w:rFonts w:ascii="Times New Roman" w:hAnsi="Times New Roman" w:cs="Times New Roman"/>
          <w:sz w:val="24"/>
          <w:szCs w:val="24"/>
        </w:rPr>
      </w:pPr>
    </w:p>
    <w:p w14:paraId="66448628"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6CADFFF" wp14:editId="40002229">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6DDB8AB7" w14:textId="77777777" w:rsidR="00044CCB" w:rsidRPr="00696146" w:rsidRDefault="00044CCB" w:rsidP="00044CCB">
      <w:pPr>
        <w:spacing w:after="0" w:line="276" w:lineRule="auto"/>
        <w:rPr>
          <w:rFonts w:ascii="Times New Roman" w:hAnsi="Times New Roman" w:cs="Times New Roman"/>
          <w:sz w:val="24"/>
          <w:szCs w:val="24"/>
        </w:rPr>
      </w:pPr>
    </w:p>
    <w:p w14:paraId="1A6574AF"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2B67A5" wp14:editId="7C33FC3B">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8229600" cy="5606721"/>
                    </a:xfrm>
                    <a:prstGeom prst="rect">
                      <a:avLst/>
                    </a:prstGeom>
                    <a:noFill/>
                  </pic:spPr>
                </pic:pic>
              </a:graphicData>
            </a:graphic>
          </wp:inline>
        </w:drawing>
      </w:r>
    </w:p>
    <w:p w14:paraId="413A2E1F" w14:textId="77777777" w:rsidR="00044CCB" w:rsidRPr="00696146" w:rsidRDefault="00044CCB" w:rsidP="00044CCB">
      <w:pPr>
        <w:spacing w:after="0" w:line="276" w:lineRule="auto"/>
        <w:rPr>
          <w:rFonts w:ascii="Times New Roman" w:hAnsi="Times New Roman" w:cs="Times New Roman"/>
          <w:sz w:val="24"/>
          <w:szCs w:val="24"/>
        </w:rPr>
      </w:pPr>
    </w:p>
    <w:p w14:paraId="70083F37"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6054B9" wp14:editId="179F2FA0">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8229600" cy="5576853"/>
                    </a:xfrm>
                    <a:prstGeom prst="rect">
                      <a:avLst/>
                    </a:prstGeom>
                    <a:noFill/>
                  </pic:spPr>
                </pic:pic>
              </a:graphicData>
            </a:graphic>
          </wp:inline>
        </w:drawing>
      </w:r>
    </w:p>
    <w:p w14:paraId="076E06A9" w14:textId="77777777" w:rsidR="00044CCB" w:rsidRPr="00696146" w:rsidRDefault="00044CCB" w:rsidP="00044CCB">
      <w:pPr>
        <w:spacing w:after="0" w:line="276" w:lineRule="auto"/>
        <w:rPr>
          <w:rFonts w:ascii="Times New Roman" w:hAnsi="Times New Roman" w:cs="Times New Roman"/>
          <w:sz w:val="24"/>
          <w:szCs w:val="24"/>
        </w:rPr>
      </w:pPr>
    </w:p>
    <w:p w14:paraId="2302479B"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0F2CEB0" wp14:editId="0DF00D4F">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2981C05B" w14:textId="4185D746"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lastRenderedPageBreak/>
        <w:t xml:space="preserve">Figure 8. Plots of the effects of the two-way interactions between an index of latitude (left) or elevation (right)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Hubbard Brook Experimental Forest (14.3°C), Monongahela National Forest (16.3°C), and the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North Carolina National Forests (18.6°C), respectively. Low, mid, and high elevation (elev) plots correspond respectively to 585.8 m, 844.3 m, and 1214.3 m, which are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sites. Color of the 4-letter species code indicates its guild designation (dark blue = north guild, red = south guild, light blue = trailing guild, and orange = general guild), and the bird silhouette indicates its taxonomic family (warbler, thrush, or flycatcher).</w:t>
      </w:r>
    </w:p>
    <w:p w14:paraId="728668B5" w14:textId="77777777" w:rsidR="00044CCB" w:rsidRPr="00696146" w:rsidRDefault="00044CCB" w:rsidP="00876121">
      <w:pPr>
        <w:spacing w:after="0" w:line="276" w:lineRule="auto"/>
        <w:rPr>
          <w:rFonts w:ascii="Times New Roman" w:hAnsi="Times New Roman" w:cs="Times New Roman"/>
          <w:sz w:val="24"/>
          <w:szCs w:val="24"/>
        </w:rPr>
        <w:sectPr w:rsidR="00044CCB" w:rsidRPr="00696146" w:rsidSect="00044CCB">
          <w:pgSz w:w="15840" w:h="12240" w:orient="landscape"/>
          <w:pgMar w:top="1440" w:right="1440" w:bottom="1440" w:left="1440" w:header="720" w:footer="720" w:gutter="0"/>
          <w:cols w:space="720"/>
          <w:docGrid w:linePitch="360"/>
        </w:sectPr>
      </w:pPr>
    </w:p>
    <w:p w14:paraId="680D7986" w14:textId="7777777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6B5C715" wp14:editId="46A341DA">
            <wp:extent cx="5943600" cy="8189562"/>
            <wp:effectExtent l="0" t="0" r="0" b="2540"/>
            <wp:docPr id="40" name="Picture 4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alendar&#10;&#10;Description automatically generated"/>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5943600" cy="8189562"/>
                    </a:xfrm>
                    <a:prstGeom prst="rect">
                      <a:avLst/>
                    </a:prstGeom>
                    <a:noFill/>
                  </pic:spPr>
                </pic:pic>
              </a:graphicData>
            </a:graphic>
          </wp:inline>
        </w:drawing>
      </w:r>
    </w:p>
    <w:p w14:paraId="67FBECBC" w14:textId="16CD95E7" w:rsidR="007767BB" w:rsidRPr="00696146" w:rsidRDefault="007767BB" w:rsidP="007767BB">
      <w:pPr>
        <w:spacing w:after="0" w:line="276" w:lineRule="auto"/>
        <w:rPr>
          <w:rFonts w:ascii="Times New Roman" w:hAnsi="Times New Roman" w:cs="Times New Roman"/>
          <w:sz w:val="24"/>
          <w:szCs w:val="24"/>
        </w:rPr>
      </w:pPr>
      <w:commentRangeStart w:id="90"/>
      <w:r w:rsidRPr="00696146">
        <w:rPr>
          <w:rFonts w:ascii="Times New Roman" w:hAnsi="Times New Roman" w:cs="Times New Roman"/>
          <w:sz w:val="24"/>
          <w:szCs w:val="24"/>
        </w:rPr>
        <w:lastRenderedPageBreak/>
        <w:t xml:space="preserve">Figure 9. Compilation </w:t>
      </w:r>
      <w:commentRangeEnd w:id="90"/>
      <w:r w:rsidR="009B114A">
        <w:rPr>
          <w:rStyle w:val="CommentReference"/>
        </w:rPr>
        <w:commentReference w:id="90"/>
      </w:r>
      <w:r w:rsidRPr="00696146">
        <w:rPr>
          <w:rFonts w:ascii="Times New Roman" w:hAnsi="Times New Roman" w:cs="Times New Roman"/>
          <w:sz w:val="24"/>
          <w:szCs w:val="24"/>
        </w:rPr>
        <w:t xml:space="preserve">of combined results for the two-way interactions between year / SD temperature / current precipitation / previous precipitation and an index of latitude (i.e., mean temperature) for all guilds and focal forest songbird species. 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North Carolina National Forests (18.6°C), respectively.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latitudinal grouping directly to the left.</w:t>
      </w:r>
    </w:p>
    <w:p w14:paraId="2F443E0E" w14:textId="77777777" w:rsidR="007767BB" w:rsidRPr="00696146" w:rsidRDefault="007767BB" w:rsidP="00876121">
      <w:pPr>
        <w:spacing w:after="0" w:line="276" w:lineRule="auto"/>
        <w:rPr>
          <w:rFonts w:ascii="Times New Roman" w:hAnsi="Times New Roman" w:cs="Times New Roman"/>
          <w:sz w:val="24"/>
          <w:szCs w:val="24"/>
        </w:rPr>
      </w:pPr>
    </w:p>
    <w:p w14:paraId="37F1CF66" w14:textId="260880DC"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5AE6865B" w14:textId="5B5D4509" w:rsidR="00876121" w:rsidRPr="00696146" w:rsidRDefault="00876121" w:rsidP="00876121">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lastRenderedPageBreak/>
        <w:t xml:space="preserve">Figure </w:t>
      </w:r>
      <w:r w:rsidR="007767BB" w:rsidRPr="00696146">
        <w:rPr>
          <w:rFonts w:ascii="Times New Roman" w:hAnsi="Times New Roman" w:cs="Times New Roman"/>
          <w:sz w:val="24"/>
          <w:szCs w:val="24"/>
        </w:rPr>
        <w:t>10</w:t>
      </w:r>
      <w:r w:rsidRPr="00696146">
        <w:rPr>
          <w:rFonts w:ascii="Times New Roman" w:hAnsi="Times New Roman" w:cs="Times New Roman"/>
          <w:sz w:val="24"/>
          <w:szCs w:val="24"/>
        </w:rPr>
        <w:t xml:space="preserve">. Plots of the </w:t>
      </w:r>
      <w:r w:rsidR="0042189C" w:rsidRPr="00696146">
        <w:rPr>
          <w:rFonts w:ascii="Times New Roman" w:hAnsi="Times New Roman" w:cs="Times New Roman"/>
          <w:sz w:val="24"/>
          <w:szCs w:val="24"/>
        </w:rPr>
        <w:t xml:space="preserve">effects of the </w:t>
      </w:r>
      <w:r w:rsidRPr="00696146">
        <w:rPr>
          <w:rFonts w:ascii="Times New Roman" w:hAnsi="Times New Roman" w:cs="Times New Roman"/>
          <w:sz w:val="24"/>
          <w:szCs w:val="24"/>
        </w:rPr>
        <w:t>two-way interactions between</w:t>
      </w:r>
      <w:r w:rsidR="0042189C" w:rsidRPr="00696146">
        <w:rPr>
          <w:rFonts w:ascii="Times New Roman" w:hAnsi="Times New Roman" w:cs="Times New Roman"/>
          <w:sz w:val="24"/>
          <w:szCs w:val="24"/>
        </w:rPr>
        <w:t xml:space="preserve"> elevation and</w:t>
      </w:r>
      <w:r w:rsidRPr="00696146">
        <w:rPr>
          <w:rFonts w:ascii="Times New Roman" w:hAnsi="Times New Roman" w:cs="Times New Roman"/>
          <w:sz w:val="24"/>
          <w:szCs w:val="24"/>
        </w:rPr>
        <w:t xml:space="preserve"> the </w:t>
      </w:r>
      <w:r w:rsidR="0042189C" w:rsidRPr="00696146">
        <w:rPr>
          <w:rFonts w:ascii="Times New Roman" w:hAnsi="Times New Roman" w:cs="Times New Roman"/>
          <w:sz w:val="24"/>
          <w:szCs w:val="24"/>
        </w:rPr>
        <w:t xml:space="preserve">other </w:t>
      </w:r>
      <w:r w:rsidRPr="00696146">
        <w:rPr>
          <w:rFonts w:ascii="Times New Roman" w:hAnsi="Times New Roman" w:cs="Times New Roman"/>
          <w:sz w:val="24"/>
          <w:szCs w:val="24"/>
        </w:rPr>
        <w:t>predictor variables</w:t>
      </w:r>
      <w:r w:rsidR="0042189C" w:rsidRPr="00696146">
        <w:rPr>
          <w:rFonts w:ascii="Times New Roman" w:hAnsi="Times New Roman" w:cs="Times New Roman"/>
          <w:sz w:val="24"/>
          <w:szCs w:val="24"/>
        </w:rPr>
        <w:t xml:space="preserve"> of interest</w:t>
      </w:r>
      <w:r w:rsidRPr="00696146">
        <w:rPr>
          <w:rFonts w:ascii="Times New Roman" w:hAnsi="Times New Roman" w:cs="Times New Roman"/>
          <w:sz w:val="24"/>
          <w:szCs w:val="24"/>
        </w:rPr>
        <w:t xml:space="preserve"> (Table 2) </w:t>
      </w:r>
      <w:r w:rsidR="0042189C" w:rsidRPr="00696146">
        <w:rPr>
          <w:rFonts w:ascii="Times New Roman" w:hAnsi="Times New Roman" w:cs="Times New Roman"/>
          <w:sz w:val="24"/>
          <w:szCs w:val="24"/>
        </w:rPr>
        <w:t>on</w:t>
      </w:r>
      <w:r w:rsidRPr="00696146">
        <w:rPr>
          <w:rFonts w:ascii="Times New Roman" w:hAnsi="Times New Roman" w:cs="Times New Roman"/>
          <w:sz w:val="24"/>
          <w:szCs w:val="24"/>
        </w:rPr>
        <w:t xml:space="preserve"> the </w:t>
      </w:r>
      <w:r w:rsidR="0042189C" w:rsidRPr="00696146">
        <w:rPr>
          <w:rFonts w:ascii="Times New Roman" w:hAnsi="Times New Roman" w:cs="Times New Roman"/>
          <w:sz w:val="24"/>
          <w:szCs w:val="24"/>
        </w:rPr>
        <w:t>median</w:t>
      </w:r>
      <w:r w:rsidRPr="00696146">
        <w:rPr>
          <w:rFonts w:ascii="Times New Roman" w:hAnsi="Times New Roman" w:cs="Times New Roman"/>
          <w:sz w:val="24"/>
          <w:szCs w:val="24"/>
        </w:rPr>
        <w:t xml:space="preserve"> expected </w:t>
      </w:r>
      <w:r w:rsidR="0042189C" w:rsidRPr="00696146">
        <w:rPr>
          <w:rFonts w:ascii="Times New Roman" w:hAnsi="Times New Roman" w:cs="Times New Roman"/>
          <w:sz w:val="24"/>
          <w:szCs w:val="24"/>
        </w:rPr>
        <w:t>number of species</w:t>
      </w:r>
      <w:r w:rsidRPr="00696146">
        <w:rPr>
          <w:rFonts w:ascii="Times New Roman" w:hAnsi="Times New Roman" w:cs="Times New Roman"/>
          <w:sz w:val="24"/>
          <w:szCs w:val="24"/>
        </w:rPr>
        <w:t xml:space="preserve"> (</w:t>
      </w:r>
      <w:r w:rsidR="0042189C" w:rsidRPr="00696146">
        <w:rPr>
          <w:rFonts w:ascii="Times New Roman" w:hAnsi="Times New Roman" w:cs="Times New Roman"/>
          <w:sz w:val="24"/>
          <w:szCs w:val="24"/>
        </w:rPr>
        <w:t>black line</w:t>
      </w:r>
      <w:r w:rsidRPr="00696146">
        <w:rPr>
          <w:rFonts w:ascii="Times New Roman" w:hAnsi="Times New Roman" w:cs="Times New Roman"/>
          <w:sz w:val="24"/>
          <w:szCs w:val="24"/>
        </w:rPr>
        <w:t xml:space="preserve">) </w:t>
      </w:r>
      <w:r w:rsidR="0042189C" w:rsidRPr="00696146">
        <w:rPr>
          <w:rFonts w:ascii="Times New Roman" w:hAnsi="Times New Roman" w:cs="Times New Roman"/>
          <w:sz w:val="24"/>
          <w:szCs w:val="24"/>
        </w:rPr>
        <w:t>belonging to each guild</w:t>
      </w:r>
      <w:r w:rsidRPr="00696146">
        <w:rPr>
          <w:rFonts w:ascii="Times New Roman" w:hAnsi="Times New Roman" w:cs="Times New Roman"/>
          <w:sz w:val="24"/>
          <w:szCs w:val="24"/>
        </w:rPr>
        <w:t xml:space="preserve"> (</w:t>
      </w:r>
      <w:r w:rsidR="00B82F30" w:rsidRPr="00696146">
        <w:rPr>
          <w:rFonts w:ascii="Times New Roman" w:hAnsi="Times New Roman" w:cs="Times New Roman"/>
          <w:sz w:val="24"/>
          <w:szCs w:val="24"/>
        </w:rPr>
        <w:t>see Appendix A for guild designations and associated forest songbird species</w:t>
      </w:r>
      <w:r w:rsidRPr="00696146">
        <w:rPr>
          <w:rFonts w:ascii="Times New Roman" w:hAnsi="Times New Roman" w:cs="Times New Roman"/>
          <w:sz w:val="24"/>
          <w:szCs w:val="24"/>
        </w:rPr>
        <w:t>), with 95% credible intervals (</w:t>
      </w:r>
      <w:r w:rsidR="0042189C" w:rsidRPr="00696146">
        <w:rPr>
          <w:rFonts w:ascii="Times New Roman" w:hAnsi="Times New Roman" w:cs="Times New Roman"/>
          <w:sz w:val="24"/>
          <w:szCs w:val="24"/>
        </w:rPr>
        <w:t>gray shading</w:t>
      </w:r>
      <w:r w:rsidRPr="00696146">
        <w:rPr>
          <w:rFonts w:ascii="Times New Roman" w:hAnsi="Times New Roman" w:cs="Times New Roman"/>
          <w:sz w:val="24"/>
          <w:szCs w:val="24"/>
        </w:rPr>
        <w:t xml:space="preserve">). The predictor variables are scaled, such that zero is the mean value, and reflect the range of the data. </w:t>
      </w:r>
      <w:r w:rsidR="0042189C" w:rsidRPr="00696146">
        <w:rPr>
          <w:rFonts w:ascii="Times New Roman" w:hAnsi="Times New Roman" w:cs="Times New Roman"/>
          <w:sz w:val="24"/>
          <w:szCs w:val="24"/>
        </w:rPr>
        <w:t>Low, mid, and high</w:t>
      </w:r>
      <w:r w:rsidR="00B82F30" w:rsidRPr="00696146">
        <w:rPr>
          <w:rFonts w:ascii="Times New Roman" w:hAnsi="Times New Roman" w:cs="Times New Roman"/>
          <w:sz w:val="24"/>
          <w:szCs w:val="24"/>
        </w:rPr>
        <w:t xml:space="preserve"> </w:t>
      </w:r>
      <w:r w:rsidR="0042189C" w:rsidRPr="00696146">
        <w:rPr>
          <w:rFonts w:ascii="Times New Roman" w:hAnsi="Times New Roman" w:cs="Times New Roman"/>
          <w:sz w:val="24"/>
          <w:szCs w:val="24"/>
        </w:rPr>
        <w:t>elevation (elev) plots correspond</w:t>
      </w:r>
      <w:r w:rsidR="004A6B0B" w:rsidRPr="00696146">
        <w:rPr>
          <w:rFonts w:ascii="Times New Roman" w:hAnsi="Times New Roman" w:cs="Times New Roman"/>
          <w:sz w:val="24"/>
          <w:szCs w:val="24"/>
        </w:rPr>
        <w:t xml:space="preserve"> respectively</w:t>
      </w:r>
      <w:r w:rsidR="0042189C" w:rsidRPr="00696146">
        <w:rPr>
          <w:rFonts w:ascii="Times New Roman" w:hAnsi="Times New Roman" w:cs="Times New Roman"/>
          <w:sz w:val="24"/>
          <w:szCs w:val="24"/>
        </w:rPr>
        <w:t xml:space="preserve"> to</w:t>
      </w:r>
      <w:r w:rsidR="00E32183" w:rsidRPr="00696146">
        <w:rPr>
          <w:rFonts w:ascii="Times New Roman" w:hAnsi="Times New Roman" w:cs="Times New Roman"/>
          <w:sz w:val="24"/>
          <w:szCs w:val="24"/>
        </w:rPr>
        <w:t xml:space="preserve"> 585.8 m, 844.3 m, and 1214.3 m, which are </w:t>
      </w:r>
      <w:r w:rsidR="0042189C" w:rsidRPr="00696146">
        <w:rPr>
          <w:rFonts w:ascii="Times New Roman" w:hAnsi="Times New Roman" w:cs="Times New Roman"/>
          <w:sz w:val="24"/>
          <w:szCs w:val="24"/>
        </w:rPr>
        <w:t>the 15</w:t>
      </w:r>
      <w:r w:rsidR="0042189C" w:rsidRPr="00696146">
        <w:rPr>
          <w:rFonts w:ascii="Times New Roman" w:hAnsi="Times New Roman" w:cs="Times New Roman"/>
          <w:sz w:val="24"/>
          <w:szCs w:val="24"/>
          <w:vertAlign w:val="superscript"/>
        </w:rPr>
        <w:t>th</w:t>
      </w:r>
      <w:r w:rsidR="00B82F30" w:rsidRPr="00696146">
        <w:rPr>
          <w:rFonts w:ascii="Times New Roman" w:hAnsi="Times New Roman" w:cs="Times New Roman"/>
          <w:sz w:val="24"/>
          <w:szCs w:val="24"/>
        </w:rPr>
        <w:t>,</w:t>
      </w:r>
      <w:r w:rsidR="0042189C" w:rsidRPr="00696146">
        <w:rPr>
          <w:rFonts w:ascii="Times New Roman" w:hAnsi="Times New Roman" w:cs="Times New Roman"/>
          <w:sz w:val="24"/>
          <w:szCs w:val="24"/>
        </w:rPr>
        <w:t xml:space="preserve"> 50</w:t>
      </w:r>
      <w:r w:rsidR="0042189C" w:rsidRPr="00696146">
        <w:rPr>
          <w:rFonts w:ascii="Times New Roman" w:hAnsi="Times New Roman" w:cs="Times New Roman"/>
          <w:sz w:val="24"/>
          <w:szCs w:val="24"/>
          <w:vertAlign w:val="superscript"/>
        </w:rPr>
        <w:t>th</w:t>
      </w:r>
      <w:r w:rsidR="0042189C" w:rsidRPr="00696146">
        <w:rPr>
          <w:rFonts w:ascii="Times New Roman" w:hAnsi="Times New Roman" w:cs="Times New Roman"/>
          <w:sz w:val="24"/>
          <w:szCs w:val="24"/>
        </w:rPr>
        <w:t>, and 85</w:t>
      </w:r>
      <w:r w:rsidR="0042189C" w:rsidRPr="00696146">
        <w:rPr>
          <w:rFonts w:ascii="Times New Roman" w:hAnsi="Times New Roman" w:cs="Times New Roman"/>
          <w:sz w:val="24"/>
          <w:szCs w:val="24"/>
          <w:vertAlign w:val="superscript"/>
        </w:rPr>
        <w:t>th</w:t>
      </w:r>
      <w:r w:rsidR="0042189C" w:rsidRPr="00696146">
        <w:rPr>
          <w:rFonts w:ascii="Times New Roman" w:hAnsi="Times New Roman" w:cs="Times New Roman"/>
          <w:sz w:val="24"/>
          <w:szCs w:val="24"/>
        </w:rPr>
        <w:t xml:space="preserve"> percentiles of the elevation data across all sampling sites.</w:t>
      </w:r>
    </w:p>
    <w:p w14:paraId="6CECFE59" w14:textId="336C5D84" w:rsidR="00876121" w:rsidRPr="00696146" w:rsidRDefault="00876121" w:rsidP="00876121">
      <w:pPr>
        <w:spacing w:after="0" w:line="276" w:lineRule="auto"/>
        <w:rPr>
          <w:rFonts w:ascii="Times New Roman" w:hAnsi="Times New Roman" w:cs="Times New Roman"/>
          <w:b/>
          <w:bCs/>
          <w:sz w:val="24"/>
          <w:szCs w:val="24"/>
        </w:rPr>
      </w:pPr>
    </w:p>
    <w:p w14:paraId="5F4C519D" w14:textId="1B41A570" w:rsidR="005D6BF0" w:rsidRPr="00696146" w:rsidRDefault="005D6BF0" w:rsidP="00876121">
      <w:pPr>
        <w:spacing w:after="0" w:line="276" w:lineRule="auto"/>
        <w:rPr>
          <w:rFonts w:ascii="Times New Roman" w:hAnsi="Times New Roman" w:cs="Times New Roman"/>
          <w:b/>
          <w:bCs/>
          <w:sz w:val="24"/>
          <w:szCs w:val="24"/>
        </w:rPr>
      </w:pPr>
    </w:p>
    <w:p w14:paraId="7B36527D" w14:textId="7777777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EEC8F5F" wp14:editId="34450DB3">
            <wp:extent cx="5943600" cy="8184964"/>
            <wp:effectExtent l="0" t="0" r="0" b="6985"/>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943600" cy="8184964"/>
                    </a:xfrm>
                    <a:prstGeom prst="rect">
                      <a:avLst/>
                    </a:prstGeom>
                    <a:noFill/>
                  </pic:spPr>
                </pic:pic>
              </a:graphicData>
            </a:graphic>
          </wp:inline>
        </w:drawing>
      </w:r>
    </w:p>
    <w:p w14:paraId="6E079160" w14:textId="7777777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82B4BDD" wp14:editId="100A5433">
            <wp:extent cx="5943600" cy="4068557"/>
            <wp:effectExtent l="0" t="0" r="0" b="825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5943600" cy="4068557"/>
                    </a:xfrm>
                    <a:prstGeom prst="rect">
                      <a:avLst/>
                    </a:prstGeom>
                    <a:noFill/>
                  </pic:spPr>
                </pic:pic>
              </a:graphicData>
            </a:graphic>
          </wp:inline>
        </w:drawing>
      </w:r>
    </w:p>
    <w:p w14:paraId="3360F567" w14:textId="77777777" w:rsidR="007767BB" w:rsidRPr="00696146" w:rsidRDefault="007767BB" w:rsidP="007767BB">
      <w:pPr>
        <w:spacing w:after="0" w:line="276" w:lineRule="auto"/>
        <w:rPr>
          <w:rFonts w:ascii="Times New Roman" w:hAnsi="Times New Roman" w:cs="Times New Roman"/>
          <w:sz w:val="24"/>
          <w:szCs w:val="24"/>
        </w:rPr>
      </w:pPr>
    </w:p>
    <w:p w14:paraId="29B34F0E" w14:textId="5C24F293"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11. Compilation of combined results for the two-way interactions between year / mean temperature / SD temperature / current precipitation / previous precipitation and elevation for all guilds and focal forest songbird species. Low, mid, and high elevation groupings correspond respectively to 585.8 m, 844.3 m, and 1214.3 m, which are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sites.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elevational grouping directly to the left.</w:t>
      </w:r>
    </w:p>
    <w:p w14:paraId="40747F72" w14:textId="504A1660" w:rsidR="005D6BF0" w:rsidRPr="00696146" w:rsidRDefault="005D6BF0" w:rsidP="00876121">
      <w:pPr>
        <w:spacing w:after="0" w:line="276" w:lineRule="auto"/>
        <w:rPr>
          <w:rFonts w:ascii="Times New Roman" w:hAnsi="Times New Roman" w:cs="Times New Roman"/>
          <w:b/>
          <w:bCs/>
          <w:sz w:val="24"/>
          <w:szCs w:val="24"/>
        </w:rPr>
      </w:pPr>
    </w:p>
    <w:p w14:paraId="4549322C" w14:textId="6E365DBB" w:rsidR="005D6BF0" w:rsidRPr="00696146" w:rsidRDefault="00414137" w:rsidP="0087612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Pr="00696146" w:rsidRDefault="00414137" w:rsidP="00876121">
      <w:pPr>
        <w:spacing w:after="0" w:line="276" w:lineRule="auto"/>
        <w:rPr>
          <w:rFonts w:ascii="Times New Roman" w:hAnsi="Times New Roman" w:cs="Times New Roman"/>
          <w:b/>
          <w:bCs/>
          <w:sz w:val="24"/>
          <w:szCs w:val="24"/>
        </w:rPr>
      </w:pPr>
    </w:p>
    <w:p w14:paraId="6CB65149" w14:textId="29594380" w:rsidR="00414137" w:rsidRPr="00696146" w:rsidRDefault="00414137" w:rsidP="00876121">
      <w:pPr>
        <w:spacing w:after="0" w:line="276" w:lineRule="auto"/>
        <w:rPr>
          <w:rFonts w:ascii="Times New Roman" w:hAnsi="Times New Roman" w:cs="Times New Roman"/>
          <w:b/>
          <w:bCs/>
          <w:sz w:val="24"/>
          <w:szCs w:val="24"/>
        </w:rPr>
      </w:pPr>
    </w:p>
    <w:p w14:paraId="607F4137" w14:textId="0CF5D245" w:rsidR="00414137" w:rsidRPr="00696146" w:rsidRDefault="00414137" w:rsidP="00876121">
      <w:pPr>
        <w:spacing w:after="0" w:line="276" w:lineRule="auto"/>
        <w:rPr>
          <w:rFonts w:ascii="Times New Roman" w:hAnsi="Times New Roman" w:cs="Times New Roman"/>
          <w:b/>
          <w:bCs/>
          <w:sz w:val="24"/>
          <w:szCs w:val="24"/>
        </w:rPr>
      </w:pPr>
    </w:p>
    <w:p w14:paraId="4D905B23" w14:textId="3682FA63" w:rsidR="00414137" w:rsidRPr="00696146" w:rsidRDefault="00414137" w:rsidP="0087612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Pr="00696146" w:rsidRDefault="00414137" w:rsidP="00846141">
      <w:pPr>
        <w:spacing w:after="0" w:line="276" w:lineRule="auto"/>
        <w:rPr>
          <w:rFonts w:ascii="Times New Roman" w:hAnsi="Times New Roman" w:cs="Times New Roman"/>
          <w:sz w:val="24"/>
          <w:szCs w:val="24"/>
        </w:rPr>
      </w:pPr>
    </w:p>
    <w:p w14:paraId="0849CC14" w14:textId="77777777" w:rsidR="00414137" w:rsidRPr="00696146" w:rsidRDefault="00414137" w:rsidP="00846141">
      <w:pPr>
        <w:spacing w:after="0" w:line="276" w:lineRule="auto"/>
        <w:rPr>
          <w:rFonts w:ascii="Times New Roman" w:hAnsi="Times New Roman" w:cs="Times New Roman"/>
          <w:sz w:val="24"/>
          <w:szCs w:val="24"/>
        </w:rPr>
      </w:pPr>
    </w:p>
    <w:p w14:paraId="748B8F91" w14:textId="77777777" w:rsidR="00414137" w:rsidRPr="00696146" w:rsidRDefault="00414137" w:rsidP="00846141">
      <w:pPr>
        <w:spacing w:after="0" w:line="276" w:lineRule="auto"/>
        <w:rPr>
          <w:rFonts w:ascii="Times New Roman" w:hAnsi="Times New Roman" w:cs="Times New Roman"/>
          <w:sz w:val="24"/>
          <w:szCs w:val="24"/>
        </w:rPr>
      </w:pPr>
    </w:p>
    <w:p w14:paraId="55C5AE24" w14:textId="6839782C" w:rsidR="00414137"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Pr="00696146" w:rsidRDefault="005C5E6D" w:rsidP="00846141">
      <w:pPr>
        <w:spacing w:after="0" w:line="276" w:lineRule="auto"/>
        <w:rPr>
          <w:rFonts w:ascii="Times New Roman" w:hAnsi="Times New Roman" w:cs="Times New Roman"/>
          <w:sz w:val="24"/>
          <w:szCs w:val="24"/>
        </w:rPr>
      </w:pPr>
    </w:p>
    <w:p w14:paraId="670883B1" w14:textId="4CB11170" w:rsidR="005C5E6D" w:rsidRPr="00696146" w:rsidRDefault="005C5E6D" w:rsidP="00846141">
      <w:pPr>
        <w:spacing w:after="0" w:line="276" w:lineRule="auto"/>
        <w:rPr>
          <w:rFonts w:ascii="Times New Roman" w:hAnsi="Times New Roman" w:cs="Times New Roman"/>
          <w:sz w:val="24"/>
          <w:szCs w:val="24"/>
        </w:rPr>
      </w:pPr>
    </w:p>
    <w:p w14:paraId="3FF6E45B" w14:textId="7DA35BC2" w:rsidR="005C5E6D" w:rsidRPr="00696146" w:rsidRDefault="005C5E6D" w:rsidP="00846141">
      <w:pPr>
        <w:spacing w:after="0" w:line="276" w:lineRule="auto"/>
        <w:rPr>
          <w:rFonts w:ascii="Times New Roman" w:hAnsi="Times New Roman" w:cs="Times New Roman"/>
          <w:sz w:val="24"/>
          <w:szCs w:val="24"/>
        </w:rPr>
      </w:pPr>
    </w:p>
    <w:p w14:paraId="7F042679" w14:textId="06F8D898"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Pr="00696146" w:rsidRDefault="005C5E6D" w:rsidP="00846141">
      <w:pPr>
        <w:spacing w:after="0" w:line="276" w:lineRule="auto"/>
        <w:rPr>
          <w:rFonts w:ascii="Times New Roman" w:hAnsi="Times New Roman" w:cs="Times New Roman"/>
          <w:sz w:val="24"/>
          <w:szCs w:val="24"/>
        </w:rPr>
      </w:pPr>
    </w:p>
    <w:p w14:paraId="72C96175" w14:textId="32ACCCAD" w:rsidR="005C5E6D" w:rsidRPr="00696146" w:rsidRDefault="005C5E6D" w:rsidP="00846141">
      <w:pPr>
        <w:spacing w:after="0" w:line="276" w:lineRule="auto"/>
        <w:rPr>
          <w:rFonts w:ascii="Times New Roman" w:hAnsi="Times New Roman" w:cs="Times New Roman"/>
          <w:sz w:val="24"/>
          <w:szCs w:val="24"/>
        </w:rPr>
      </w:pPr>
    </w:p>
    <w:p w14:paraId="2A34D666" w14:textId="4811E0D2" w:rsidR="005C5E6D" w:rsidRPr="00696146" w:rsidRDefault="005C5E6D" w:rsidP="00846141">
      <w:pPr>
        <w:spacing w:after="0" w:line="276" w:lineRule="auto"/>
        <w:rPr>
          <w:rFonts w:ascii="Times New Roman" w:hAnsi="Times New Roman" w:cs="Times New Roman"/>
          <w:sz w:val="24"/>
          <w:szCs w:val="24"/>
        </w:rPr>
      </w:pPr>
    </w:p>
    <w:p w14:paraId="70EAA2FD" w14:textId="0FA4A5A0"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Pr="00696146" w:rsidRDefault="005C5E6D" w:rsidP="00846141">
      <w:pPr>
        <w:spacing w:after="0" w:line="276" w:lineRule="auto"/>
        <w:rPr>
          <w:rFonts w:ascii="Times New Roman" w:hAnsi="Times New Roman" w:cs="Times New Roman"/>
          <w:sz w:val="24"/>
          <w:szCs w:val="24"/>
        </w:rPr>
      </w:pPr>
    </w:p>
    <w:p w14:paraId="4390D884" w14:textId="77777777" w:rsidR="005C5E6D" w:rsidRPr="00696146" w:rsidRDefault="005C5E6D" w:rsidP="00846141">
      <w:pPr>
        <w:spacing w:after="0" w:line="276" w:lineRule="auto"/>
        <w:rPr>
          <w:rFonts w:ascii="Times New Roman" w:hAnsi="Times New Roman" w:cs="Times New Roman"/>
          <w:sz w:val="24"/>
          <w:szCs w:val="24"/>
        </w:rPr>
      </w:pPr>
    </w:p>
    <w:p w14:paraId="72E0C99F" w14:textId="77777777" w:rsidR="005C5E6D" w:rsidRPr="00696146" w:rsidRDefault="005C5E6D" w:rsidP="00846141">
      <w:pPr>
        <w:spacing w:after="0" w:line="276" w:lineRule="auto"/>
        <w:rPr>
          <w:rFonts w:ascii="Times New Roman" w:hAnsi="Times New Roman" w:cs="Times New Roman"/>
          <w:sz w:val="24"/>
          <w:szCs w:val="24"/>
        </w:rPr>
      </w:pPr>
    </w:p>
    <w:p w14:paraId="0AF5A26E" w14:textId="78B97957"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Pr="00696146" w:rsidRDefault="005C5E6D" w:rsidP="00846141">
      <w:pPr>
        <w:spacing w:after="0" w:line="276" w:lineRule="auto"/>
        <w:rPr>
          <w:rFonts w:ascii="Times New Roman" w:hAnsi="Times New Roman" w:cs="Times New Roman"/>
          <w:sz w:val="24"/>
          <w:szCs w:val="24"/>
        </w:rPr>
      </w:pPr>
    </w:p>
    <w:p w14:paraId="133D7BF1" w14:textId="38C88B57" w:rsidR="005C5E6D" w:rsidRPr="00696146" w:rsidRDefault="005C5E6D" w:rsidP="00846141">
      <w:pPr>
        <w:spacing w:after="0" w:line="276" w:lineRule="auto"/>
        <w:rPr>
          <w:rFonts w:ascii="Times New Roman" w:hAnsi="Times New Roman" w:cs="Times New Roman"/>
          <w:sz w:val="24"/>
          <w:szCs w:val="24"/>
        </w:rPr>
      </w:pPr>
    </w:p>
    <w:p w14:paraId="00966AB1" w14:textId="2587B2DD" w:rsidR="005C5E6D" w:rsidRPr="00696146" w:rsidRDefault="005C5E6D" w:rsidP="00846141">
      <w:pPr>
        <w:spacing w:after="0" w:line="276" w:lineRule="auto"/>
        <w:rPr>
          <w:rFonts w:ascii="Times New Roman" w:hAnsi="Times New Roman" w:cs="Times New Roman"/>
          <w:sz w:val="24"/>
          <w:szCs w:val="24"/>
        </w:rPr>
      </w:pPr>
    </w:p>
    <w:p w14:paraId="61E5825B" w14:textId="4D153182"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Pr="00696146" w:rsidRDefault="005C5E6D" w:rsidP="00846141">
      <w:pPr>
        <w:spacing w:after="0" w:line="276" w:lineRule="auto"/>
        <w:rPr>
          <w:rFonts w:ascii="Times New Roman" w:hAnsi="Times New Roman" w:cs="Times New Roman"/>
          <w:sz w:val="24"/>
          <w:szCs w:val="24"/>
        </w:rPr>
      </w:pPr>
    </w:p>
    <w:p w14:paraId="4DC2B88C" w14:textId="77777777" w:rsidR="005C5E6D" w:rsidRPr="00696146" w:rsidRDefault="005C5E6D" w:rsidP="00846141">
      <w:pPr>
        <w:spacing w:after="0" w:line="276" w:lineRule="auto"/>
        <w:rPr>
          <w:rFonts w:ascii="Times New Roman" w:hAnsi="Times New Roman" w:cs="Times New Roman"/>
          <w:sz w:val="24"/>
          <w:szCs w:val="24"/>
        </w:rPr>
      </w:pPr>
    </w:p>
    <w:p w14:paraId="317DF6A2" w14:textId="77777777" w:rsidR="005C5E6D" w:rsidRPr="00696146" w:rsidRDefault="005C5E6D" w:rsidP="00846141">
      <w:pPr>
        <w:spacing w:after="0" w:line="276" w:lineRule="auto"/>
        <w:rPr>
          <w:rFonts w:ascii="Times New Roman" w:hAnsi="Times New Roman" w:cs="Times New Roman"/>
          <w:sz w:val="24"/>
          <w:szCs w:val="24"/>
        </w:rPr>
      </w:pPr>
    </w:p>
    <w:p w14:paraId="5E3E859A" w14:textId="71C57DD6"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Pr="00696146" w:rsidRDefault="005C5E6D" w:rsidP="00846141">
      <w:pPr>
        <w:spacing w:after="0" w:line="276" w:lineRule="auto"/>
        <w:rPr>
          <w:rFonts w:ascii="Times New Roman" w:hAnsi="Times New Roman" w:cs="Times New Roman"/>
          <w:sz w:val="24"/>
          <w:szCs w:val="24"/>
        </w:rPr>
      </w:pPr>
    </w:p>
    <w:p w14:paraId="37A6CF64" w14:textId="77777777" w:rsidR="005C5E6D" w:rsidRPr="00696146" w:rsidRDefault="005C5E6D" w:rsidP="00846141">
      <w:pPr>
        <w:spacing w:after="0" w:line="276" w:lineRule="auto"/>
        <w:rPr>
          <w:rFonts w:ascii="Times New Roman" w:hAnsi="Times New Roman" w:cs="Times New Roman"/>
          <w:sz w:val="24"/>
          <w:szCs w:val="24"/>
        </w:rPr>
      </w:pPr>
    </w:p>
    <w:p w14:paraId="5BBD5676" w14:textId="77777777" w:rsidR="005C5E6D" w:rsidRPr="00696146" w:rsidRDefault="005C5E6D" w:rsidP="00846141">
      <w:pPr>
        <w:spacing w:after="0" w:line="276" w:lineRule="auto"/>
        <w:rPr>
          <w:rFonts w:ascii="Times New Roman" w:hAnsi="Times New Roman" w:cs="Times New Roman"/>
          <w:sz w:val="24"/>
          <w:szCs w:val="24"/>
        </w:rPr>
      </w:pPr>
    </w:p>
    <w:p w14:paraId="7987290D" w14:textId="08EEF3D7"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Pr="00696146" w:rsidRDefault="005C5E6D" w:rsidP="00846141">
      <w:pPr>
        <w:spacing w:after="0" w:line="276" w:lineRule="auto"/>
        <w:rPr>
          <w:rFonts w:ascii="Times New Roman" w:hAnsi="Times New Roman" w:cs="Times New Roman"/>
          <w:sz w:val="24"/>
          <w:szCs w:val="24"/>
        </w:rPr>
      </w:pPr>
    </w:p>
    <w:p w14:paraId="0810E152" w14:textId="77777777" w:rsidR="005C5E6D" w:rsidRPr="00696146" w:rsidRDefault="005C5E6D" w:rsidP="00846141">
      <w:pPr>
        <w:spacing w:after="0" w:line="276" w:lineRule="auto"/>
        <w:rPr>
          <w:rFonts w:ascii="Times New Roman" w:hAnsi="Times New Roman" w:cs="Times New Roman"/>
          <w:sz w:val="24"/>
          <w:szCs w:val="24"/>
        </w:rPr>
      </w:pPr>
    </w:p>
    <w:p w14:paraId="532AB378" w14:textId="77777777" w:rsidR="005C5E6D" w:rsidRPr="00696146" w:rsidRDefault="005C5E6D" w:rsidP="00846141">
      <w:pPr>
        <w:spacing w:after="0" w:line="276" w:lineRule="auto"/>
        <w:rPr>
          <w:rFonts w:ascii="Times New Roman" w:hAnsi="Times New Roman" w:cs="Times New Roman"/>
          <w:sz w:val="24"/>
          <w:szCs w:val="24"/>
        </w:rPr>
      </w:pPr>
    </w:p>
    <w:p w14:paraId="69F83058" w14:textId="5CA93582"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943600" cy="7500365"/>
                    </a:xfrm>
                    <a:prstGeom prst="rect">
                      <a:avLst/>
                    </a:prstGeom>
                    <a:noFill/>
                  </pic:spPr>
                </pic:pic>
              </a:graphicData>
            </a:graphic>
          </wp:inline>
        </w:drawing>
      </w:r>
    </w:p>
    <w:p w14:paraId="0E036D39" w14:textId="54CAB305" w:rsidR="00876121" w:rsidRPr="00696146" w:rsidRDefault="00876121"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026ECA" w:rsidRPr="00696146">
        <w:rPr>
          <w:rFonts w:ascii="Times New Roman" w:hAnsi="Times New Roman" w:cs="Times New Roman"/>
          <w:sz w:val="24"/>
          <w:szCs w:val="24"/>
        </w:rPr>
        <w:t>1</w:t>
      </w:r>
      <w:r w:rsidR="007767BB" w:rsidRPr="00696146">
        <w:rPr>
          <w:rFonts w:ascii="Times New Roman" w:hAnsi="Times New Roman" w:cs="Times New Roman"/>
          <w:sz w:val="24"/>
          <w:szCs w:val="24"/>
        </w:rPr>
        <w:t>2</w:t>
      </w:r>
      <w:r w:rsidRPr="00696146">
        <w:rPr>
          <w:rFonts w:ascii="Times New Roman" w:hAnsi="Times New Roman" w:cs="Times New Roman"/>
          <w:sz w:val="24"/>
          <w:szCs w:val="24"/>
        </w:rPr>
        <w:t>. Plots of the three-way interactions</w:t>
      </w:r>
      <w:r w:rsidR="005D6BF0" w:rsidRPr="00696146">
        <w:rPr>
          <w:rFonts w:ascii="Times New Roman" w:hAnsi="Times New Roman" w:cs="Times New Roman"/>
          <w:sz w:val="24"/>
          <w:szCs w:val="24"/>
        </w:rPr>
        <w:t xml:space="preserve"> between an index of latitude, elevation, and the other predictor variables of interest (Table 2) on the median expected number of species (black line) belonging to each guild (</w:t>
      </w:r>
      <w:r w:rsidR="008A13DF" w:rsidRPr="00696146">
        <w:rPr>
          <w:rFonts w:ascii="Times New Roman" w:hAnsi="Times New Roman" w:cs="Times New Roman"/>
          <w:sz w:val="24"/>
          <w:szCs w:val="24"/>
        </w:rPr>
        <w:t xml:space="preserve">see Appendix A for guild designations and associated forest </w:t>
      </w:r>
      <w:r w:rsidR="008A13DF" w:rsidRPr="00696146">
        <w:rPr>
          <w:rFonts w:ascii="Times New Roman" w:hAnsi="Times New Roman" w:cs="Times New Roman"/>
          <w:sz w:val="24"/>
          <w:szCs w:val="24"/>
        </w:rPr>
        <w:lastRenderedPageBreak/>
        <w:t>songbird species</w:t>
      </w:r>
      <w:r w:rsidR="005D6BF0" w:rsidRPr="00696146">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sidRPr="00696146">
        <w:rPr>
          <w:rFonts w:ascii="Times New Roman" w:hAnsi="Times New Roman" w:cs="Times New Roman"/>
          <w:sz w:val="24"/>
          <w:szCs w:val="24"/>
        </w:rPr>
        <w:t xml:space="preserve">across all sampling sites in the Hubbard Brook Experimental Forest (14.3°C), Monongahela National Forest (16.3°C), and the </w:t>
      </w:r>
      <w:r w:rsidR="003D466F" w:rsidRPr="00696146">
        <w:rPr>
          <w:rFonts w:ascii="Times New Roman" w:hAnsi="Times New Roman" w:cs="Times New Roman"/>
          <w:sz w:val="24"/>
          <w:szCs w:val="24"/>
        </w:rPr>
        <w:t>2</w:t>
      </w:r>
      <w:r w:rsidR="00D431D8" w:rsidRPr="00696146">
        <w:rPr>
          <w:rFonts w:ascii="Times New Roman" w:hAnsi="Times New Roman" w:cs="Times New Roman"/>
          <w:sz w:val="24"/>
          <w:szCs w:val="24"/>
        </w:rPr>
        <w:t xml:space="preserve"> North Carolina National Forests (18.6°C), respectively</w:t>
      </w:r>
      <w:r w:rsidR="005D6BF0" w:rsidRPr="00696146">
        <w:rPr>
          <w:rFonts w:ascii="Times New Roman" w:hAnsi="Times New Roman" w:cs="Times New Roman"/>
          <w:sz w:val="24"/>
          <w:szCs w:val="24"/>
        </w:rPr>
        <w:t>. Meanwhile, the low, mid, and high elevation (elev) plot columns correspond respectively to the 15</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50</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and 85</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xml:space="preserve"> percentiles of the elevation data across all sampling sites within the Hubbard Brook Experimental Forest (north</w:t>
      </w:r>
      <w:r w:rsidR="00D431D8" w:rsidRPr="00696146">
        <w:rPr>
          <w:rFonts w:ascii="Times New Roman" w:hAnsi="Times New Roman" w:cs="Times New Roman"/>
          <w:sz w:val="24"/>
          <w:szCs w:val="24"/>
        </w:rPr>
        <w:t>; low elev = 461.4 m, mid elev = 609.1 m, high elev = 773.1 m</w:t>
      </w:r>
      <w:r w:rsidR="005D6BF0" w:rsidRPr="00696146">
        <w:rPr>
          <w:rFonts w:ascii="Times New Roman" w:hAnsi="Times New Roman" w:cs="Times New Roman"/>
          <w:sz w:val="24"/>
          <w:szCs w:val="24"/>
        </w:rPr>
        <w:t>), Monongahela National Forest (central</w:t>
      </w:r>
      <w:r w:rsidR="00D431D8" w:rsidRPr="00696146">
        <w:rPr>
          <w:rFonts w:ascii="Times New Roman" w:hAnsi="Times New Roman" w:cs="Times New Roman"/>
          <w:sz w:val="24"/>
          <w:szCs w:val="24"/>
        </w:rPr>
        <w:t>; low elev = 706.7 m, mid elev = 927.3 m, high elev = 1226.4 m</w:t>
      </w:r>
      <w:r w:rsidR="005D6BF0" w:rsidRPr="00696146">
        <w:rPr>
          <w:rFonts w:ascii="Times New Roman" w:hAnsi="Times New Roman" w:cs="Times New Roman"/>
          <w:sz w:val="24"/>
          <w:szCs w:val="24"/>
        </w:rPr>
        <w:t xml:space="preserve">), or the </w:t>
      </w:r>
      <w:r w:rsidR="003D466F" w:rsidRPr="00696146">
        <w:rPr>
          <w:rFonts w:ascii="Times New Roman" w:hAnsi="Times New Roman" w:cs="Times New Roman"/>
          <w:sz w:val="24"/>
          <w:szCs w:val="24"/>
        </w:rPr>
        <w:t>2</w:t>
      </w:r>
      <w:r w:rsidR="005D6BF0" w:rsidRPr="00696146">
        <w:rPr>
          <w:rFonts w:ascii="Times New Roman" w:hAnsi="Times New Roman" w:cs="Times New Roman"/>
          <w:sz w:val="24"/>
          <w:szCs w:val="24"/>
        </w:rPr>
        <w:t xml:space="preserve"> North Carolina National Forests (south</w:t>
      </w:r>
      <w:r w:rsidR="00D431D8" w:rsidRPr="00696146">
        <w:rPr>
          <w:rFonts w:ascii="Times New Roman" w:hAnsi="Times New Roman" w:cs="Times New Roman"/>
          <w:sz w:val="24"/>
          <w:szCs w:val="24"/>
        </w:rPr>
        <w:t>; low elev = 546.4 m, mid elev = 977.4 m, high elev = 1566.3 m</w:t>
      </w:r>
      <w:r w:rsidR="005D6BF0" w:rsidRPr="00696146">
        <w:rPr>
          <w:rFonts w:ascii="Times New Roman" w:hAnsi="Times New Roman" w:cs="Times New Roman"/>
          <w:sz w:val="24"/>
          <w:szCs w:val="24"/>
        </w:rPr>
        <w:t>).</w:t>
      </w:r>
    </w:p>
    <w:p w14:paraId="40AF247D" w14:textId="1A1799AB" w:rsidR="005C5E6D" w:rsidRPr="00696146" w:rsidRDefault="005C5E6D" w:rsidP="00846141">
      <w:pPr>
        <w:spacing w:after="0" w:line="276" w:lineRule="auto"/>
        <w:rPr>
          <w:rFonts w:ascii="Times New Roman" w:hAnsi="Times New Roman" w:cs="Times New Roman"/>
          <w:sz w:val="24"/>
          <w:szCs w:val="24"/>
        </w:rPr>
      </w:pPr>
    </w:p>
    <w:p w14:paraId="166EE8D3" w14:textId="37E6A6DE" w:rsidR="005C5E6D" w:rsidRPr="00696146" w:rsidRDefault="005C5E6D" w:rsidP="00846141">
      <w:pPr>
        <w:spacing w:after="0" w:line="276" w:lineRule="auto"/>
        <w:rPr>
          <w:rFonts w:ascii="Times New Roman" w:hAnsi="Times New Roman" w:cs="Times New Roman"/>
          <w:sz w:val="24"/>
          <w:szCs w:val="24"/>
        </w:rPr>
      </w:pPr>
    </w:p>
    <w:p w14:paraId="269C5FAD" w14:textId="580F3F32" w:rsidR="005C5E6D" w:rsidRPr="00696146" w:rsidRDefault="005C5E6D" w:rsidP="00846141">
      <w:pPr>
        <w:spacing w:after="0" w:line="276" w:lineRule="auto"/>
        <w:rPr>
          <w:rFonts w:ascii="Times New Roman" w:hAnsi="Times New Roman" w:cs="Times New Roman"/>
          <w:sz w:val="24"/>
          <w:szCs w:val="24"/>
        </w:rPr>
      </w:pPr>
    </w:p>
    <w:p w14:paraId="5BF848B7" w14:textId="5F0A6F5E" w:rsidR="005C5E6D" w:rsidRPr="00696146" w:rsidRDefault="005C5E6D" w:rsidP="00846141">
      <w:pPr>
        <w:spacing w:after="0" w:line="276" w:lineRule="auto"/>
        <w:rPr>
          <w:rFonts w:ascii="Times New Roman" w:hAnsi="Times New Roman" w:cs="Times New Roman"/>
          <w:sz w:val="24"/>
          <w:szCs w:val="24"/>
        </w:rPr>
      </w:pPr>
    </w:p>
    <w:p w14:paraId="2E5F4FA7" w14:textId="099C0013" w:rsidR="00AF595F" w:rsidRPr="00696146" w:rsidRDefault="00AF595F"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br w:type="page"/>
      </w:r>
    </w:p>
    <w:p w14:paraId="1AE796D5" w14:textId="77777777" w:rsidR="00AF595F" w:rsidRPr="00696146" w:rsidRDefault="00AF595F" w:rsidP="00846141">
      <w:pPr>
        <w:spacing w:after="0" w:line="276" w:lineRule="auto"/>
        <w:rPr>
          <w:rFonts w:ascii="Times New Roman" w:hAnsi="Times New Roman" w:cs="Times New Roman"/>
          <w:sz w:val="24"/>
          <w:szCs w:val="24"/>
        </w:rPr>
        <w:sectPr w:rsidR="00AF595F" w:rsidRPr="00696146">
          <w:pgSz w:w="12240" w:h="15840"/>
          <w:pgMar w:top="1440" w:right="1440" w:bottom="1440" w:left="1440" w:header="720" w:footer="720" w:gutter="0"/>
          <w:cols w:space="720"/>
          <w:docGrid w:linePitch="360"/>
        </w:sectPr>
      </w:pPr>
    </w:p>
    <w:p w14:paraId="7035A38C" w14:textId="7CB08309"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696146" w:rsidRDefault="00634AFC" w:rsidP="00846141">
      <w:pPr>
        <w:spacing w:after="0" w:line="276" w:lineRule="auto"/>
        <w:rPr>
          <w:rFonts w:ascii="Times New Roman" w:hAnsi="Times New Roman" w:cs="Times New Roman"/>
          <w:sz w:val="24"/>
          <w:szCs w:val="24"/>
        </w:rPr>
      </w:pPr>
    </w:p>
    <w:p w14:paraId="25C8E524" w14:textId="270B6D4C" w:rsidR="00634AFC" w:rsidRPr="00696146" w:rsidRDefault="00634AFC" w:rsidP="00846141">
      <w:pPr>
        <w:spacing w:after="0" w:line="276" w:lineRule="auto"/>
        <w:rPr>
          <w:rFonts w:ascii="Times New Roman" w:hAnsi="Times New Roman" w:cs="Times New Roman"/>
          <w:sz w:val="24"/>
          <w:szCs w:val="24"/>
        </w:rPr>
      </w:pPr>
    </w:p>
    <w:p w14:paraId="7C6CC091" w14:textId="73247136" w:rsidR="00634AFC" w:rsidRPr="00696146" w:rsidRDefault="00634AFC" w:rsidP="00846141">
      <w:pPr>
        <w:spacing w:after="0" w:line="276" w:lineRule="auto"/>
        <w:rPr>
          <w:rFonts w:ascii="Times New Roman" w:hAnsi="Times New Roman" w:cs="Times New Roman"/>
          <w:sz w:val="24"/>
          <w:szCs w:val="24"/>
        </w:rPr>
      </w:pPr>
    </w:p>
    <w:p w14:paraId="58180C3E" w14:textId="23F497F3" w:rsidR="00634AFC" w:rsidRPr="00696146" w:rsidRDefault="00AA6AAE"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696146" w:rsidRDefault="00634AFC" w:rsidP="00846141">
      <w:pPr>
        <w:spacing w:after="0" w:line="276" w:lineRule="auto"/>
        <w:rPr>
          <w:rFonts w:ascii="Times New Roman" w:hAnsi="Times New Roman" w:cs="Times New Roman"/>
          <w:sz w:val="24"/>
          <w:szCs w:val="24"/>
        </w:rPr>
      </w:pPr>
    </w:p>
    <w:p w14:paraId="53142408" w14:textId="46B71B94" w:rsidR="00634AFC" w:rsidRPr="00696146" w:rsidRDefault="00634AFC" w:rsidP="00846141">
      <w:pPr>
        <w:spacing w:after="0" w:line="276" w:lineRule="auto"/>
        <w:rPr>
          <w:rFonts w:ascii="Times New Roman" w:hAnsi="Times New Roman" w:cs="Times New Roman"/>
          <w:sz w:val="24"/>
          <w:szCs w:val="24"/>
        </w:rPr>
      </w:pPr>
    </w:p>
    <w:p w14:paraId="79A9C571" w14:textId="0108879A" w:rsidR="00634AFC" w:rsidRPr="00696146" w:rsidRDefault="00634AFC" w:rsidP="00846141">
      <w:pPr>
        <w:spacing w:after="0" w:line="276" w:lineRule="auto"/>
        <w:rPr>
          <w:rFonts w:ascii="Times New Roman" w:hAnsi="Times New Roman" w:cs="Times New Roman"/>
          <w:sz w:val="24"/>
          <w:szCs w:val="24"/>
        </w:rPr>
      </w:pPr>
    </w:p>
    <w:p w14:paraId="3F46C2B0" w14:textId="24D580EE"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696146" w:rsidRDefault="00634AFC" w:rsidP="00846141">
      <w:pPr>
        <w:spacing w:after="0" w:line="276" w:lineRule="auto"/>
        <w:rPr>
          <w:rFonts w:ascii="Times New Roman" w:hAnsi="Times New Roman" w:cs="Times New Roman"/>
          <w:sz w:val="24"/>
          <w:szCs w:val="24"/>
        </w:rPr>
      </w:pPr>
    </w:p>
    <w:p w14:paraId="63742ABA" w14:textId="7A97FF87" w:rsidR="00634AFC" w:rsidRPr="00696146" w:rsidRDefault="00634AFC" w:rsidP="00846141">
      <w:pPr>
        <w:spacing w:after="0" w:line="276" w:lineRule="auto"/>
        <w:rPr>
          <w:rFonts w:ascii="Times New Roman" w:hAnsi="Times New Roman" w:cs="Times New Roman"/>
          <w:sz w:val="24"/>
          <w:szCs w:val="24"/>
        </w:rPr>
      </w:pPr>
    </w:p>
    <w:p w14:paraId="3432D5B4" w14:textId="46E1606B" w:rsidR="00634AFC" w:rsidRPr="00696146" w:rsidRDefault="00634AFC" w:rsidP="00846141">
      <w:pPr>
        <w:spacing w:after="0" w:line="276" w:lineRule="auto"/>
        <w:rPr>
          <w:rFonts w:ascii="Times New Roman" w:hAnsi="Times New Roman" w:cs="Times New Roman"/>
          <w:sz w:val="24"/>
          <w:szCs w:val="24"/>
        </w:rPr>
      </w:pPr>
    </w:p>
    <w:p w14:paraId="4F3CC0D6" w14:textId="64C8D7CA"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696146" w:rsidRDefault="00634AFC" w:rsidP="00846141">
      <w:pPr>
        <w:spacing w:after="0" w:line="276" w:lineRule="auto"/>
        <w:rPr>
          <w:rFonts w:ascii="Times New Roman" w:hAnsi="Times New Roman" w:cs="Times New Roman"/>
          <w:sz w:val="24"/>
          <w:szCs w:val="24"/>
        </w:rPr>
      </w:pPr>
    </w:p>
    <w:p w14:paraId="5F517722" w14:textId="535436B5" w:rsidR="00634AFC" w:rsidRPr="00696146" w:rsidRDefault="00634AFC" w:rsidP="00846141">
      <w:pPr>
        <w:spacing w:after="0" w:line="276" w:lineRule="auto"/>
        <w:rPr>
          <w:rFonts w:ascii="Times New Roman" w:hAnsi="Times New Roman" w:cs="Times New Roman"/>
          <w:sz w:val="24"/>
          <w:szCs w:val="24"/>
        </w:rPr>
      </w:pPr>
    </w:p>
    <w:p w14:paraId="60C3920C" w14:textId="49C6BD76" w:rsidR="00634AFC" w:rsidRPr="00696146" w:rsidRDefault="00634AFC" w:rsidP="00846141">
      <w:pPr>
        <w:spacing w:after="0" w:line="276" w:lineRule="auto"/>
        <w:rPr>
          <w:rFonts w:ascii="Times New Roman" w:hAnsi="Times New Roman" w:cs="Times New Roman"/>
          <w:sz w:val="24"/>
          <w:szCs w:val="24"/>
        </w:rPr>
      </w:pPr>
    </w:p>
    <w:p w14:paraId="685F2F4E" w14:textId="70B7675E" w:rsidR="00634AFC"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696146" w:rsidRDefault="00634AFC" w:rsidP="00846141">
      <w:pPr>
        <w:spacing w:after="0" w:line="276" w:lineRule="auto"/>
        <w:rPr>
          <w:rFonts w:ascii="Times New Roman" w:hAnsi="Times New Roman" w:cs="Times New Roman"/>
          <w:sz w:val="24"/>
          <w:szCs w:val="24"/>
        </w:rPr>
      </w:pPr>
    </w:p>
    <w:p w14:paraId="5810CAA9" w14:textId="173B8891" w:rsidR="00634AFC" w:rsidRPr="00696146" w:rsidRDefault="00634AFC" w:rsidP="00846141">
      <w:pPr>
        <w:spacing w:after="0" w:line="276" w:lineRule="auto"/>
        <w:rPr>
          <w:rFonts w:ascii="Times New Roman" w:hAnsi="Times New Roman" w:cs="Times New Roman"/>
          <w:sz w:val="24"/>
          <w:szCs w:val="24"/>
        </w:rPr>
      </w:pPr>
    </w:p>
    <w:p w14:paraId="61F2EDFA" w14:textId="3FA07EB7" w:rsidR="00634AFC" w:rsidRPr="00696146" w:rsidRDefault="00634AFC" w:rsidP="00846141">
      <w:pPr>
        <w:spacing w:after="0" w:line="276" w:lineRule="auto"/>
        <w:rPr>
          <w:rFonts w:ascii="Times New Roman" w:hAnsi="Times New Roman" w:cs="Times New Roman"/>
          <w:sz w:val="24"/>
          <w:szCs w:val="24"/>
        </w:rPr>
      </w:pPr>
    </w:p>
    <w:p w14:paraId="375102C0" w14:textId="33A7956D"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696146" w:rsidRDefault="00D82E1A" w:rsidP="00846141">
      <w:pPr>
        <w:spacing w:after="0" w:line="276" w:lineRule="auto"/>
        <w:rPr>
          <w:rFonts w:ascii="Times New Roman" w:hAnsi="Times New Roman" w:cs="Times New Roman"/>
          <w:sz w:val="24"/>
          <w:szCs w:val="24"/>
        </w:rPr>
      </w:pPr>
    </w:p>
    <w:p w14:paraId="3D737E1D" w14:textId="12B9FAC6" w:rsidR="00D82E1A" w:rsidRPr="00696146" w:rsidRDefault="00D82E1A" w:rsidP="00846141">
      <w:pPr>
        <w:spacing w:after="0" w:line="276" w:lineRule="auto"/>
        <w:rPr>
          <w:rFonts w:ascii="Times New Roman" w:hAnsi="Times New Roman" w:cs="Times New Roman"/>
          <w:sz w:val="24"/>
          <w:szCs w:val="24"/>
        </w:rPr>
      </w:pPr>
    </w:p>
    <w:p w14:paraId="03D6486A" w14:textId="4EA4ACC0" w:rsidR="00D82E1A" w:rsidRPr="00696146" w:rsidRDefault="00D82E1A" w:rsidP="00846141">
      <w:pPr>
        <w:spacing w:after="0" w:line="276" w:lineRule="auto"/>
        <w:rPr>
          <w:rFonts w:ascii="Times New Roman" w:hAnsi="Times New Roman" w:cs="Times New Roman"/>
          <w:sz w:val="24"/>
          <w:szCs w:val="24"/>
        </w:rPr>
      </w:pPr>
    </w:p>
    <w:p w14:paraId="1E841BF7" w14:textId="4E10E1C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696146" w:rsidRDefault="00D82E1A" w:rsidP="00846141">
      <w:pPr>
        <w:spacing w:after="0" w:line="276" w:lineRule="auto"/>
        <w:rPr>
          <w:rFonts w:ascii="Times New Roman" w:hAnsi="Times New Roman" w:cs="Times New Roman"/>
          <w:sz w:val="24"/>
          <w:szCs w:val="24"/>
        </w:rPr>
      </w:pPr>
    </w:p>
    <w:p w14:paraId="43AAD4AC" w14:textId="0BAD9664" w:rsidR="00D82E1A" w:rsidRPr="00696146" w:rsidRDefault="00D82E1A" w:rsidP="00846141">
      <w:pPr>
        <w:spacing w:after="0" w:line="276" w:lineRule="auto"/>
        <w:rPr>
          <w:rFonts w:ascii="Times New Roman" w:hAnsi="Times New Roman" w:cs="Times New Roman"/>
          <w:sz w:val="24"/>
          <w:szCs w:val="24"/>
        </w:rPr>
      </w:pPr>
    </w:p>
    <w:p w14:paraId="1D6F2DE2" w14:textId="4D3FE961" w:rsidR="00D82E1A" w:rsidRPr="00696146" w:rsidRDefault="00D82E1A" w:rsidP="00846141">
      <w:pPr>
        <w:spacing w:after="0" w:line="276" w:lineRule="auto"/>
        <w:rPr>
          <w:rFonts w:ascii="Times New Roman" w:hAnsi="Times New Roman" w:cs="Times New Roman"/>
          <w:sz w:val="24"/>
          <w:szCs w:val="24"/>
        </w:rPr>
      </w:pPr>
    </w:p>
    <w:p w14:paraId="27E90382" w14:textId="341C9BF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696146" w:rsidRDefault="00634AFC" w:rsidP="00846141">
      <w:pPr>
        <w:spacing w:after="0" w:line="276" w:lineRule="auto"/>
        <w:rPr>
          <w:rFonts w:ascii="Times New Roman" w:hAnsi="Times New Roman" w:cs="Times New Roman"/>
          <w:sz w:val="24"/>
          <w:szCs w:val="24"/>
        </w:rPr>
      </w:pPr>
    </w:p>
    <w:p w14:paraId="1BC50BB7" w14:textId="715F3DAD" w:rsidR="00D82E1A" w:rsidRPr="00696146" w:rsidRDefault="00D82E1A" w:rsidP="00846141">
      <w:pPr>
        <w:spacing w:after="0" w:line="276" w:lineRule="auto"/>
        <w:rPr>
          <w:rFonts w:ascii="Times New Roman" w:hAnsi="Times New Roman" w:cs="Times New Roman"/>
          <w:sz w:val="24"/>
          <w:szCs w:val="24"/>
        </w:rPr>
      </w:pPr>
    </w:p>
    <w:p w14:paraId="6DCDF9A6" w14:textId="11EF536A" w:rsidR="00D82E1A" w:rsidRPr="00696146" w:rsidRDefault="00D82E1A" w:rsidP="00846141">
      <w:pPr>
        <w:spacing w:after="0" w:line="276" w:lineRule="auto"/>
        <w:rPr>
          <w:rFonts w:ascii="Times New Roman" w:hAnsi="Times New Roman" w:cs="Times New Roman"/>
          <w:sz w:val="24"/>
          <w:szCs w:val="24"/>
        </w:rPr>
      </w:pPr>
    </w:p>
    <w:p w14:paraId="255FB199" w14:textId="1E8ABAE3"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696146" w:rsidRDefault="00D82E1A" w:rsidP="00846141">
      <w:pPr>
        <w:spacing w:after="0" w:line="276" w:lineRule="auto"/>
        <w:rPr>
          <w:rFonts w:ascii="Times New Roman" w:hAnsi="Times New Roman" w:cs="Times New Roman"/>
          <w:sz w:val="24"/>
          <w:szCs w:val="24"/>
        </w:rPr>
      </w:pPr>
    </w:p>
    <w:p w14:paraId="76871C58" w14:textId="38574099" w:rsidR="00D82E1A" w:rsidRPr="00696146" w:rsidRDefault="00D82E1A" w:rsidP="00846141">
      <w:pPr>
        <w:spacing w:after="0" w:line="276" w:lineRule="auto"/>
        <w:rPr>
          <w:rFonts w:ascii="Times New Roman" w:hAnsi="Times New Roman" w:cs="Times New Roman"/>
          <w:sz w:val="24"/>
          <w:szCs w:val="24"/>
        </w:rPr>
      </w:pPr>
    </w:p>
    <w:p w14:paraId="06560554" w14:textId="2D170F87" w:rsidR="00D82E1A" w:rsidRPr="00696146" w:rsidRDefault="00D82E1A" w:rsidP="00846141">
      <w:pPr>
        <w:spacing w:after="0" w:line="276" w:lineRule="auto"/>
        <w:rPr>
          <w:rFonts w:ascii="Times New Roman" w:hAnsi="Times New Roman" w:cs="Times New Roman"/>
          <w:sz w:val="24"/>
          <w:szCs w:val="24"/>
        </w:rPr>
      </w:pPr>
    </w:p>
    <w:p w14:paraId="68BB87BB" w14:textId="1CB742E0"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696146" w:rsidRDefault="00D82E1A" w:rsidP="00846141">
      <w:pPr>
        <w:spacing w:after="0" w:line="276" w:lineRule="auto"/>
        <w:rPr>
          <w:rFonts w:ascii="Times New Roman" w:hAnsi="Times New Roman" w:cs="Times New Roman"/>
          <w:sz w:val="24"/>
          <w:szCs w:val="24"/>
        </w:rPr>
      </w:pPr>
    </w:p>
    <w:p w14:paraId="251B5D6A" w14:textId="25DB7D42" w:rsidR="00D82E1A" w:rsidRPr="00696146" w:rsidRDefault="00D82E1A" w:rsidP="00846141">
      <w:pPr>
        <w:spacing w:after="0" w:line="276" w:lineRule="auto"/>
        <w:rPr>
          <w:rFonts w:ascii="Times New Roman" w:hAnsi="Times New Roman" w:cs="Times New Roman"/>
          <w:sz w:val="24"/>
          <w:szCs w:val="24"/>
        </w:rPr>
      </w:pPr>
    </w:p>
    <w:p w14:paraId="706106F8" w14:textId="77777777" w:rsidR="00D82E1A" w:rsidRPr="00696146" w:rsidRDefault="00D82E1A" w:rsidP="00846141">
      <w:pPr>
        <w:spacing w:after="0" w:line="276" w:lineRule="auto"/>
        <w:rPr>
          <w:rFonts w:ascii="Times New Roman" w:hAnsi="Times New Roman" w:cs="Times New Roman"/>
          <w:sz w:val="24"/>
          <w:szCs w:val="24"/>
        </w:rPr>
      </w:pPr>
    </w:p>
    <w:p w14:paraId="172A39C5" w14:textId="440D7589"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696146" w:rsidRDefault="00D82E1A" w:rsidP="00846141">
      <w:pPr>
        <w:spacing w:after="0" w:line="276" w:lineRule="auto"/>
        <w:rPr>
          <w:rFonts w:ascii="Times New Roman" w:hAnsi="Times New Roman" w:cs="Times New Roman"/>
          <w:sz w:val="24"/>
          <w:szCs w:val="24"/>
        </w:rPr>
      </w:pPr>
    </w:p>
    <w:p w14:paraId="04813298" w14:textId="77777777" w:rsidR="00D82E1A" w:rsidRPr="00696146" w:rsidRDefault="00D82E1A" w:rsidP="00846141">
      <w:pPr>
        <w:spacing w:after="0" w:line="276" w:lineRule="auto"/>
        <w:rPr>
          <w:rFonts w:ascii="Times New Roman" w:hAnsi="Times New Roman" w:cs="Times New Roman"/>
          <w:sz w:val="24"/>
          <w:szCs w:val="24"/>
        </w:rPr>
      </w:pPr>
    </w:p>
    <w:p w14:paraId="741996FD" w14:textId="77777777" w:rsidR="00D82E1A" w:rsidRPr="00696146" w:rsidRDefault="00D82E1A" w:rsidP="00846141">
      <w:pPr>
        <w:spacing w:after="0" w:line="276" w:lineRule="auto"/>
        <w:rPr>
          <w:rFonts w:ascii="Times New Roman" w:hAnsi="Times New Roman" w:cs="Times New Roman"/>
          <w:sz w:val="24"/>
          <w:szCs w:val="24"/>
        </w:rPr>
      </w:pPr>
    </w:p>
    <w:p w14:paraId="0051FB99" w14:textId="21315D4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696146" w:rsidRDefault="00D82E1A" w:rsidP="00846141">
      <w:pPr>
        <w:spacing w:after="0" w:line="276" w:lineRule="auto"/>
        <w:rPr>
          <w:rFonts w:ascii="Times New Roman" w:hAnsi="Times New Roman" w:cs="Times New Roman"/>
          <w:sz w:val="24"/>
          <w:szCs w:val="24"/>
        </w:rPr>
      </w:pPr>
    </w:p>
    <w:p w14:paraId="26879121" w14:textId="77777777" w:rsidR="00D82E1A" w:rsidRPr="00696146" w:rsidRDefault="00D82E1A" w:rsidP="00846141">
      <w:pPr>
        <w:spacing w:after="0" w:line="276" w:lineRule="auto"/>
        <w:rPr>
          <w:rFonts w:ascii="Times New Roman" w:hAnsi="Times New Roman" w:cs="Times New Roman"/>
          <w:sz w:val="24"/>
          <w:szCs w:val="24"/>
        </w:rPr>
      </w:pPr>
    </w:p>
    <w:p w14:paraId="176BEF69" w14:textId="77777777" w:rsidR="00D82E1A" w:rsidRPr="00696146" w:rsidRDefault="00D82E1A" w:rsidP="00846141">
      <w:pPr>
        <w:spacing w:after="0" w:line="276" w:lineRule="auto"/>
        <w:rPr>
          <w:rFonts w:ascii="Times New Roman" w:hAnsi="Times New Roman" w:cs="Times New Roman"/>
          <w:sz w:val="24"/>
          <w:szCs w:val="24"/>
        </w:rPr>
      </w:pPr>
    </w:p>
    <w:p w14:paraId="1218F472" w14:textId="6A538517"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696146" w:rsidRDefault="00D82E1A" w:rsidP="00846141">
      <w:pPr>
        <w:spacing w:after="0" w:line="276" w:lineRule="auto"/>
        <w:rPr>
          <w:rFonts w:ascii="Times New Roman" w:hAnsi="Times New Roman" w:cs="Times New Roman"/>
          <w:sz w:val="24"/>
          <w:szCs w:val="24"/>
        </w:rPr>
      </w:pPr>
    </w:p>
    <w:p w14:paraId="46689D40" w14:textId="77777777" w:rsidR="00D82E1A" w:rsidRPr="00696146" w:rsidRDefault="00D82E1A" w:rsidP="00846141">
      <w:pPr>
        <w:spacing w:after="0" w:line="276" w:lineRule="auto"/>
        <w:rPr>
          <w:rFonts w:ascii="Times New Roman" w:hAnsi="Times New Roman" w:cs="Times New Roman"/>
          <w:sz w:val="24"/>
          <w:szCs w:val="24"/>
        </w:rPr>
      </w:pPr>
    </w:p>
    <w:p w14:paraId="6FF7FFC8" w14:textId="77777777" w:rsidR="00D82E1A" w:rsidRPr="00696146" w:rsidRDefault="00D82E1A" w:rsidP="00846141">
      <w:pPr>
        <w:spacing w:after="0" w:line="276" w:lineRule="auto"/>
        <w:rPr>
          <w:rFonts w:ascii="Times New Roman" w:hAnsi="Times New Roman" w:cs="Times New Roman"/>
          <w:sz w:val="24"/>
          <w:szCs w:val="24"/>
        </w:rPr>
      </w:pPr>
    </w:p>
    <w:p w14:paraId="622D00E8" w14:textId="28C69282"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696146" w:rsidRDefault="00D82E1A" w:rsidP="00846141">
      <w:pPr>
        <w:spacing w:after="0" w:line="276" w:lineRule="auto"/>
        <w:rPr>
          <w:rFonts w:ascii="Times New Roman" w:hAnsi="Times New Roman" w:cs="Times New Roman"/>
          <w:sz w:val="24"/>
          <w:szCs w:val="24"/>
        </w:rPr>
      </w:pPr>
    </w:p>
    <w:p w14:paraId="32B7A291" w14:textId="77777777" w:rsidR="00D82E1A" w:rsidRPr="00696146" w:rsidRDefault="00D82E1A" w:rsidP="00846141">
      <w:pPr>
        <w:spacing w:after="0" w:line="276" w:lineRule="auto"/>
        <w:rPr>
          <w:rFonts w:ascii="Times New Roman" w:hAnsi="Times New Roman" w:cs="Times New Roman"/>
          <w:sz w:val="24"/>
          <w:szCs w:val="24"/>
        </w:rPr>
      </w:pPr>
    </w:p>
    <w:p w14:paraId="5A9059B6" w14:textId="77777777" w:rsidR="00D82E1A" w:rsidRPr="00696146" w:rsidRDefault="00D82E1A" w:rsidP="00846141">
      <w:pPr>
        <w:spacing w:after="0" w:line="276" w:lineRule="auto"/>
        <w:rPr>
          <w:rFonts w:ascii="Times New Roman" w:hAnsi="Times New Roman" w:cs="Times New Roman"/>
          <w:sz w:val="24"/>
          <w:szCs w:val="24"/>
        </w:rPr>
      </w:pPr>
    </w:p>
    <w:p w14:paraId="0386145E" w14:textId="0E5F9F9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696146" w:rsidRDefault="00D82E1A" w:rsidP="00846141">
      <w:pPr>
        <w:spacing w:after="0" w:line="276" w:lineRule="auto"/>
        <w:rPr>
          <w:rFonts w:ascii="Times New Roman" w:hAnsi="Times New Roman" w:cs="Times New Roman"/>
          <w:sz w:val="24"/>
          <w:szCs w:val="24"/>
        </w:rPr>
      </w:pPr>
    </w:p>
    <w:p w14:paraId="7599EAA2" w14:textId="77777777" w:rsidR="00D82E1A" w:rsidRPr="00696146" w:rsidRDefault="00D82E1A" w:rsidP="00846141">
      <w:pPr>
        <w:spacing w:after="0" w:line="276" w:lineRule="auto"/>
        <w:rPr>
          <w:rFonts w:ascii="Times New Roman" w:hAnsi="Times New Roman" w:cs="Times New Roman"/>
          <w:sz w:val="24"/>
          <w:szCs w:val="24"/>
        </w:rPr>
      </w:pPr>
    </w:p>
    <w:p w14:paraId="0EC6E3F0" w14:textId="77777777" w:rsidR="00D82E1A" w:rsidRPr="00696146" w:rsidRDefault="00D82E1A" w:rsidP="00846141">
      <w:pPr>
        <w:spacing w:after="0" w:line="276" w:lineRule="auto"/>
        <w:rPr>
          <w:rFonts w:ascii="Times New Roman" w:hAnsi="Times New Roman" w:cs="Times New Roman"/>
          <w:sz w:val="24"/>
          <w:szCs w:val="24"/>
        </w:rPr>
      </w:pPr>
    </w:p>
    <w:p w14:paraId="0375D56C" w14:textId="0A66DE83" w:rsidR="00D82E1A" w:rsidRPr="00696146" w:rsidRDefault="00B90216"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696146" w:rsidRDefault="00D82E1A" w:rsidP="00846141">
      <w:pPr>
        <w:spacing w:after="0" w:line="276" w:lineRule="auto"/>
        <w:rPr>
          <w:rFonts w:ascii="Times New Roman" w:hAnsi="Times New Roman" w:cs="Times New Roman"/>
          <w:sz w:val="24"/>
          <w:szCs w:val="24"/>
        </w:rPr>
      </w:pPr>
    </w:p>
    <w:p w14:paraId="7F2BB2D5" w14:textId="77777777" w:rsidR="00D82E1A" w:rsidRPr="00696146" w:rsidRDefault="00D82E1A" w:rsidP="00846141">
      <w:pPr>
        <w:spacing w:after="0" w:line="276" w:lineRule="auto"/>
        <w:rPr>
          <w:rFonts w:ascii="Times New Roman" w:hAnsi="Times New Roman" w:cs="Times New Roman"/>
          <w:sz w:val="24"/>
          <w:szCs w:val="24"/>
        </w:rPr>
      </w:pPr>
    </w:p>
    <w:p w14:paraId="23D8178B" w14:textId="0C927FA9" w:rsidR="00115F76"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w:t>
      </w:r>
      <w:r w:rsidR="006F71FF" w:rsidRPr="00696146">
        <w:rPr>
          <w:rFonts w:ascii="Times New Roman" w:hAnsi="Times New Roman" w:cs="Times New Roman"/>
          <w:sz w:val="24"/>
          <w:szCs w:val="24"/>
        </w:rPr>
        <w:t>1</w:t>
      </w:r>
      <w:r w:rsidR="007767BB" w:rsidRPr="00696146">
        <w:rPr>
          <w:rFonts w:ascii="Times New Roman" w:hAnsi="Times New Roman" w:cs="Times New Roman"/>
          <w:sz w:val="24"/>
          <w:szCs w:val="24"/>
        </w:rPr>
        <w:t>3</w:t>
      </w:r>
      <w:r w:rsidRPr="00696146">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w:t>
      </w:r>
      <w:r w:rsidR="006F71FF" w:rsidRPr="00696146">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(18.6°C), respectively. Meanwhile, the low, mid, and high elevation (elev) plot columns correspond respectively to the 15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50</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and 85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xml:space="preserve"> percentiles of the elevation data across all sampling sites within the Hubbard Brook Experimental Forest (north; low elev = 461.4 m, mid elev = 609.1 m, high elev = 773.1 m), Monongahela National Forest (central; low elev = 706.7 m, mid elev = 927.3 m, high elev = 1226.4 m), or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(south; low elev = 546.4 m, mid elev = 977.4 m, high elev = 1566.3 m). </w:t>
      </w:r>
      <w:r w:rsidRPr="00696146">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696146" w:rsidRDefault="006F71FF" w:rsidP="00846141">
      <w:pPr>
        <w:spacing w:after="0" w:line="276" w:lineRule="auto"/>
        <w:rPr>
          <w:rFonts w:ascii="Times New Roman" w:hAnsi="Times New Roman" w:cs="Times New Roman"/>
          <w:sz w:val="24"/>
          <w:szCs w:val="24"/>
        </w:rPr>
      </w:pPr>
    </w:p>
    <w:p w14:paraId="01453C33" w14:textId="77777777" w:rsidR="006F71FF" w:rsidRPr="00696146" w:rsidRDefault="006F71FF" w:rsidP="00846141">
      <w:pPr>
        <w:spacing w:after="0" w:line="276" w:lineRule="auto"/>
        <w:rPr>
          <w:rFonts w:ascii="Times New Roman" w:hAnsi="Times New Roman" w:cs="Times New Roman"/>
          <w:sz w:val="24"/>
          <w:szCs w:val="24"/>
        </w:rPr>
      </w:pPr>
    </w:p>
    <w:p w14:paraId="41923486" w14:textId="5BB67221" w:rsidR="006F71FF" w:rsidRPr="00696146" w:rsidRDefault="006F71FF" w:rsidP="00846141">
      <w:pPr>
        <w:spacing w:after="0" w:line="276" w:lineRule="auto"/>
        <w:rPr>
          <w:rFonts w:ascii="Times New Roman" w:hAnsi="Times New Roman" w:cs="Times New Roman"/>
          <w:sz w:val="24"/>
          <w:szCs w:val="24"/>
        </w:rPr>
        <w:sectPr w:rsidR="006F71FF" w:rsidRPr="00696146" w:rsidSect="00AF595F">
          <w:pgSz w:w="15840" w:h="12240" w:orient="landscape"/>
          <w:pgMar w:top="1440" w:right="1440" w:bottom="1440" w:left="1440" w:header="720" w:footer="720" w:gutter="0"/>
          <w:cols w:space="720"/>
          <w:docGrid w:linePitch="360"/>
        </w:sectPr>
      </w:pPr>
    </w:p>
    <w:p w14:paraId="201DC719" w14:textId="4E198B6F"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Pr="00696146" w:rsidRDefault="00BF1E3E" w:rsidP="00200A85">
      <w:pPr>
        <w:spacing w:after="0" w:line="276" w:lineRule="auto"/>
        <w:rPr>
          <w:rFonts w:ascii="Times New Roman" w:hAnsi="Times New Roman" w:cs="Times New Roman"/>
          <w:sz w:val="24"/>
          <w:szCs w:val="24"/>
        </w:rPr>
      </w:pPr>
    </w:p>
    <w:p w14:paraId="6D9035FF" w14:textId="474EBFCE"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Pr="00696146" w:rsidRDefault="00BF1E3E" w:rsidP="00200A85">
      <w:pPr>
        <w:spacing w:after="0" w:line="276" w:lineRule="auto"/>
        <w:rPr>
          <w:rFonts w:ascii="Times New Roman" w:hAnsi="Times New Roman" w:cs="Times New Roman"/>
          <w:sz w:val="24"/>
          <w:szCs w:val="24"/>
        </w:rPr>
      </w:pPr>
    </w:p>
    <w:p w14:paraId="18AF10FE" w14:textId="0A355886"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Pr="00696146" w:rsidRDefault="00BF1E3E" w:rsidP="005127DE">
      <w:pPr>
        <w:spacing w:after="0" w:line="276" w:lineRule="auto"/>
        <w:rPr>
          <w:rFonts w:ascii="Times New Roman" w:hAnsi="Times New Roman" w:cs="Times New Roman"/>
          <w:sz w:val="24"/>
          <w:szCs w:val="24"/>
        </w:rPr>
      </w:pPr>
    </w:p>
    <w:p w14:paraId="2D1CADA1" w14:textId="46B70F55" w:rsidR="00BF1E3E" w:rsidRPr="00696146" w:rsidRDefault="00BF1E3E" w:rsidP="005127DE">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BAAF42D" wp14:editId="1EBC4B7B">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Pr="00696146" w:rsidRDefault="00BF1E3E" w:rsidP="005127DE">
      <w:pPr>
        <w:spacing w:after="0" w:line="276" w:lineRule="auto"/>
        <w:rPr>
          <w:rFonts w:ascii="Times New Roman" w:hAnsi="Times New Roman" w:cs="Times New Roman"/>
          <w:sz w:val="24"/>
          <w:szCs w:val="24"/>
        </w:rPr>
      </w:pPr>
    </w:p>
    <w:p w14:paraId="3F6FC6E1" w14:textId="7EA608F8" w:rsidR="005127DE" w:rsidRPr="00696146" w:rsidRDefault="000E69F7" w:rsidP="005127DE">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14. Compilation of combined results for the three-way interactions among an index of latitude, elevation</w:t>
      </w:r>
      <w:r w:rsidR="00BE16F6" w:rsidRPr="00696146">
        <w:rPr>
          <w:rFonts w:ascii="Times New Roman" w:hAnsi="Times New Roman" w:cs="Times New Roman"/>
          <w:sz w:val="24"/>
          <w:szCs w:val="24"/>
        </w:rPr>
        <w:t>,</w:t>
      </w:r>
      <w:r w:rsidRPr="00696146">
        <w:rPr>
          <w:rFonts w:ascii="Times New Roman" w:hAnsi="Times New Roman" w:cs="Times New Roman"/>
          <w:sz w:val="24"/>
          <w:szCs w:val="24"/>
        </w:rPr>
        <w:t xml:space="preserve"> and year / SD temperature / current precipitation / previous precipitation for all guilds and focal forest songbird species.</w:t>
      </w:r>
      <w:r w:rsidR="005127DE" w:rsidRPr="00696146">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696146">
        <w:rPr>
          <w:rFonts w:ascii="Times New Roman" w:hAnsi="Times New Roman" w:cs="Times New Roman"/>
          <w:sz w:val="24"/>
          <w:szCs w:val="24"/>
        </w:rPr>
        <w:t>2</w:t>
      </w:r>
      <w:r w:rsidR="005127DE" w:rsidRPr="00696146">
        <w:rPr>
          <w:rFonts w:ascii="Times New Roman" w:hAnsi="Times New Roman" w:cs="Times New Roman"/>
          <w:sz w:val="24"/>
          <w:szCs w:val="24"/>
        </w:rPr>
        <w:t xml:space="preserve"> North Carolina National Forests (18.6°C), respectively. Meanwhile, the low, mid, and high elevation (elev) plot columns </w:t>
      </w:r>
      <w:r w:rsidR="005127DE" w:rsidRPr="00696146">
        <w:rPr>
          <w:rFonts w:ascii="Times New Roman" w:hAnsi="Times New Roman" w:cs="Times New Roman"/>
          <w:sz w:val="24"/>
          <w:szCs w:val="24"/>
        </w:rPr>
        <w:lastRenderedPageBreak/>
        <w:t>correspond respectively to the 15</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50</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and 85</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xml:space="preserve"> percentiles of the elevation data across all sampling sites within the Hubbard Brook Experimental Forest (north; low elev = 461.4 m, mid elev = 609.1 m, high elev = 773.1 m), Monongahela National Forest (central; low elev = 706.7 m, mid elev = 927.3 m, high elev = 1226.4 m), or the </w:t>
      </w:r>
      <w:r w:rsidR="003D466F" w:rsidRPr="00696146">
        <w:rPr>
          <w:rFonts w:ascii="Times New Roman" w:hAnsi="Times New Roman" w:cs="Times New Roman"/>
          <w:sz w:val="24"/>
          <w:szCs w:val="24"/>
        </w:rPr>
        <w:t>2</w:t>
      </w:r>
      <w:r w:rsidR="005127DE" w:rsidRPr="00696146">
        <w:rPr>
          <w:rFonts w:ascii="Times New Roman" w:hAnsi="Times New Roman" w:cs="Times New Roman"/>
          <w:sz w:val="24"/>
          <w:szCs w:val="24"/>
        </w:rPr>
        <w:t xml:space="preserve"> North Carolina National Forests (south; low elev = 546.4 m, mid elev = 977.4 m, high elev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sidRPr="00696146">
        <w:rPr>
          <w:rFonts w:ascii="Times New Roman" w:hAnsi="Times New Roman" w:cs="Times New Roman"/>
          <w:sz w:val="24"/>
          <w:szCs w:val="24"/>
        </w:rPr>
        <w:t xml:space="preserve">with the same sign (positive or negative) </w:t>
      </w:r>
      <w:r w:rsidR="005127DE" w:rsidRPr="00696146">
        <w:rPr>
          <w:rFonts w:ascii="Times New Roman" w:hAnsi="Times New Roman" w:cs="Times New Roman"/>
          <w:sz w:val="24"/>
          <w:szCs w:val="24"/>
        </w:rPr>
        <w:t xml:space="preserve">in the elevational grouping directly to the left (first symbol if 2 present) </w:t>
      </w:r>
      <w:r w:rsidR="007578BB" w:rsidRPr="00696146">
        <w:rPr>
          <w:rFonts w:ascii="Times New Roman" w:hAnsi="Times New Roman" w:cs="Times New Roman"/>
          <w:sz w:val="24"/>
          <w:szCs w:val="24"/>
        </w:rPr>
        <w:t>or</w:t>
      </w:r>
      <w:r w:rsidR="005127DE" w:rsidRPr="00696146">
        <w:rPr>
          <w:rFonts w:ascii="Times New Roman" w:hAnsi="Times New Roman" w:cs="Times New Roman"/>
          <w:sz w:val="24"/>
          <w:szCs w:val="24"/>
        </w:rPr>
        <w:t xml:space="preserve"> in the latitudinal grouping directly above (second symbol if 2 present).</w:t>
      </w:r>
    </w:p>
    <w:p w14:paraId="7970A7AA" w14:textId="3E2D7B88" w:rsidR="000E69F7" w:rsidRPr="00696146" w:rsidRDefault="000E69F7" w:rsidP="00200A85">
      <w:pPr>
        <w:spacing w:after="0" w:line="276" w:lineRule="auto"/>
        <w:rPr>
          <w:rFonts w:ascii="Times New Roman" w:hAnsi="Times New Roman" w:cs="Times New Roman"/>
          <w:sz w:val="24"/>
          <w:szCs w:val="24"/>
        </w:rPr>
      </w:pPr>
    </w:p>
    <w:p w14:paraId="07BBF7C0" w14:textId="324D6ECC" w:rsidR="001B26C0" w:rsidRPr="00696146" w:rsidRDefault="001B26C0" w:rsidP="00846141">
      <w:pPr>
        <w:spacing w:after="0" w:line="276" w:lineRule="auto"/>
        <w:rPr>
          <w:rFonts w:ascii="Times New Roman" w:hAnsi="Times New Roman" w:cs="Times New Roman"/>
          <w:b/>
          <w:bCs/>
          <w:sz w:val="24"/>
          <w:szCs w:val="24"/>
        </w:rPr>
      </w:pPr>
    </w:p>
    <w:p w14:paraId="5FA0488C" w14:textId="230C04CB" w:rsidR="00BF1E3E" w:rsidRPr="00696146" w:rsidRDefault="00BF1E3E" w:rsidP="00846141">
      <w:pPr>
        <w:spacing w:after="0" w:line="276" w:lineRule="auto"/>
        <w:rPr>
          <w:rFonts w:ascii="Times New Roman" w:hAnsi="Times New Roman" w:cs="Times New Roman"/>
          <w:b/>
          <w:bCs/>
          <w:sz w:val="24"/>
          <w:szCs w:val="24"/>
        </w:rPr>
      </w:pPr>
    </w:p>
    <w:p w14:paraId="1F20A2BC" w14:textId="420FC89C" w:rsidR="00BF1E3E" w:rsidRPr="00696146" w:rsidRDefault="00BF1E3E" w:rsidP="00846141">
      <w:pPr>
        <w:spacing w:after="0" w:line="276" w:lineRule="auto"/>
        <w:rPr>
          <w:rFonts w:ascii="Times New Roman" w:hAnsi="Times New Roman" w:cs="Times New Roman"/>
          <w:b/>
          <w:bCs/>
          <w:sz w:val="24"/>
          <w:szCs w:val="24"/>
        </w:rPr>
      </w:pPr>
    </w:p>
    <w:p w14:paraId="728FD8FE" w14:textId="13847DB0" w:rsidR="00BF1E3E" w:rsidRPr="00696146" w:rsidRDefault="00BF1E3E" w:rsidP="00846141">
      <w:pPr>
        <w:spacing w:after="0" w:line="276" w:lineRule="auto"/>
        <w:rPr>
          <w:rFonts w:ascii="Times New Roman" w:hAnsi="Times New Roman" w:cs="Times New Roman"/>
          <w:b/>
          <w:bCs/>
          <w:sz w:val="24"/>
          <w:szCs w:val="24"/>
        </w:rPr>
      </w:pPr>
    </w:p>
    <w:p w14:paraId="5CD694B0" w14:textId="2F131648" w:rsidR="00BF1E3E" w:rsidRPr="00696146" w:rsidRDefault="00BF1E3E" w:rsidP="00846141">
      <w:pPr>
        <w:spacing w:after="0" w:line="276" w:lineRule="auto"/>
        <w:rPr>
          <w:rFonts w:ascii="Times New Roman" w:hAnsi="Times New Roman" w:cs="Times New Roman"/>
          <w:b/>
          <w:bCs/>
          <w:sz w:val="24"/>
          <w:szCs w:val="24"/>
        </w:rPr>
      </w:pPr>
    </w:p>
    <w:p w14:paraId="0A4A82AE" w14:textId="6783FB5D" w:rsidR="00BF1E3E" w:rsidRPr="00696146" w:rsidRDefault="00BF1E3E" w:rsidP="00846141">
      <w:pPr>
        <w:spacing w:after="0" w:line="276" w:lineRule="auto"/>
        <w:rPr>
          <w:rFonts w:ascii="Times New Roman" w:hAnsi="Times New Roman" w:cs="Times New Roman"/>
          <w:b/>
          <w:bCs/>
          <w:sz w:val="24"/>
          <w:szCs w:val="24"/>
        </w:rPr>
      </w:pPr>
    </w:p>
    <w:p w14:paraId="4D4F1ACA" w14:textId="6EC3A8D2" w:rsidR="00BF1E3E" w:rsidRPr="00696146" w:rsidRDefault="00BF1E3E" w:rsidP="00846141">
      <w:pPr>
        <w:spacing w:after="0" w:line="276" w:lineRule="auto"/>
        <w:rPr>
          <w:rFonts w:ascii="Times New Roman" w:hAnsi="Times New Roman" w:cs="Times New Roman"/>
          <w:b/>
          <w:bCs/>
          <w:sz w:val="24"/>
          <w:szCs w:val="24"/>
        </w:rPr>
      </w:pPr>
    </w:p>
    <w:p w14:paraId="633080A4" w14:textId="56C3F343" w:rsidR="00BF1E3E" w:rsidRPr="00696146" w:rsidRDefault="00BF1E3E" w:rsidP="00846141">
      <w:pPr>
        <w:spacing w:after="0" w:line="276" w:lineRule="auto"/>
        <w:rPr>
          <w:rFonts w:ascii="Times New Roman" w:hAnsi="Times New Roman" w:cs="Times New Roman"/>
          <w:b/>
          <w:bCs/>
          <w:sz w:val="24"/>
          <w:szCs w:val="24"/>
        </w:rPr>
      </w:pPr>
    </w:p>
    <w:p w14:paraId="36582975" w14:textId="6F3B385B" w:rsidR="00BF1E3E" w:rsidRPr="00696146" w:rsidRDefault="00BF1E3E" w:rsidP="00846141">
      <w:pPr>
        <w:spacing w:after="0" w:line="276" w:lineRule="auto"/>
        <w:rPr>
          <w:rFonts w:ascii="Times New Roman" w:hAnsi="Times New Roman" w:cs="Times New Roman"/>
          <w:b/>
          <w:bCs/>
          <w:sz w:val="24"/>
          <w:szCs w:val="24"/>
        </w:rPr>
      </w:pPr>
    </w:p>
    <w:p w14:paraId="4DEDE681" w14:textId="3AB0CEFC" w:rsidR="00BF1E3E" w:rsidRPr="00696146" w:rsidRDefault="00BF1E3E" w:rsidP="00846141">
      <w:pPr>
        <w:spacing w:after="0" w:line="276" w:lineRule="auto"/>
        <w:rPr>
          <w:rFonts w:ascii="Times New Roman" w:hAnsi="Times New Roman" w:cs="Times New Roman"/>
          <w:b/>
          <w:bCs/>
          <w:sz w:val="24"/>
          <w:szCs w:val="24"/>
        </w:rPr>
      </w:pPr>
    </w:p>
    <w:p w14:paraId="2C017782" w14:textId="4F528786" w:rsidR="00BF1E3E" w:rsidRPr="00696146" w:rsidRDefault="00BF1E3E" w:rsidP="00846141">
      <w:pPr>
        <w:spacing w:after="0" w:line="276" w:lineRule="auto"/>
        <w:rPr>
          <w:rFonts w:ascii="Times New Roman" w:hAnsi="Times New Roman" w:cs="Times New Roman"/>
          <w:b/>
          <w:bCs/>
          <w:sz w:val="24"/>
          <w:szCs w:val="24"/>
        </w:rPr>
      </w:pPr>
    </w:p>
    <w:p w14:paraId="2C25FC98" w14:textId="48580FB0" w:rsidR="00BF1E3E" w:rsidRPr="00696146" w:rsidRDefault="00BF1E3E" w:rsidP="00846141">
      <w:pPr>
        <w:spacing w:after="0" w:line="276" w:lineRule="auto"/>
        <w:rPr>
          <w:rFonts w:ascii="Times New Roman" w:hAnsi="Times New Roman" w:cs="Times New Roman"/>
          <w:b/>
          <w:bCs/>
          <w:sz w:val="24"/>
          <w:szCs w:val="24"/>
        </w:rPr>
      </w:pPr>
    </w:p>
    <w:p w14:paraId="755E9CD0" w14:textId="49B2DB83" w:rsidR="00BF1E3E" w:rsidRPr="00696146" w:rsidRDefault="00BF1E3E" w:rsidP="00846141">
      <w:pPr>
        <w:spacing w:after="0" w:line="276" w:lineRule="auto"/>
        <w:rPr>
          <w:rFonts w:ascii="Times New Roman" w:hAnsi="Times New Roman" w:cs="Times New Roman"/>
          <w:b/>
          <w:bCs/>
          <w:sz w:val="24"/>
          <w:szCs w:val="24"/>
        </w:rPr>
      </w:pPr>
    </w:p>
    <w:p w14:paraId="6D9C057B" w14:textId="158B382C" w:rsidR="00BF1E3E" w:rsidRPr="00696146" w:rsidRDefault="00BF1E3E" w:rsidP="00846141">
      <w:pPr>
        <w:spacing w:after="0" w:line="276" w:lineRule="auto"/>
        <w:rPr>
          <w:rFonts w:ascii="Times New Roman" w:hAnsi="Times New Roman" w:cs="Times New Roman"/>
          <w:b/>
          <w:bCs/>
          <w:sz w:val="24"/>
          <w:szCs w:val="24"/>
        </w:rPr>
      </w:pPr>
    </w:p>
    <w:p w14:paraId="18F6A676" w14:textId="495CB25E" w:rsidR="00BF1E3E" w:rsidRPr="00696146" w:rsidRDefault="00BF1E3E" w:rsidP="00846141">
      <w:pPr>
        <w:spacing w:after="0" w:line="276" w:lineRule="auto"/>
        <w:rPr>
          <w:rFonts w:ascii="Times New Roman" w:hAnsi="Times New Roman" w:cs="Times New Roman"/>
          <w:b/>
          <w:bCs/>
          <w:sz w:val="24"/>
          <w:szCs w:val="24"/>
        </w:rPr>
      </w:pPr>
    </w:p>
    <w:p w14:paraId="04338E27" w14:textId="48E12504" w:rsidR="00BF1E3E" w:rsidRPr="00696146" w:rsidRDefault="00BF1E3E" w:rsidP="00846141">
      <w:pPr>
        <w:spacing w:after="0" w:line="276" w:lineRule="auto"/>
        <w:rPr>
          <w:rFonts w:ascii="Times New Roman" w:hAnsi="Times New Roman" w:cs="Times New Roman"/>
          <w:b/>
          <w:bCs/>
          <w:sz w:val="24"/>
          <w:szCs w:val="24"/>
        </w:rPr>
      </w:pPr>
    </w:p>
    <w:p w14:paraId="0055E2CC" w14:textId="79EA6580" w:rsidR="00BF1E3E" w:rsidRPr="00696146" w:rsidRDefault="00BF1E3E" w:rsidP="00846141">
      <w:pPr>
        <w:spacing w:after="0" w:line="276" w:lineRule="auto"/>
        <w:rPr>
          <w:rFonts w:ascii="Times New Roman" w:hAnsi="Times New Roman" w:cs="Times New Roman"/>
          <w:b/>
          <w:bCs/>
          <w:sz w:val="24"/>
          <w:szCs w:val="24"/>
        </w:rPr>
      </w:pPr>
    </w:p>
    <w:p w14:paraId="3044E4F3" w14:textId="5E101378" w:rsidR="00BF1E3E" w:rsidRPr="00696146" w:rsidRDefault="00BF1E3E" w:rsidP="00846141">
      <w:pPr>
        <w:spacing w:after="0" w:line="276" w:lineRule="auto"/>
        <w:rPr>
          <w:rFonts w:ascii="Times New Roman" w:hAnsi="Times New Roman" w:cs="Times New Roman"/>
          <w:b/>
          <w:bCs/>
          <w:sz w:val="24"/>
          <w:szCs w:val="24"/>
        </w:rPr>
      </w:pPr>
    </w:p>
    <w:p w14:paraId="29C7D097" w14:textId="7199FD34" w:rsidR="00BF1E3E" w:rsidRPr="00696146" w:rsidRDefault="00BF1E3E" w:rsidP="00846141">
      <w:pPr>
        <w:spacing w:after="0" w:line="276" w:lineRule="auto"/>
        <w:rPr>
          <w:rFonts w:ascii="Times New Roman" w:hAnsi="Times New Roman" w:cs="Times New Roman"/>
          <w:b/>
          <w:bCs/>
          <w:sz w:val="24"/>
          <w:szCs w:val="24"/>
        </w:rPr>
      </w:pPr>
    </w:p>
    <w:p w14:paraId="3B93B79D" w14:textId="2CF7E877" w:rsidR="00BF1E3E" w:rsidRPr="00696146" w:rsidRDefault="00BF1E3E" w:rsidP="00846141">
      <w:pPr>
        <w:spacing w:after="0" w:line="276" w:lineRule="auto"/>
        <w:rPr>
          <w:rFonts w:ascii="Times New Roman" w:hAnsi="Times New Roman" w:cs="Times New Roman"/>
          <w:b/>
          <w:bCs/>
          <w:sz w:val="24"/>
          <w:szCs w:val="24"/>
        </w:rPr>
      </w:pPr>
    </w:p>
    <w:p w14:paraId="3D9DDC52" w14:textId="6C1A0D61" w:rsidR="00BF1E3E" w:rsidRPr="00696146" w:rsidRDefault="00BF1E3E" w:rsidP="00846141">
      <w:pPr>
        <w:spacing w:after="0" w:line="276" w:lineRule="auto"/>
        <w:rPr>
          <w:rFonts w:ascii="Times New Roman" w:hAnsi="Times New Roman" w:cs="Times New Roman"/>
          <w:b/>
          <w:bCs/>
          <w:sz w:val="24"/>
          <w:szCs w:val="24"/>
        </w:rPr>
      </w:pPr>
    </w:p>
    <w:p w14:paraId="3E80290A" w14:textId="77777777" w:rsidR="00BF1E3E" w:rsidRPr="00696146" w:rsidRDefault="00BF1E3E" w:rsidP="00846141">
      <w:pPr>
        <w:spacing w:after="0" w:line="276" w:lineRule="auto"/>
        <w:rPr>
          <w:rFonts w:ascii="Times New Roman" w:hAnsi="Times New Roman" w:cs="Times New Roman"/>
          <w:b/>
          <w:bCs/>
          <w:sz w:val="24"/>
          <w:szCs w:val="24"/>
        </w:rPr>
      </w:pPr>
    </w:p>
    <w:p w14:paraId="41968C0B" w14:textId="77777777" w:rsidR="001B26C0" w:rsidRPr="00696146" w:rsidRDefault="001B26C0" w:rsidP="00846141">
      <w:pPr>
        <w:spacing w:after="0" w:line="276" w:lineRule="auto"/>
        <w:rPr>
          <w:rFonts w:ascii="Times New Roman" w:hAnsi="Times New Roman" w:cs="Times New Roman"/>
          <w:b/>
          <w:bCs/>
          <w:sz w:val="24"/>
          <w:szCs w:val="24"/>
        </w:rPr>
      </w:pPr>
    </w:p>
    <w:p w14:paraId="0CBDA79E" w14:textId="511C3127" w:rsidR="00876121" w:rsidRPr="00696146" w:rsidRDefault="00876121"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A</w:t>
      </w:r>
    </w:p>
    <w:p w14:paraId="4D4E33C9" w14:textId="3CA4CF6F" w:rsidR="006F7AB2" w:rsidRPr="00696146" w:rsidRDefault="002E344D"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w:t>
      </w:r>
      <w:r w:rsidR="006F7AB2" w:rsidRPr="00696146">
        <w:rPr>
          <w:rFonts w:ascii="Times New Roman" w:hAnsi="Times New Roman" w:cs="Times New Roman"/>
          <w:sz w:val="24"/>
          <w:szCs w:val="24"/>
        </w:rPr>
        <w:t xml:space="preserve"> of the </w:t>
      </w:r>
      <w:r w:rsidRPr="00696146">
        <w:rPr>
          <w:rFonts w:ascii="Times New Roman" w:hAnsi="Times New Roman" w:cs="Times New Roman"/>
          <w:sz w:val="24"/>
          <w:szCs w:val="24"/>
        </w:rPr>
        <w:t xml:space="preserve">40 </w:t>
      </w:r>
      <w:r w:rsidR="006F7AB2" w:rsidRPr="00696146">
        <w:rPr>
          <w:rFonts w:ascii="Times New Roman" w:hAnsi="Times New Roman" w:cs="Times New Roman"/>
          <w:sz w:val="24"/>
          <w:szCs w:val="24"/>
        </w:rPr>
        <w:t>forest songbird species considered in the guild richness analyses.</w:t>
      </w:r>
    </w:p>
    <w:p w14:paraId="54A7181A" w14:textId="77777777" w:rsidR="006F7AB2" w:rsidRPr="00696146" w:rsidRDefault="006F7AB2" w:rsidP="00846141">
      <w:pPr>
        <w:spacing w:after="0" w:line="276" w:lineRule="auto"/>
        <w:rPr>
          <w:rFonts w:ascii="Times New Roman" w:hAnsi="Times New Roman" w:cs="Times New Roman"/>
          <w:sz w:val="24"/>
          <w:szCs w:val="24"/>
        </w:rPr>
      </w:pPr>
    </w:p>
    <w:p w14:paraId="71A0F01B" w14:textId="4218CAC7" w:rsidR="00876121" w:rsidRPr="00696146" w:rsidRDefault="006F7AB2"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A1. </w:t>
      </w:r>
      <w:r w:rsidR="00876121" w:rsidRPr="00696146">
        <w:rPr>
          <w:rFonts w:ascii="Times New Roman" w:hAnsi="Times New Roman" w:cs="Times New Roman"/>
          <w:sz w:val="24"/>
          <w:szCs w:val="24"/>
        </w:rPr>
        <w:t xml:space="preserve">List of </w:t>
      </w:r>
      <w:r w:rsidR="00CC73D3" w:rsidRPr="00696146">
        <w:rPr>
          <w:rFonts w:ascii="Times New Roman" w:hAnsi="Times New Roman" w:cs="Times New Roman"/>
          <w:sz w:val="24"/>
          <w:szCs w:val="24"/>
        </w:rPr>
        <w:t>the common name, scientific name, 4-letter species code, relative frequency, taxo</w:t>
      </w:r>
      <w:r w:rsidR="00537371" w:rsidRPr="00696146">
        <w:rPr>
          <w:rFonts w:ascii="Times New Roman" w:hAnsi="Times New Roman" w:cs="Times New Roman"/>
          <w:sz w:val="24"/>
          <w:szCs w:val="24"/>
        </w:rPr>
        <w:t>n</w:t>
      </w:r>
      <w:r w:rsidR="00CC73D3" w:rsidRPr="00696146">
        <w:rPr>
          <w:rFonts w:ascii="Times New Roman" w:hAnsi="Times New Roman" w:cs="Times New Roman"/>
          <w:sz w:val="24"/>
          <w:szCs w:val="24"/>
        </w:rPr>
        <w:t>o</w:t>
      </w:r>
      <w:r w:rsidR="00FD289C" w:rsidRPr="00696146">
        <w:rPr>
          <w:rFonts w:ascii="Times New Roman" w:hAnsi="Times New Roman" w:cs="Times New Roman"/>
          <w:sz w:val="24"/>
          <w:szCs w:val="24"/>
        </w:rPr>
        <w:t>m</w:t>
      </w:r>
      <w:r w:rsidR="00CC73D3" w:rsidRPr="00696146">
        <w:rPr>
          <w:rFonts w:ascii="Times New Roman" w:hAnsi="Times New Roman" w:cs="Times New Roman"/>
          <w:sz w:val="24"/>
          <w:szCs w:val="24"/>
        </w:rPr>
        <w:t xml:space="preserve">ic family, and guild designation of </w:t>
      </w:r>
      <w:r w:rsidR="00876121" w:rsidRPr="00696146">
        <w:rPr>
          <w:rFonts w:ascii="Times New Roman" w:hAnsi="Times New Roman" w:cs="Times New Roman"/>
          <w:sz w:val="24"/>
          <w:szCs w:val="24"/>
        </w:rPr>
        <w:t xml:space="preserve">all </w:t>
      </w:r>
      <w:r w:rsidR="008F7AA9" w:rsidRPr="00696146">
        <w:rPr>
          <w:rFonts w:ascii="Times New Roman" w:hAnsi="Times New Roman" w:cs="Times New Roman"/>
          <w:sz w:val="24"/>
          <w:szCs w:val="24"/>
        </w:rPr>
        <w:t>40</w:t>
      </w:r>
      <w:r w:rsidR="00876121" w:rsidRPr="00696146">
        <w:rPr>
          <w:rFonts w:ascii="Times New Roman" w:hAnsi="Times New Roman" w:cs="Times New Roman"/>
          <w:sz w:val="24"/>
          <w:szCs w:val="24"/>
        </w:rPr>
        <w:t xml:space="preserve"> forest songbird species considered for the guild richness analyses.</w:t>
      </w:r>
      <w:r w:rsidR="00CC73D3" w:rsidRPr="00696146">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sidRPr="00696146">
        <w:rPr>
          <w:rFonts w:ascii="Times New Roman" w:hAnsi="Times New Roman" w:cs="Times New Roman"/>
          <w:sz w:val="24"/>
          <w:szCs w:val="24"/>
        </w:rPr>
        <w:t xml:space="preserve">extent of the species’ </w:t>
      </w:r>
      <w:r w:rsidR="00CC73D3" w:rsidRPr="00696146">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Pr="00696146"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696146"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4E293E9" w14:textId="6A7FB13B" w:rsidR="008F7AA9"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Relative </w:t>
            </w:r>
            <w:r w:rsidR="008F7AA9" w:rsidRPr="00696146">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Taxonomic </w:t>
            </w:r>
            <w:r w:rsidR="008F7AA9" w:rsidRPr="00696146">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w:t>
            </w:r>
            <w:r w:rsidR="007C2EC6" w:rsidRPr="0069614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Focal Species</w:t>
            </w:r>
          </w:p>
        </w:tc>
      </w:tr>
      <w:tr w:rsidR="007C2EC6" w:rsidRPr="00696146"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p>
          <w:p w14:paraId="5CDF3A2D" w14:textId="79DA0896" w:rsidR="00CC73D3" w:rsidRPr="00696146" w:rsidRDefault="00CC73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striata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696146" w:rsidRDefault="00CC73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thrush</w:t>
            </w:r>
          </w:p>
          <w:p w14:paraId="4E010BB4" w14:textId="34B2DE67" w:rsidR="00067CBE" w:rsidRPr="00696146" w:rsidRDefault="00067CBE"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ustulatus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696146" w:rsidRDefault="00067CBE"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p>
          <w:p w14:paraId="4BC35F0E" w14:textId="70556653"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flaviventris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514778"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Evening grosbeak</w:t>
            </w:r>
          </w:p>
          <w:p w14:paraId="69C27D30" w14:textId="033AD602"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Coccothraustes vespertinus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Hermit thrush</w:t>
            </w:r>
          </w:p>
          <w:p w14:paraId="104580BF" w14:textId="2B74EE50"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guttatus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waterthrush</w:t>
            </w:r>
          </w:p>
          <w:p w14:paraId="4E555447" w14:textId="7EC6C6A1"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Parkesia noveboracensis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siskin</w:t>
            </w:r>
          </w:p>
          <w:p w14:paraId="33BBBBDA" w14:textId="543C7A6D"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Spinus pinus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Purple finch</w:t>
            </w:r>
          </w:p>
          <w:p w14:paraId="03EE6766" w14:textId="0AD966D7"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Haemorhous purpureus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Ruby-crowned kinglet</w:t>
            </w:r>
          </w:p>
          <w:p w14:paraId="202BC750" w14:textId="6167AC2B"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Corthylio calendula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Yellow-rumped warbler</w:t>
            </w:r>
          </w:p>
          <w:p w14:paraId="6E53FB08" w14:textId="7D2AE192"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coronata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p>
          <w:p w14:paraId="31BC11FD" w14:textId="4CBFBD50" w:rsidR="00B435E2" w:rsidRPr="00696146" w:rsidRDefault="00B435E2"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virescens</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B435E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696146" w:rsidRDefault="00B435E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p>
          <w:p w14:paraId="12D44D5E" w14:textId="64A1B65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citrina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781BD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p>
          <w:p w14:paraId="39CF22B2" w14:textId="3FEB5F0A"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Helmitheros vermivorum</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Cerulean warbler</w:t>
            </w:r>
          </w:p>
          <w:p w14:paraId="4A7B1B68" w14:textId="42FB0AC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cerulea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985EC65" w14:textId="4440694B" w:rsidR="00781BD3" w:rsidRPr="00696146" w:rsidRDefault="00781BD3">
      <w:r w:rsidRPr="00696146">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696146"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696146" w:rsidRDefault="00781BD3" w:rsidP="00781BD3">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0DF87CD0" w14:textId="78B30E34"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1C5732" w:rsidRPr="00696146"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Kentucky warbler</w:t>
            </w:r>
          </w:p>
          <w:p w14:paraId="7D26CF05" w14:textId="0CB7B53C"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Geothlypis formosa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warbler</w:t>
            </w:r>
          </w:p>
          <w:p w14:paraId="3F6D8BCD" w14:textId="20072DBF"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Limnothlypis swainsonii</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Yellow-throated warbler</w:t>
            </w:r>
          </w:p>
          <w:p w14:paraId="6BF0C1B5" w14:textId="7B6F34F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dominica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p>
          <w:p w14:paraId="315D899A" w14:textId="350DAA6D"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fusca</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15</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blue warbler</w:t>
            </w:r>
          </w:p>
          <w:p w14:paraId="433263E6" w14:textId="5E4597B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caerulescens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p w14:paraId="6BAF533D" w14:textId="2AE9636B"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virens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p>
          <w:p w14:paraId="42CB9008" w14:textId="06707673"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Cardellina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p w14:paraId="1468B0F8" w14:textId="0DDB2288"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minimus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Veery</w:t>
            </w:r>
          </w:p>
          <w:p w14:paraId="6517BEBE" w14:textId="33B11D7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fuscescens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Blue-headed vireo</w:t>
            </w:r>
          </w:p>
          <w:p w14:paraId="378A2968" w14:textId="1A3FC495"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Vireo solitarius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Brown creeper</w:t>
            </w:r>
          </w:p>
          <w:p w14:paraId="582F6762" w14:textId="28555BE7"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Certhia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Dark-eyed junco</w:t>
            </w:r>
          </w:p>
          <w:p w14:paraId="0967048C" w14:textId="1A6BFAE4" w:rsidR="0060238A" w:rsidRPr="00696146" w:rsidRDefault="0060238A"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Junco hyemalis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60238A"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696146" w:rsidRDefault="0060238A"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Golden-crowned kinglet</w:t>
            </w:r>
          </w:p>
          <w:p w14:paraId="2D572FB3" w14:textId="2AAFC2FA"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Regulus satrapa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Red-breasted nuthatch</w:t>
            </w:r>
          </w:p>
          <w:p w14:paraId="4AD03825" w14:textId="054D5053"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Sitta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 crossbill</w:t>
            </w:r>
          </w:p>
          <w:p w14:paraId="38D16F95" w14:textId="5C322CD9"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001C5732" w:rsidRPr="00696146">
              <w:rPr>
                <w:rFonts w:ascii="Times New Roman" w:eastAsia="Times New Roman" w:hAnsi="Times New Roman" w:cs="Times New Roman"/>
                <w:i/>
                <w:iCs/>
                <w:color w:val="000000"/>
                <w:sz w:val="24"/>
                <w:szCs w:val="24"/>
              </w:rPr>
              <w:t>Loxia curvirostra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Winter wren</w:t>
            </w:r>
          </w:p>
          <w:p w14:paraId="60D19828" w14:textId="7EAFBEA8"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Troglodytes hiemalis</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p w14:paraId="6678D9B2" w14:textId="1364C50B"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ruticilla</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parula</w:t>
            </w:r>
          </w:p>
          <w:p w14:paraId="1E6D7479" w14:textId="24D0A0C1"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Ovenbird</w:t>
            </w:r>
          </w:p>
          <w:p w14:paraId="7444B33A" w14:textId="2C236CFF"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Seiurus aurocapilla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18</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p>
          <w:p w14:paraId="702DB900" w14:textId="325F71B6"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Hylocichla mustelina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Black-and-white warbler</w:t>
            </w:r>
          </w:p>
          <w:p w14:paraId="45C7B734" w14:textId="54032C9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Mniotilta varia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4D96F70" w14:textId="77777777" w:rsidR="00B40A4C" w:rsidRPr="00696146" w:rsidRDefault="00B40A4C" w:rsidP="00B40A4C">
      <w:r w:rsidRPr="00696146">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696146"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696146" w:rsidRDefault="00B40A4C" w:rsidP="00B40A4C">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36198A1" w14:textId="0D853C6B"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B40A4C" w:rsidRPr="00696146"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Louisiana waterthrush</w:t>
            </w:r>
          </w:p>
          <w:p w14:paraId="49E36204" w14:textId="37751395"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Parkesia motacilla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warbler</w:t>
            </w:r>
          </w:p>
          <w:p w14:paraId="6693A844" w14:textId="2C1F460D" w:rsidR="00685EA7" w:rsidRPr="00696146" w:rsidRDefault="00685EA7"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pinus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Red-eyed vireo</w:t>
            </w:r>
          </w:p>
          <w:p w14:paraId="7B2FC17C" w14:textId="08ED6A97" w:rsidR="00685EA7" w:rsidRPr="00696146" w:rsidRDefault="00685EA7"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Vireo olivaceus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21EBA44" w14:textId="4645A63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20</w:t>
            </w:r>
            <w:r w:rsidR="00685EA7"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696146" w:rsidRDefault="00685EA7"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Scarlet tanager</w:t>
            </w:r>
          </w:p>
          <w:p w14:paraId="572C11D8" w14:textId="1ECC751B" w:rsidR="006D7F63" w:rsidRPr="00696146" w:rsidRDefault="006D7F63"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Piranga olivacea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D7F6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696146" w:rsidRDefault="006D7F6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White-breasted nuthatch</w:t>
            </w:r>
          </w:p>
          <w:p w14:paraId="229C39E2" w14:textId="08965D1F"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Sitta carolinensis</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12DE7674" w14:textId="44CCF36A" w:rsidR="009B51A9" w:rsidRPr="00696146" w:rsidRDefault="009B51A9" w:rsidP="00846141">
      <w:pPr>
        <w:spacing w:after="0" w:line="276" w:lineRule="auto"/>
        <w:rPr>
          <w:rFonts w:ascii="Times New Roman" w:hAnsi="Times New Roman" w:cs="Times New Roman"/>
          <w:sz w:val="24"/>
          <w:szCs w:val="24"/>
        </w:rPr>
      </w:pPr>
    </w:p>
    <w:p w14:paraId="05A30CB7" w14:textId="5B2B8ED6" w:rsidR="008A1275" w:rsidRPr="00696146" w:rsidRDefault="008A1275" w:rsidP="00846141">
      <w:pPr>
        <w:spacing w:after="0" w:line="276" w:lineRule="auto"/>
        <w:rPr>
          <w:rFonts w:ascii="Times New Roman" w:hAnsi="Times New Roman" w:cs="Times New Roman"/>
          <w:sz w:val="24"/>
          <w:szCs w:val="24"/>
        </w:rPr>
      </w:pPr>
    </w:p>
    <w:p w14:paraId="31139716" w14:textId="5797FDAF" w:rsidR="008A1275" w:rsidRPr="00696146" w:rsidRDefault="008A1275" w:rsidP="00846141">
      <w:pPr>
        <w:spacing w:after="0" w:line="276" w:lineRule="auto"/>
        <w:rPr>
          <w:rFonts w:ascii="Times New Roman" w:hAnsi="Times New Roman" w:cs="Times New Roman"/>
          <w:sz w:val="24"/>
          <w:szCs w:val="24"/>
        </w:rPr>
      </w:pPr>
    </w:p>
    <w:p w14:paraId="7CEC027B" w14:textId="052815B5" w:rsidR="008A1275" w:rsidRPr="00696146" w:rsidRDefault="008A1275" w:rsidP="00846141">
      <w:pPr>
        <w:spacing w:after="0" w:line="276" w:lineRule="auto"/>
        <w:rPr>
          <w:rFonts w:ascii="Times New Roman" w:hAnsi="Times New Roman" w:cs="Times New Roman"/>
          <w:sz w:val="24"/>
          <w:szCs w:val="24"/>
        </w:rPr>
      </w:pPr>
    </w:p>
    <w:p w14:paraId="6DD57F51" w14:textId="328239F7" w:rsidR="008A1275" w:rsidRPr="00696146" w:rsidRDefault="008A1275" w:rsidP="00846141">
      <w:pPr>
        <w:spacing w:after="0" w:line="276" w:lineRule="auto"/>
        <w:rPr>
          <w:rFonts w:ascii="Times New Roman" w:hAnsi="Times New Roman" w:cs="Times New Roman"/>
          <w:sz w:val="24"/>
          <w:szCs w:val="24"/>
        </w:rPr>
      </w:pPr>
    </w:p>
    <w:p w14:paraId="48F6962A" w14:textId="36EBB681" w:rsidR="008A1275" w:rsidRPr="00696146" w:rsidRDefault="008A1275" w:rsidP="00846141">
      <w:pPr>
        <w:spacing w:after="0" w:line="276" w:lineRule="auto"/>
        <w:rPr>
          <w:rFonts w:ascii="Times New Roman" w:hAnsi="Times New Roman" w:cs="Times New Roman"/>
          <w:sz w:val="24"/>
          <w:szCs w:val="24"/>
        </w:rPr>
      </w:pPr>
    </w:p>
    <w:p w14:paraId="0BC54643" w14:textId="2A253230" w:rsidR="008A1275" w:rsidRPr="00696146" w:rsidRDefault="008A1275" w:rsidP="00846141">
      <w:pPr>
        <w:spacing w:after="0" w:line="276" w:lineRule="auto"/>
        <w:rPr>
          <w:rFonts w:ascii="Times New Roman" w:hAnsi="Times New Roman" w:cs="Times New Roman"/>
          <w:sz w:val="24"/>
          <w:szCs w:val="24"/>
        </w:rPr>
      </w:pPr>
    </w:p>
    <w:p w14:paraId="7003179A" w14:textId="41AD69AE" w:rsidR="008A1275" w:rsidRPr="00696146" w:rsidRDefault="008A1275" w:rsidP="00846141">
      <w:pPr>
        <w:spacing w:after="0" w:line="276" w:lineRule="auto"/>
        <w:rPr>
          <w:rFonts w:ascii="Times New Roman" w:hAnsi="Times New Roman" w:cs="Times New Roman"/>
          <w:sz w:val="24"/>
          <w:szCs w:val="24"/>
        </w:rPr>
      </w:pPr>
    </w:p>
    <w:p w14:paraId="34BC0011" w14:textId="2B5B6D6F" w:rsidR="008A1275" w:rsidRPr="00696146" w:rsidRDefault="008A1275" w:rsidP="00846141">
      <w:pPr>
        <w:spacing w:after="0" w:line="276" w:lineRule="auto"/>
        <w:rPr>
          <w:rFonts w:ascii="Times New Roman" w:hAnsi="Times New Roman" w:cs="Times New Roman"/>
          <w:sz w:val="24"/>
          <w:szCs w:val="24"/>
        </w:rPr>
      </w:pPr>
    </w:p>
    <w:p w14:paraId="6D820C52" w14:textId="311F8D31" w:rsidR="008A1275" w:rsidRPr="00696146" w:rsidRDefault="008A1275" w:rsidP="00846141">
      <w:pPr>
        <w:spacing w:after="0" w:line="276" w:lineRule="auto"/>
        <w:rPr>
          <w:rFonts w:ascii="Times New Roman" w:hAnsi="Times New Roman" w:cs="Times New Roman"/>
          <w:sz w:val="24"/>
          <w:szCs w:val="24"/>
        </w:rPr>
      </w:pPr>
    </w:p>
    <w:p w14:paraId="22785DC1" w14:textId="7EB17D7E" w:rsidR="008A1275" w:rsidRPr="00696146" w:rsidRDefault="008A1275" w:rsidP="00846141">
      <w:pPr>
        <w:spacing w:after="0" w:line="276" w:lineRule="auto"/>
        <w:rPr>
          <w:rFonts w:ascii="Times New Roman" w:hAnsi="Times New Roman" w:cs="Times New Roman"/>
          <w:sz w:val="24"/>
          <w:szCs w:val="24"/>
        </w:rPr>
      </w:pPr>
    </w:p>
    <w:p w14:paraId="7A283671" w14:textId="73BD8E00" w:rsidR="008A1275" w:rsidRPr="00696146" w:rsidRDefault="008A1275" w:rsidP="00846141">
      <w:pPr>
        <w:spacing w:after="0" w:line="276" w:lineRule="auto"/>
        <w:rPr>
          <w:rFonts w:ascii="Times New Roman" w:hAnsi="Times New Roman" w:cs="Times New Roman"/>
          <w:sz w:val="24"/>
          <w:szCs w:val="24"/>
        </w:rPr>
      </w:pPr>
    </w:p>
    <w:p w14:paraId="49FD8711" w14:textId="1E3374C3" w:rsidR="008A1275" w:rsidRPr="00696146" w:rsidRDefault="008A1275" w:rsidP="00846141">
      <w:pPr>
        <w:spacing w:after="0" w:line="276" w:lineRule="auto"/>
        <w:rPr>
          <w:rFonts w:ascii="Times New Roman" w:hAnsi="Times New Roman" w:cs="Times New Roman"/>
          <w:sz w:val="24"/>
          <w:szCs w:val="24"/>
        </w:rPr>
      </w:pPr>
    </w:p>
    <w:p w14:paraId="371331A9" w14:textId="7664EB8B" w:rsidR="008A1275" w:rsidRPr="00696146" w:rsidRDefault="008A1275" w:rsidP="00846141">
      <w:pPr>
        <w:spacing w:after="0" w:line="276" w:lineRule="auto"/>
        <w:rPr>
          <w:rFonts w:ascii="Times New Roman" w:hAnsi="Times New Roman" w:cs="Times New Roman"/>
          <w:sz w:val="24"/>
          <w:szCs w:val="24"/>
        </w:rPr>
      </w:pPr>
    </w:p>
    <w:p w14:paraId="18AD3AD2" w14:textId="48B63F90" w:rsidR="008A1275" w:rsidRPr="00696146" w:rsidRDefault="008A1275" w:rsidP="00846141">
      <w:pPr>
        <w:spacing w:after="0" w:line="276" w:lineRule="auto"/>
        <w:rPr>
          <w:rFonts w:ascii="Times New Roman" w:hAnsi="Times New Roman" w:cs="Times New Roman"/>
          <w:sz w:val="24"/>
          <w:szCs w:val="24"/>
        </w:rPr>
      </w:pPr>
    </w:p>
    <w:p w14:paraId="12B156C6" w14:textId="385AAD24" w:rsidR="008A1275" w:rsidRPr="00696146" w:rsidRDefault="008A1275" w:rsidP="00846141">
      <w:pPr>
        <w:spacing w:after="0" w:line="276" w:lineRule="auto"/>
        <w:rPr>
          <w:rFonts w:ascii="Times New Roman" w:hAnsi="Times New Roman" w:cs="Times New Roman"/>
          <w:sz w:val="24"/>
          <w:szCs w:val="24"/>
        </w:rPr>
      </w:pPr>
    </w:p>
    <w:p w14:paraId="09B1154C" w14:textId="698AC891" w:rsidR="008A1275" w:rsidRPr="00696146" w:rsidRDefault="008A1275" w:rsidP="00846141">
      <w:pPr>
        <w:spacing w:after="0" w:line="276" w:lineRule="auto"/>
        <w:rPr>
          <w:rFonts w:ascii="Times New Roman" w:hAnsi="Times New Roman" w:cs="Times New Roman"/>
          <w:sz w:val="24"/>
          <w:szCs w:val="24"/>
        </w:rPr>
      </w:pPr>
    </w:p>
    <w:p w14:paraId="0C3D5937" w14:textId="28945418" w:rsidR="008A1275" w:rsidRPr="00696146" w:rsidRDefault="008A1275" w:rsidP="00846141">
      <w:pPr>
        <w:spacing w:after="0" w:line="276" w:lineRule="auto"/>
        <w:rPr>
          <w:rFonts w:ascii="Times New Roman" w:hAnsi="Times New Roman" w:cs="Times New Roman"/>
          <w:sz w:val="24"/>
          <w:szCs w:val="24"/>
        </w:rPr>
      </w:pPr>
    </w:p>
    <w:p w14:paraId="5D6AF0A3" w14:textId="6A9E87D6" w:rsidR="008A1275" w:rsidRPr="00696146" w:rsidRDefault="008A1275" w:rsidP="00846141">
      <w:pPr>
        <w:spacing w:after="0" w:line="276" w:lineRule="auto"/>
        <w:rPr>
          <w:rFonts w:ascii="Times New Roman" w:hAnsi="Times New Roman" w:cs="Times New Roman"/>
          <w:sz w:val="24"/>
          <w:szCs w:val="24"/>
        </w:rPr>
      </w:pPr>
    </w:p>
    <w:p w14:paraId="5ECE08CA" w14:textId="21340460" w:rsidR="008A1275" w:rsidRPr="00696146" w:rsidRDefault="008A1275" w:rsidP="00846141">
      <w:pPr>
        <w:spacing w:after="0" w:line="276" w:lineRule="auto"/>
        <w:rPr>
          <w:rFonts w:ascii="Times New Roman" w:hAnsi="Times New Roman" w:cs="Times New Roman"/>
          <w:sz w:val="24"/>
          <w:szCs w:val="24"/>
        </w:rPr>
      </w:pPr>
    </w:p>
    <w:p w14:paraId="6398AC4B" w14:textId="731695C8" w:rsidR="008A1275" w:rsidRPr="00696146" w:rsidRDefault="008A1275" w:rsidP="00846141">
      <w:pPr>
        <w:spacing w:after="0" w:line="276" w:lineRule="auto"/>
        <w:rPr>
          <w:rFonts w:ascii="Times New Roman" w:hAnsi="Times New Roman" w:cs="Times New Roman"/>
          <w:sz w:val="24"/>
          <w:szCs w:val="24"/>
        </w:rPr>
      </w:pPr>
    </w:p>
    <w:p w14:paraId="447D0002" w14:textId="0A762B5D" w:rsidR="008A1275" w:rsidRPr="00696146" w:rsidRDefault="008A1275" w:rsidP="00846141">
      <w:pPr>
        <w:spacing w:after="0" w:line="276" w:lineRule="auto"/>
        <w:rPr>
          <w:rFonts w:ascii="Times New Roman" w:hAnsi="Times New Roman" w:cs="Times New Roman"/>
          <w:sz w:val="24"/>
          <w:szCs w:val="24"/>
        </w:rPr>
      </w:pPr>
    </w:p>
    <w:p w14:paraId="251F1DD8" w14:textId="55B34690" w:rsidR="008A1275" w:rsidRPr="00696146" w:rsidRDefault="008A1275" w:rsidP="00846141">
      <w:pPr>
        <w:spacing w:after="0" w:line="276" w:lineRule="auto"/>
        <w:rPr>
          <w:rFonts w:ascii="Times New Roman" w:hAnsi="Times New Roman" w:cs="Times New Roman"/>
          <w:sz w:val="24"/>
          <w:szCs w:val="24"/>
        </w:rPr>
      </w:pPr>
    </w:p>
    <w:p w14:paraId="59A6EBA9" w14:textId="77777777" w:rsidR="00BF1E3E" w:rsidRPr="00696146" w:rsidRDefault="00BF1E3E" w:rsidP="00846141">
      <w:pPr>
        <w:spacing w:after="0" w:line="276" w:lineRule="auto"/>
        <w:rPr>
          <w:rFonts w:ascii="Times New Roman" w:hAnsi="Times New Roman" w:cs="Times New Roman"/>
          <w:sz w:val="24"/>
          <w:szCs w:val="24"/>
        </w:rPr>
      </w:pPr>
    </w:p>
    <w:p w14:paraId="6A7468B7" w14:textId="77777777" w:rsidR="00C06745" w:rsidRPr="00696146" w:rsidRDefault="00C06745" w:rsidP="00846141">
      <w:pPr>
        <w:spacing w:after="0" w:line="276" w:lineRule="auto"/>
        <w:rPr>
          <w:rFonts w:ascii="Times New Roman" w:hAnsi="Times New Roman" w:cs="Times New Roman"/>
          <w:sz w:val="24"/>
          <w:szCs w:val="24"/>
        </w:rPr>
      </w:pPr>
    </w:p>
    <w:p w14:paraId="6E0F2F03" w14:textId="578B761B" w:rsidR="008A1275" w:rsidRPr="00696146" w:rsidRDefault="008A1275" w:rsidP="00846141">
      <w:pPr>
        <w:spacing w:after="0" w:line="276" w:lineRule="auto"/>
        <w:rPr>
          <w:rFonts w:ascii="Times New Roman" w:hAnsi="Times New Roman" w:cs="Times New Roman"/>
          <w:sz w:val="24"/>
          <w:szCs w:val="24"/>
        </w:rPr>
      </w:pPr>
    </w:p>
    <w:p w14:paraId="1C3ED8EE" w14:textId="77777777" w:rsidR="008A1275" w:rsidRPr="00696146" w:rsidRDefault="008A1275" w:rsidP="00846141">
      <w:pPr>
        <w:spacing w:after="0" w:line="276" w:lineRule="auto"/>
        <w:rPr>
          <w:rFonts w:ascii="Times New Roman" w:hAnsi="Times New Roman" w:cs="Times New Roman"/>
          <w:sz w:val="24"/>
          <w:szCs w:val="24"/>
        </w:rPr>
      </w:pPr>
    </w:p>
    <w:p w14:paraId="04E47B78" w14:textId="4C6164F6" w:rsidR="009B51A9" w:rsidRPr="00696146" w:rsidRDefault="009B51A9" w:rsidP="00846141">
      <w:pPr>
        <w:spacing w:after="0" w:line="276" w:lineRule="auto"/>
        <w:rPr>
          <w:rFonts w:ascii="Times New Roman" w:hAnsi="Times New Roman" w:cs="Times New Roman"/>
          <w:sz w:val="24"/>
          <w:szCs w:val="24"/>
        </w:rPr>
      </w:pPr>
    </w:p>
    <w:p w14:paraId="05B8BF58" w14:textId="1CE09B4C"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B</w:t>
      </w:r>
    </w:p>
    <w:p w14:paraId="75D4F49A" w14:textId="1C401490" w:rsidR="009B51A9" w:rsidRPr="00696146" w:rsidRDefault="009B51A9" w:rsidP="009B51A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JAGS model code for the guild richness analyses</w:t>
      </w:r>
    </w:p>
    <w:p w14:paraId="6161A51D" w14:textId="313271AF" w:rsidR="009B51A9" w:rsidRPr="00696146" w:rsidRDefault="009B51A9" w:rsidP="009B51A9">
      <w:pPr>
        <w:spacing w:after="0" w:line="276" w:lineRule="auto"/>
        <w:rPr>
          <w:rFonts w:ascii="Times New Roman" w:hAnsi="Times New Roman" w:cs="Times New Roman"/>
          <w:sz w:val="24"/>
          <w:szCs w:val="24"/>
        </w:rPr>
      </w:pPr>
    </w:p>
    <w:p w14:paraId="13A71EC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0D55351B" w14:textId="77777777" w:rsidR="00464FD4" w:rsidRPr="00696146" w:rsidRDefault="00464FD4" w:rsidP="00464FD4">
      <w:pPr>
        <w:spacing w:after="0" w:line="276" w:lineRule="auto"/>
        <w:rPr>
          <w:rFonts w:ascii="Courier New" w:hAnsi="Courier New" w:cs="Courier New"/>
          <w:sz w:val="20"/>
          <w:szCs w:val="20"/>
        </w:rPr>
      </w:pPr>
    </w:p>
    <w:p w14:paraId="68C77D82" w14:textId="676108C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4826D3F2"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149DBE16" w14:textId="707D77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MODEL PARAMETERS (JUST FOR OCCUPANCY)</w:t>
      </w:r>
    </w:p>
    <w:p w14:paraId="02921D4D" w14:textId="712CE789"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community.occupancy.a ~ dlogis(0,1) #this assumes a logistic prior</w:t>
      </w:r>
    </w:p>
    <w:p w14:paraId="3A7AB524" w14:textId="5DBAA0D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community.occupancy.tau ~ dgamma(1,1)</w:t>
      </w:r>
    </w:p>
    <w:p w14:paraId="1083F954" w14:textId="77777777" w:rsidR="00464FD4" w:rsidRPr="00696146" w:rsidRDefault="00464FD4" w:rsidP="00464FD4">
      <w:pPr>
        <w:spacing w:after="0" w:line="276" w:lineRule="auto"/>
        <w:rPr>
          <w:rFonts w:ascii="Courier New" w:hAnsi="Courier New" w:cs="Courier New"/>
          <w:sz w:val="20"/>
          <w:szCs w:val="20"/>
        </w:rPr>
      </w:pPr>
    </w:p>
    <w:p w14:paraId="3200CE6E" w14:textId="0AFCD8D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SITE COVARIATE SLOPE COEFFICIENTS</w:t>
      </w:r>
    </w:p>
    <w:p w14:paraId="63FC0D4D" w14:textId="1FD3016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(sitecov in 1:n.sitecovs) {</w:t>
      </w:r>
    </w:p>
    <w:p w14:paraId="57973DC7" w14:textId="08B1754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mu.alpha[sitecov] ~ dnorm(0, 0.1)</w:t>
      </w:r>
    </w:p>
    <w:p w14:paraId="6029F054" w14:textId="2357F60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tau.alpha[sitecov] ~ dgamma(1,1)</w:t>
      </w:r>
    </w:p>
    <w:p w14:paraId="43F5BC14" w14:textId="21CF1BF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453D24E1" w14:textId="77777777" w:rsidR="00464FD4" w:rsidRPr="00696146" w:rsidRDefault="00464FD4" w:rsidP="00464FD4">
      <w:pPr>
        <w:spacing w:after="0" w:line="276" w:lineRule="auto"/>
        <w:rPr>
          <w:rFonts w:ascii="Courier New" w:hAnsi="Courier New" w:cs="Courier New"/>
          <w:sz w:val="20"/>
          <w:szCs w:val="20"/>
        </w:rPr>
      </w:pPr>
    </w:p>
    <w:p w14:paraId="55BCAEDE" w14:textId="7D1A6E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DETECTION COVARIATE SLOPE COEFFICIENTS</w:t>
      </w:r>
    </w:p>
    <w:p w14:paraId="428D6067" w14:textId="51B267B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(detcov in 1:n.detcovs) {</w:t>
      </w:r>
    </w:p>
    <w:p w14:paraId="44B81C85" w14:textId="536A74F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mu.beta[detcov] ~ dnorm(0, 0.1)</w:t>
      </w:r>
    </w:p>
    <w:p w14:paraId="662AF0A2" w14:textId="3FC3C49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tau.beta[detcov] ~ dgamma(1,1)</w:t>
      </w:r>
    </w:p>
    <w:p w14:paraId="185E5A49" w14:textId="296635E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BA576A" w14:textId="77777777" w:rsidR="00464FD4" w:rsidRPr="00696146" w:rsidRDefault="00464FD4" w:rsidP="00464FD4">
      <w:pPr>
        <w:spacing w:after="0" w:line="276" w:lineRule="auto"/>
        <w:rPr>
          <w:rFonts w:ascii="Courier New" w:hAnsi="Courier New" w:cs="Courier New"/>
          <w:sz w:val="20"/>
          <w:szCs w:val="20"/>
        </w:rPr>
      </w:pPr>
    </w:p>
    <w:p w14:paraId="65B886D9" w14:textId="2DE566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SPECIES-SPECIFIC PRIORS FROM THE COMMUNITY-LEVEL PRIOR DISTRIBUTIONS</w:t>
      </w:r>
    </w:p>
    <w:p w14:paraId="731A3115" w14:textId="4B5D94B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4ED9F54E" w14:textId="77777777" w:rsidR="00464FD4" w:rsidRPr="00696146" w:rsidRDefault="00464FD4" w:rsidP="00464FD4">
      <w:pPr>
        <w:spacing w:after="0" w:line="276" w:lineRule="auto"/>
        <w:rPr>
          <w:rFonts w:ascii="Courier New" w:hAnsi="Courier New" w:cs="Courier New"/>
          <w:sz w:val="20"/>
          <w:szCs w:val="20"/>
        </w:rPr>
      </w:pPr>
    </w:p>
    <w:p w14:paraId="1AA482C9" w14:textId="2430381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43A1D81" w14:textId="256D3ED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dnorm(community.occupancy.a, community.occupancy.tau)</w:t>
      </w:r>
    </w:p>
    <w:p w14:paraId="348AB874" w14:textId="48B26B7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dnorm(0, 0.1)</w:t>
      </w:r>
    </w:p>
    <w:p w14:paraId="48D304C5" w14:textId="77777777" w:rsidR="00464FD4" w:rsidRPr="00696146" w:rsidRDefault="00464FD4" w:rsidP="00464FD4">
      <w:pPr>
        <w:spacing w:after="0" w:line="276" w:lineRule="auto"/>
        <w:rPr>
          <w:rFonts w:ascii="Courier New" w:hAnsi="Courier New" w:cs="Courier New"/>
          <w:sz w:val="20"/>
          <w:szCs w:val="20"/>
        </w:rPr>
      </w:pPr>
    </w:p>
    <w:p w14:paraId="626AD01B" w14:textId="703C5482"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36BE9425" w14:textId="3C46525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(sitecov in 1:n.sitecovs) {</w:t>
      </w:r>
    </w:p>
    <w:p w14:paraId="48461E57" w14:textId="5E195C2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sitecov] ~ dnorm(mu.alpha[sitecov], tau.alpha[sitecov])</w:t>
      </w:r>
    </w:p>
    <w:p w14:paraId="4506D3B6" w14:textId="314E234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31F4BA5F" w14:textId="77777777" w:rsidR="00464FD4" w:rsidRPr="00696146" w:rsidRDefault="00464FD4" w:rsidP="00464FD4">
      <w:pPr>
        <w:spacing w:after="0" w:line="276" w:lineRule="auto"/>
        <w:rPr>
          <w:rFonts w:ascii="Courier New" w:hAnsi="Courier New" w:cs="Courier New"/>
          <w:sz w:val="20"/>
          <w:szCs w:val="20"/>
        </w:rPr>
      </w:pPr>
    </w:p>
    <w:p w14:paraId="149E8C68" w14:textId="237D956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217D269C" w14:textId="6CDAB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(detcov in 1:n.detcovs) {</w:t>
      </w:r>
    </w:p>
    <w:p w14:paraId="593EE452" w14:textId="0BBE3FF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detcov] ~ dnorm(mu.beta[detcov], tau.beta[detcov])</w:t>
      </w:r>
    </w:p>
    <w:p w14:paraId="5CC9F9BA" w14:textId="5966F6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4B7E298A" w14:textId="77777777" w:rsidR="00464FD4" w:rsidRPr="00696146" w:rsidRDefault="00464FD4" w:rsidP="00464FD4">
      <w:pPr>
        <w:spacing w:after="0" w:line="276" w:lineRule="auto"/>
        <w:rPr>
          <w:rFonts w:ascii="Courier New" w:hAnsi="Courier New" w:cs="Courier New"/>
          <w:sz w:val="20"/>
          <w:szCs w:val="20"/>
        </w:rPr>
      </w:pPr>
    </w:p>
    <w:p w14:paraId="420C6C39" w14:textId="5C9373C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1A09F6B" w14:textId="16602C6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all species.</w:t>
      </w:r>
    </w:p>
    <w:p w14:paraId="3A10CE79" w14:textId="77777777" w:rsidR="00464FD4" w:rsidRPr="00696146" w:rsidRDefault="00464FD4" w:rsidP="00464FD4">
      <w:pPr>
        <w:spacing w:after="0" w:line="276" w:lineRule="auto"/>
        <w:rPr>
          <w:rFonts w:ascii="Courier New" w:hAnsi="Courier New" w:cs="Courier New"/>
          <w:sz w:val="20"/>
          <w:szCs w:val="20"/>
        </w:rPr>
      </w:pPr>
    </w:p>
    <w:p w14:paraId="31CDC283" w14:textId="5BB740F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3DABEB2A" w14:textId="4101A4C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0769805B" w14:textId="77777777" w:rsidR="00464FD4" w:rsidRPr="00696146" w:rsidRDefault="00464FD4" w:rsidP="00464FD4">
      <w:pPr>
        <w:spacing w:after="0" w:line="276" w:lineRule="auto"/>
        <w:rPr>
          <w:rFonts w:ascii="Courier New" w:hAnsi="Courier New" w:cs="Courier New"/>
          <w:sz w:val="20"/>
          <w:szCs w:val="20"/>
        </w:rPr>
      </w:pPr>
    </w:p>
    <w:p w14:paraId="756DCB38" w14:textId="61630C4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101A0AF9" w14:textId="1C9CAAA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dnorm(0, 1)</w:t>
      </w:r>
      <w:r w:rsidR="002C000E" w:rsidRPr="00696146">
        <w:rPr>
          <w:rFonts w:ascii="Courier New" w:hAnsi="Courier New" w:cs="Courier New"/>
          <w:sz w:val="20"/>
          <w:szCs w:val="20"/>
        </w:rPr>
        <w:t xml:space="preserve"> #NOTE: Normal distribution</w:t>
      </w:r>
    </w:p>
    <w:p w14:paraId="5223AE06" w14:textId="01E327D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time.tau[region] ~ dgamma(1, 1)</w:t>
      </w:r>
    </w:p>
    <w:p w14:paraId="26B1072B" w14:textId="3A90F4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WIND CODE</w:t>
      </w:r>
    </w:p>
    <w:p w14:paraId="706CCBAB" w14:textId="14BC72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wind.prob[region] ~ dbeta(1, 1)</w:t>
      </w:r>
    </w:p>
    <w:p w14:paraId="18CE512A"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0C7D6B" w14:textId="24DD260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00343E74" w14:textId="00694CB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sky.prob[region] ~ dbeta(1, 1)</w:t>
      </w:r>
    </w:p>
    <w:p w14:paraId="6F4C8DAD" w14:textId="77777777" w:rsidR="00464FD4" w:rsidRPr="00696146" w:rsidRDefault="00464FD4" w:rsidP="00464FD4">
      <w:pPr>
        <w:spacing w:after="0" w:line="276" w:lineRule="auto"/>
        <w:rPr>
          <w:rFonts w:ascii="Courier New" w:hAnsi="Courier New" w:cs="Courier New"/>
          <w:sz w:val="20"/>
          <w:szCs w:val="20"/>
        </w:rPr>
      </w:pPr>
    </w:p>
    <w:p w14:paraId="66E42620" w14:textId="17666A0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99780A6" w14:textId="585EF29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242F5725" w14:textId="660E4701" w:rsidR="00464FD4" w:rsidRPr="00696146" w:rsidRDefault="00464FD4" w:rsidP="00464FD4">
      <w:pPr>
        <w:spacing w:after="0" w:line="276" w:lineRule="auto"/>
        <w:rPr>
          <w:rFonts w:ascii="Courier New" w:hAnsi="Courier New" w:cs="Courier New"/>
          <w:sz w:val="20"/>
          <w:szCs w:val="20"/>
        </w:rPr>
      </w:pPr>
    </w:p>
    <w:p w14:paraId="472EDD10" w14:textId="7D56F1A4" w:rsidR="00464FD4" w:rsidRPr="00696146" w:rsidRDefault="00464FD4" w:rsidP="00464FD4">
      <w:pPr>
        <w:spacing w:after="0" w:line="276" w:lineRule="auto"/>
        <w:rPr>
          <w:rFonts w:ascii="Courier New" w:hAnsi="Courier New" w:cs="Courier New"/>
          <w:sz w:val="20"/>
          <w:szCs w:val="20"/>
        </w:rPr>
      </w:pPr>
    </w:p>
    <w:p w14:paraId="0B8118EB" w14:textId="77777777" w:rsidR="002C000E" w:rsidRPr="00696146" w:rsidRDefault="002C000E" w:rsidP="00464FD4">
      <w:pPr>
        <w:spacing w:after="0" w:line="276" w:lineRule="auto"/>
        <w:rPr>
          <w:rFonts w:ascii="Courier New" w:hAnsi="Courier New" w:cs="Courier New"/>
          <w:sz w:val="20"/>
          <w:szCs w:val="20"/>
        </w:rPr>
      </w:pPr>
    </w:p>
    <w:p w14:paraId="6BE3989C" w14:textId="3F08F30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156284CC" w14:textId="77777777" w:rsidR="00464FD4" w:rsidRPr="00696146" w:rsidRDefault="00464FD4" w:rsidP="00464FD4">
      <w:pPr>
        <w:spacing w:after="0" w:line="276" w:lineRule="auto"/>
        <w:rPr>
          <w:rFonts w:ascii="Courier New" w:hAnsi="Courier New" w:cs="Courier New"/>
          <w:sz w:val="20"/>
          <w:szCs w:val="20"/>
        </w:rPr>
      </w:pPr>
    </w:p>
    <w:p w14:paraId="7F8D3DC7" w14:textId="77B8419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6887F9EB" w14:textId="72A5980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5C74320" w14:textId="77777777" w:rsidR="002C000E" w:rsidRPr="00696146" w:rsidRDefault="002C000E" w:rsidP="00464FD4">
      <w:pPr>
        <w:spacing w:after="0" w:line="276" w:lineRule="auto"/>
        <w:rPr>
          <w:rFonts w:ascii="Courier New" w:hAnsi="Courier New" w:cs="Courier New"/>
          <w:sz w:val="20"/>
          <w:szCs w:val="20"/>
        </w:rPr>
      </w:pPr>
    </w:p>
    <w:p w14:paraId="438BABAD" w14:textId="58670E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04969463" w14:textId="77777777" w:rsidR="002C000E" w:rsidRPr="00696146" w:rsidRDefault="002C000E" w:rsidP="00464FD4">
      <w:pPr>
        <w:spacing w:after="0" w:line="276" w:lineRule="auto"/>
        <w:rPr>
          <w:rFonts w:ascii="Courier New" w:hAnsi="Courier New" w:cs="Courier New"/>
          <w:sz w:val="20"/>
          <w:szCs w:val="20"/>
        </w:rPr>
      </w:pPr>
    </w:p>
    <w:p w14:paraId="6045D6A0" w14:textId="7E9BD98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1:n.replicates[site,</w:t>
      </w:r>
      <w:r w:rsidR="00E9212D">
        <w:rPr>
          <w:rFonts w:ascii="Courier New" w:hAnsi="Courier New" w:cs="Courier New"/>
          <w:sz w:val="20"/>
          <w:szCs w:val="20"/>
        </w:rPr>
        <w:t xml:space="preserve"> </w:t>
      </w:r>
      <w:r w:rsidRPr="00696146">
        <w:rPr>
          <w:rFonts w:ascii="Courier New" w:hAnsi="Courier New" w:cs="Courier New"/>
          <w:sz w:val="20"/>
          <w:szCs w:val="20"/>
        </w:rPr>
        <w:t>year]) {</w:t>
      </w:r>
    </w:p>
    <w:p w14:paraId="39DC11C7" w14:textId="77777777" w:rsidR="002C000E" w:rsidRPr="00696146" w:rsidRDefault="002C000E" w:rsidP="00464FD4">
      <w:pPr>
        <w:spacing w:after="0" w:line="276" w:lineRule="auto"/>
        <w:rPr>
          <w:rFonts w:ascii="Courier New" w:hAnsi="Courier New" w:cs="Courier New"/>
          <w:sz w:val="20"/>
          <w:szCs w:val="20"/>
        </w:rPr>
      </w:pPr>
    </w:p>
    <w:p w14:paraId="7BDDCA0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replicate] ~ dnorm(time.mu[region[site]], </w:t>
      </w:r>
    </w:p>
    <w:p w14:paraId="72479C9A" w14:textId="57440F4E" w:rsidR="00464FD4" w:rsidRPr="00696146" w:rsidRDefault="00464FD4" w:rsidP="00464FD4">
      <w:pPr>
        <w:spacing w:after="0" w:line="276" w:lineRule="auto"/>
        <w:ind w:left="4320"/>
        <w:rPr>
          <w:rFonts w:ascii="Courier New" w:hAnsi="Courier New" w:cs="Courier New"/>
          <w:sz w:val="20"/>
          <w:szCs w:val="20"/>
        </w:rPr>
      </w:pPr>
      <w:r w:rsidRPr="00696146">
        <w:rPr>
          <w:rFonts w:ascii="Courier New" w:hAnsi="Courier New" w:cs="Courier New"/>
          <w:sz w:val="20"/>
          <w:szCs w:val="20"/>
        </w:rPr>
        <w:t xml:space="preserve">   time.tau[region[site]])</w:t>
      </w:r>
    </w:p>
    <w:p w14:paraId="404FB00A" w14:textId="1ACA4AA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wind[site, year, replicate] ~ dbern(wind.prob[region[site]])</w:t>
      </w:r>
    </w:p>
    <w:p w14:paraId="4C213F48" w14:textId="4AA2D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sky[site, year, replicate] ~ dbern(sky.prob[region[site]])</w:t>
      </w:r>
    </w:p>
    <w:p w14:paraId="6442C117" w14:textId="77777777" w:rsidR="002C000E" w:rsidRPr="00696146" w:rsidRDefault="002C000E" w:rsidP="00464FD4">
      <w:pPr>
        <w:spacing w:after="0" w:line="276" w:lineRule="auto"/>
        <w:rPr>
          <w:rFonts w:ascii="Courier New" w:hAnsi="Courier New" w:cs="Courier New"/>
          <w:sz w:val="20"/>
          <w:szCs w:val="20"/>
        </w:rPr>
      </w:pPr>
    </w:p>
    <w:p w14:paraId="32858A38" w14:textId="6FF6845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F3F0605" w14:textId="77777777" w:rsidR="002C000E" w:rsidRPr="00696146" w:rsidRDefault="002C000E" w:rsidP="00464FD4">
      <w:pPr>
        <w:spacing w:after="0" w:line="276" w:lineRule="auto"/>
        <w:rPr>
          <w:rFonts w:ascii="Courier New" w:hAnsi="Courier New" w:cs="Courier New"/>
          <w:sz w:val="20"/>
          <w:szCs w:val="20"/>
        </w:rPr>
      </w:pPr>
    </w:p>
    <w:p w14:paraId="481450BF" w14:textId="0FD6CB8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4BC2FB" w14:textId="77777777" w:rsidR="002C000E" w:rsidRPr="00696146" w:rsidRDefault="002C000E" w:rsidP="00464FD4">
      <w:pPr>
        <w:spacing w:after="0" w:line="276" w:lineRule="auto"/>
        <w:rPr>
          <w:rFonts w:ascii="Courier New" w:hAnsi="Courier New" w:cs="Courier New"/>
          <w:sz w:val="20"/>
          <w:szCs w:val="20"/>
        </w:rPr>
      </w:pPr>
    </w:p>
    <w:p w14:paraId="4E6A9763" w14:textId="25424FE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6A3E8F4C" w14:textId="42C8F05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replicates.</w:t>
      </w:r>
    </w:p>
    <w:p w14:paraId="7D0C4ABF" w14:textId="77777777" w:rsidR="00464FD4" w:rsidRPr="00696146" w:rsidRDefault="00464FD4" w:rsidP="00464FD4">
      <w:pPr>
        <w:spacing w:after="0" w:line="276" w:lineRule="auto"/>
        <w:rPr>
          <w:rFonts w:ascii="Courier New" w:hAnsi="Courier New" w:cs="Courier New"/>
          <w:sz w:val="20"/>
          <w:szCs w:val="20"/>
        </w:rPr>
      </w:pPr>
    </w:p>
    <w:p w14:paraId="5B9C700E" w14:textId="6988E69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1B83ADDE" w14:textId="77777777" w:rsidR="00464FD4" w:rsidRPr="00696146" w:rsidRDefault="00464FD4" w:rsidP="00464FD4">
      <w:pPr>
        <w:spacing w:after="0" w:line="276" w:lineRule="auto"/>
        <w:rPr>
          <w:rFonts w:ascii="Courier New" w:hAnsi="Courier New" w:cs="Courier New"/>
          <w:sz w:val="20"/>
          <w:szCs w:val="20"/>
        </w:rPr>
      </w:pPr>
    </w:p>
    <w:p w14:paraId="78F89678"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the Z matrix (true site occurrence) for each species at </w:t>
      </w:r>
    </w:p>
    <w:p w14:paraId="25B1DCE4" w14:textId="11F8700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each site</w:t>
      </w:r>
    </w:p>
    <w:p w14:paraId="06EB731A" w14:textId="77777777" w:rsidR="00464FD4" w:rsidRPr="00696146" w:rsidRDefault="00464FD4" w:rsidP="00464FD4">
      <w:pPr>
        <w:spacing w:after="0" w:line="276" w:lineRule="auto"/>
        <w:rPr>
          <w:rFonts w:ascii="Courier New" w:hAnsi="Courier New" w:cs="Courier New"/>
          <w:sz w:val="20"/>
          <w:szCs w:val="20"/>
        </w:rPr>
      </w:pPr>
    </w:p>
    <w:p w14:paraId="3373D5FE" w14:textId="12E1FB6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w:t>
      </w:r>
    </w:p>
    <w:p w14:paraId="7DE54FD4"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134810F" w14:textId="720CE19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647FED5" w14:textId="77777777" w:rsidR="00464FD4" w:rsidRPr="00696146" w:rsidRDefault="00464FD4" w:rsidP="00464FD4">
      <w:pPr>
        <w:spacing w:after="0" w:line="276" w:lineRule="auto"/>
        <w:rPr>
          <w:rFonts w:ascii="Courier New" w:hAnsi="Courier New" w:cs="Courier New"/>
          <w:sz w:val="20"/>
          <w:szCs w:val="20"/>
        </w:rPr>
      </w:pPr>
    </w:p>
    <w:p w14:paraId="0307F7D1" w14:textId="1781543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OCCUPANCY MODEL</w:t>
      </w:r>
    </w:p>
    <w:p w14:paraId="2BB6C3D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logit(psi[site, year, species]) &lt;- alpha0[species] + </w:t>
      </w:r>
    </w:p>
    <w:p w14:paraId="4FCEB055" w14:textId="1915147B"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r w:rsidRPr="00696146">
        <w:rPr>
          <w:rFonts w:ascii="Courier New" w:hAnsi="Courier New" w:cs="Courier New"/>
          <w:sz w:val="20"/>
          <w:szCs w:val="20"/>
        </w:rPr>
        <w:t>inprod(alpha[species, 1:n.sitecovs],</w:t>
      </w:r>
    </w:p>
    <w:p w14:paraId="63BAB682" w14:textId="2F1F8DBC"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r w:rsidRPr="00696146">
        <w:rPr>
          <w:rFonts w:ascii="Courier New" w:hAnsi="Courier New" w:cs="Courier New"/>
          <w:sz w:val="20"/>
          <w:szCs w:val="20"/>
        </w:rPr>
        <w:t>sitecov.array[site, year, 1:n.sitecovs])</w:t>
      </w:r>
    </w:p>
    <w:p w14:paraId="0CF8922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70C262E" w14:textId="5C2FD8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OCCUPANCY</w:t>
      </w:r>
    </w:p>
    <w:p w14:paraId="68219324" w14:textId="7425F0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Z[site, year, species] ~ dbern(psi[site, year, species])</w:t>
      </w:r>
    </w:p>
    <w:p w14:paraId="6B16C383" w14:textId="77777777" w:rsidR="00464FD4" w:rsidRPr="00696146" w:rsidRDefault="00464FD4" w:rsidP="00464FD4">
      <w:pPr>
        <w:spacing w:after="0" w:line="276" w:lineRule="auto"/>
        <w:rPr>
          <w:rFonts w:ascii="Courier New" w:hAnsi="Courier New" w:cs="Courier New"/>
          <w:sz w:val="20"/>
          <w:szCs w:val="20"/>
        </w:rPr>
      </w:pPr>
    </w:p>
    <w:p w14:paraId="0B21D65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Loop to estimate detection each species at each site during each </w:t>
      </w:r>
    </w:p>
    <w:p w14:paraId="635766F5" w14:textId="09A96DEC" w:rsidR="00464FD4" w:rsidRPr="00696146" w:rsidRDefault="00464FD4" w:rsidP="00464FD4">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 sampling replicate</w:t>
      </w:r>
    </w:p>
    <w:p w14:paraId="1F4B42D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B15B446" w14:textId="3491A9F7"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for (replicate in 1:n.replicates[site, year]) {</w:t>
      </w:r>
    </w:p>
    <w:p w14:paraId="7AB1B126" w14:textId="77777777" w:rsidR="00464FD4" w:rsidRPr="00696146" w:rsidRDefault="00464FD4" w:rsidP="00464FD4">
      <w:pPr>
        <w:spacing w:after="0" w:line="276" w:lineRule="auto"/>
        <w:rPr>
          <w:rFonts w:ascii="Courier New" w:hAnsi="Courier New" w:cs="Courier New"/>
          <w:sz w:val="20"/>
          <w:szCs w:val="20"/>
        </w:rPr>
      </w:pPr>
    </w:p>
    <w:p w14:paraId="0DE60933" w14:textId="5FAEDCF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4CFBAFE2" w14:textId="086F95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replicate, species]) &lt;- beta0[species] +</w:t>
      </w:r>
    </w:p>
    <w:p w14:paraId="6E976071" w14:textId="05F5671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00DD59CD"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replicate] +</w:t>
      </w:r>
    </w:p>
    <w:p w14:paraId="405BCC1B" w14:textId="32814DB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2] * time[site, year, replicate] +</w:t>
      </w:r>
    </w:p>
    <w:p w14:paraId="1CB207CB" w14:textId="058D555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3] * wind[site, year, replicate] + </w:t>
      </w:r>
    </w:p>
    <w:p w14:paraId="74E1C45E" w14:textId="61C849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4] * sky[site, year, replicate]</w:t>
      </w:r>
    </w:p>
    <w:p w14:paraId="1437513F"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r w:rsidRPr="00696146">
        <w:rPr>
          <w:rFonts w:ascii="Courier New" w:hAnsi="Courier New" w:cs="Courier New"/>
          <w:sz w:val="20"/>
          <w:szCs w:val="20"/>
        </w:rPr>
        <w:tab/>
        <w:t xml:space="preserve">                   </w:t>
      </w:r>
    </w:p>
    <w:p w14:paraId="2934A48C" w14:textId="5CD7BF8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04E85F82" w14:textId="29C65A0A" w:rsidR="00DD59CD"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p.adjusted[site, year, replicate, species] &lt;- 1 - (1 </w:t>
      </w:r>
      <w:r w:rsidR="00DD59CD" w:rsidRPr="00696146">
        <w:rPr>
          <w:rFonts w:ascii="Courier New" w:hAnsi="Courier New" w:cs="Courier New"/>
          <w:sz w:val="20"/>
          <w:szCs w:val="20"/>
        </w:rPr>
        <w:t>–</w:t>
      </w:r>
      <w:r w:rsidRPr="00696146">
        <w:rPr>
          <w:rFonts w:ascii="Courier New" w:hAnsi="Courier New" w:cs="Courier New"/>
          <w:sz w:val="20"/>
          <w:szCs w:val="20"/>
        </w:rPr>
        <w:t xml:space="preserve"> </w:t>
      </w:r>
    </w:p>
    <w:p w14:paraId="04A68711" w14:textId="77777777" w:rsidR="00B3180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p[site, year, replicate, species]) ^ exponent.array[site,</w:t>
      </w:r>
      <w:r w:rsidRPr="00696146">
        <w:rPr>
          <w:rFonts w:ascii="Courier New" w:hAnsi="Courier New" w:cs="Courier New"/>
          <w:sz w:val="20"/>
          <w:szCs w:val="20"/>
        </w:rPr>
        <w:t xml:space="preserve">   </w:t>
      </w:r>
    </w:p>
    <w:p w14:paraId="63994D59" w14:textId="3E7C6F32" w:rsidR="00464FD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year, replicate]</w:t>
      </w:r>
    </w:p>
    <w:p w14:paraId="0B393BE8" w14:textId="77777777" w:rsidR="00464FD4" w:rsidRPr="00696146" w:rsidRDefault="00464FD4" w:rsidP="00464FD4">
      <w:pPr>
        <w:spacing w:after="0" w:line="276" w:lineRule="auto"/>
        <w:rPr>
          <w:rFonts w:ascii="Courier New" w:hAnsi="Courier New" w:cs="Courier New"/>
          <w:sz w:val="20"/>
          <w:szCs w:val="20"/>
        </w:rPr>
      </w:pPr>
    </w:p>
    <w:p w14:paraId="2DBBEE54" w14:textId="76B81BA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PROBABILITY OF DETECTION</w:t>
      </w:r>
    </w:p>
    <w:p w14:paraId="08C0A77E" w14:textId="39AC0C5B"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mu.p[site, year, replicate, species] &lt;- p.adjusted[site, year, </w:t>
      </w:r>
    </w:p>
    <w:p w14:paraId="1DB2C517" w14:textId="1EF29F73"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r</w:t>
      </w:r>
      <w:r w:rsidR="00464FD4" w:rsidRPr="00696146">
        <w:rPr>
          <w:rFonts w:ascii="Courier New" w:hAnsi="Courier New" w:cs="Courier New"/>
          <w:sz w:val="20"/>
          <w:szCs w:val="20"/>
        </w:rPr>
        <w:t>eplicate, species] * Z[site, year, species]</w:t>
      </w:r>
    </w:p>
    <w:p w14:paraId="5827B556" w14:textId="20CC04BD"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replicate, species] ~ dbern(mu.p[site, year, </w:t>
      </w:r>
    </w:p>
    <w:p w14:paraId="6E3FBC26" w14:textId="4B67653C"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replicate, species])</w:t>
      </w:r>
    </w:p>
    <w:p w14:paraId="1E21F1DF" w14:textId="77777777" w:rsidR="00464FD4" w:rsidRPr="00696146" w:rsidRDefault="00464FD4" w:rsidP="00464FD4">
      <w:pPr>
        <w:spacing w:after="0" w:line="276" w:lineRule="auto"/>
        <w:rPr>
          <w:rFonts w:ascii="Courier New" w:hAnsi="Courier New" w:cs="Courier New"/>
          <w:sz w:val="20"/>
          <w:szCs w:val="20"/>
        </w:rPr>
      </w:pPr>
    </w:p>
    <w:p w14:paraId="1748B96D" w14:textId="34953C1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C92423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of </w:t>
      </w:r>
    </w:p>
    <w:p w14:paraId="5BFE5407" w14:textId="4C5CEDCF" w:rsidR="00464FD4" w:rsidRPr="00696146" w:rsidRDefault="00B31804" w:rsidP="00B3180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 </w:t>
      </w:r>
      <w:r w:rsidR="00464FD4" w:rsidRPr="00696146">
        <w:rPr>
          <w:rFonts w:ascii="Courier New" w:hAnsi="Courier New" w:cs="Courier New"/>
          <w:sz w:val="20"/>
          <w:szCs w:val="20"/>
        </w:rPr>
        <w:t>replicates depending on site and year).</w:t>
      </w:r>
    </w:p>
    <w:p w14:paraId="46EA6AAE" w14:textId="77777777" w:rsidR="00464FD4" w:rsidRPr="00696146" w:rsidRDefault="00464FD4" w:rsidP="00464FD4">
      <w:pPr>
        <w:spacing w:after="0" w:line="276" w:lineRule="auto"/>
        <w:rPr>
          <w:rFonts w:ascii="Courier New" w:hAnsi="Courier New" w:cs="Courier New"/>
          <w:sz w:val="20"/>
          <w:szCs w:val="20"/>
        </w:rPr>
      </w:pPr>
    </w:p>
    <w:p w14:paraId="2A0B82C2" w14:textId="0567DE6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36840A34" w14:textId="77777777" w:rsidR="00B31804" w:rsidRPr="00696146" w:rsidRDefault="00B31804" w:rsidP="00464FD4">
      <w:pPr>
        <w:spacing w:after="0" w:line="276" w:lineRule="auto"/>
        <w:rPr>
          <w:rFonts w:ascii="Courier New" w:hAnsi="Courier New" w:cs="Courier New"/>
          <w:sz w:val="20"/>
          <w:szCs w:val="20"/>
        </w:rPr>
      </w:pPr>
    </w:p>
    <w:p w14:paraId="2FD52054" w14:textId="79CB625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site loop</w:t>
      </w:r>
    </w:p>
    <w:p w14:paraId="3CEC7533" w14:textId="77777777" w:rsidR="00B31804" w:rsidRPr="00696146" w:rsidRDefault="00B31804" w:rsidP="00464FD4">
      <w:pPr>
        <w:spacing w:after="0" w:line="276" w:lineRule="auto"/>
        <w:rPr>
          <w:rFonts w:ascii="Courier New" w:hAnsi="Courier New" w:cs="Courier New"/>
          <w:sz w:val="20"/>
          <w:szCs w:val="20"/>
        </w:rPr>
      </w:pPr>
    </w:p>
    <w:p w14:paraId="7CB5755B" w14:textId="3F282AD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#end species loop</w:t>
      </w:r>
    </w:p>
    <w:p w14:paraId="58640C6F" w14:textId="1AC5BF74" w:rsidR="00464FD4" w:rsidRPr="00696146" w:rsidRDefault="00464FD4" w:rsidP="00464FD4">
      <w:pPr>
        <w:spacing w:after="0" w:line="276" w:lineRule="auto"/>
        <w:rPr>
          <w:rFonts w:ascii="Courier New" w:hAnsi="Courier New" w:cs="Courier New"/>
          <w:sz w:val="20"/>
          <w:szCs w:val="20"/>
        </w:rPr>
      </w:pPr>
    </w:p>
    <w:p w14:paraId="2F4E77B8" w14:textId="77777777" w:rsidR="00C66C00" w:rsidRPr="00696146" w:rsidRDefault="00C66C00" w:rsidP="00464FD4">
      <w:pPr>
        <w:spacing w:after="0" w:line="276" w:lineRule="auto"/>
        <w:rPr>
          <w:rFonts w:ascii="Courier New" w:hAnsi="Courier New" w:cs="Courier New"/>
          <w:sz w:val="20"/>
          <w:szCs w:val="20"/>
        </w:rPr>
      </w:pPr>
    </w:p>
    <w:p w14:paraId="113DD937" w14:textId="77777777" w:rsidR="00464FD4" w:rsidRPr="00696146" w:rsidRDefault="00464FD4" w:rsidP="00464FD4">
      <w:pPr>
        <w:spacing w:after="0" w:line="276" w:lineRule="auto"/>
        <w:rPr>
          <w:rFonts w:ascii="Courier New" w:hAnsi="Courier New" w:cs="Courier New"/>
          <w:sz w:val="20"/>
          <w:szCs w:val="20"/>
        </w:rPr>
      </w:pPr>
    </w:p>
    <w:p w14:paraId="0CC2D31F" w14:textId="562417F9"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DERIVED QUANTITIES</w:t>
      </w:r>
    </w:p>
    <w:p w14:paraId="292A1252" w14:textId="77777777" w:rsidR="00464FD4" w:rsidRPr="00696146" w:rsidRDefault="00464FD4" w:rsidP="00464FD4">
      <w:pPr>
        <w:spacing w:after="0" w:line="276" w:lineRule="auto"/>
        <w:rPr>
          <w:rFonts w:ascii="Courier New" w:hAnsi="Courier New" w:cs="Courier New"/>
          <w:sz w:val="20"/>
          <w:szCs w:val="20"/>
        </w:rPr>
      </w:pPr>
    </w:p>
    <w:p w14:paraId="4E0DA742" w14:textId="4013FAC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Loop to determine site-level richness estimates for the whole community and </w:t>
      </w:r>
      <w:r w:rsidR="00B31804" w:rsidRPr="00696146">
        <w:rPr>
          <w:rFonts w:ascii="Courier New" w:hAnsi="Courier New" w:cs="Courier New"/>
          <w:sz w:val="20"/>
          <w:szCs w:val="20"/>
        </w:rPr>
        <w:t xml:space="preserve"># </w:t>
      </w:r>
      <w:r w:rsidRPr="00696146">
        <w:rPr>
          <w:rFonts w:ascii="Courier New" w:hAnsi="Courier New" w:cs="Courier New"/>
          <w:sz w:val="20"/>
          <w:szCs w:val="20"/>
        </w:rPr>
        <w:t>for subsets or assemblages of interest per year</w:t>
      </w:r>
    </w:p>
    <w:p w14:paraId="7AFBCB6E" w14:textId="77777777" w:rsidR="00B31804" w:rsidRPr="00696146" w:rsidRDefault="00B31804" w:rsidP="00464FD4">
      <w:pPr>
        <w:spacing w:after="0" w:line="276" w:lineRule="auto"/>
        <w:rPr>
          <w:rFonts w:ascii="Courier New" w:hAnsi="Courier New" w:cs="Courier New"/>
          <w:sz w:val="20"/>
          <w:szCs w:val="20"/>
        </w:rPr>
      </w:pPr>
    </w:p>
    <w:p w14:paraId="7CD67626" w14:textId="7053989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 {</w:t>
      </w:r>
    </w:p>
    <w:p w14:paraId="5212F03D" w14:textId="77777777" w:rsidR="00C66C00" w:rsidRPr="00696146" w:rsidRDefault="00C66C00" w:rsidP="00464FD4">
      <w:pPr>
        <w:spacing w:after="0" w:line="276" w:lineRule="auto"/>
        <w:rPr>
          <w:rFonts w:ascii="Courier New" w:hAnsi="Courier New" w:cs="Courier New"/>
          <w:sz w:val="20"/>
          <w:szCs w:val="20"/>
        </w:rPr>
      </w:pPr>
    </w:p>
    <w:p w14:paraId="4A7F9494" w14:textId="3B97445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5252122" w14:textId="77777777" w:rsidR="00C66C00" w:rsidRPr="00696146" w:rsidRDefault="00C66C00" w:rsidP="00464FD4">
      <w:pPr>
        <w:spacing w:after="0" w:line="276" w:lineRule="auto"/>
        <w:rPr>
          <w:rFonts w:ascii="Courier New" w:hAnsi="Courier New" w:cs="Courier New"/>
          <w:sz w:val="20"/>
          <w:szCs w:val="20"/>
        </w:rPr>
      </w:pPr>
    </w:p>
    <w:p w14:paraId="1B73C683" w14:textId="64B2E02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site.species.richness[site, year] &lt;- sum(Z[site, year, 1:n.species])</w:t>
      </w:r>
    </w:p>
    <w:p w14:paraId="5234D31C"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north.guild.richness[site, year] &lt;- inprod(Z[site, year, 1:n.species], </w:t>
      </w:r>
    </w:p>
    <w:p w14:paraId="439353C6" w14:textId="19F11EBC" w:rsidR="00464FD4" w:rsidRPr="00696146" w:rsidRDefault="00464FD4" w:rsidP="00B31804">
      <w:pPr>
        <w:spacing w:after="0" w:line="276" w:lineRule="auto"/>
        <w:ind w:left="4320" w:firstLine="720"/>
        <w:rPr>
          <w:rFonts w:ascii="Courier New" w:hAnsi="Courier New" w:cs="Courier New"/>
          <w:sz w:val="20"/>
          <w:szCs w:val="20"/>
        </w:rPr>
      </w:pPr>
      <w:r w:rsidRPr="00696146">
        <w:rPr>
          <w:rFonts w:ascii="Courier New" w:hAnsi="Courier New" w:cs="Courier New"/>
          <w:sz w:val="20"/>
          <w:szCs w:val="20"/>
        </w:rPr>
        <w:t>north.guild[1:n.species])</w:t>
      </w:r>
    </w:p>
    <w:p w14:paraId="70F6A3DF"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south.guild.richness[site, year] &lt;- inprod(Z[site, year, 1:n.species], </w:t>
      </w:r>
    </w:p>
    <w:p w14:paraId="0601B803" w14:textId="4F93B795" w:rsidR="00464FD4" w:rsidRPr="00696146" w:rsidRDefault="00464FD4" w:rsidP="00B31804">
      <w:pPr>
        <w:spacing w:after="0" w:line="276" w:lineRule="auto"/>
        <w:ind w:left="4320" w:firstLine="720"/>
        <w:rPr>
          <w:rFonts w:ascii="Courier New" w:hAnsi="Courier New" w:cs="Courier New"/>
          <w:sz w:val="20"/>
          <w:szCs w:val="20"/>
        </w:rPr>
      </w:pPr>
      <w:r w:rsidRPr="00696146">
        <w:rPr>
          <w:rFonts w:ascii="Courier New" w:hAnsi="Courier New" w:cs="Courier New"/>
          <w:sz w:val="20"/>
          <w:szCs w:val="20"/>
        </w:rPr>
        <w:t>south.guild[1:n.species])</w:t>
      </w:r>
    </w:p>
    <w:p w14:paraId="31CB5D5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trailing.guild.richness[site, year] &lt;- inprod(Z[site, year, </w:t>
      </w:r>
    </w:p>
    <w:p w14:paraId="0AFCFFD8" w14:textId="10F328CB"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1:n.species],</w:t>
      </w:r>
      <w:r w:rsidR="00B31804" w:rsidRPr="00696146">
        <w:rPr>
          <w:rFonts w:ascii="Courier New" w:hAnsi="Courier New" w:cs="Courier New"/>
          <w:sz w:val="20"/>
          <w:szCs w:val="20"/>
        </w:rPr>
        <w:t xml:space="preserve"> </w:t>
      </w:r>
      <w:r w:rsidRPr="00696146">
        <w:rPr>
          <w:rFonts w:ascii="Courier New" w:hAnsi="Courier New" w:cs="Courier New"/>
          <w:sz w:val="20"/>
          <w:szCs w:val="20"/>
        </w:rPr>
        <w:t>trailing.guild[1:n.species])</w:t>
      </w:r>
    </w:p>
    <w:p w14:paraId="7CF98F9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general.guild.richness[site, year] &lt;- inprod(Z[site, year, </w:t>
      </w:r>
    </w:p>
    <w:p w14:paraId="26EFB027" w14:textId="20692693"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1:n.species], general.guild[1:n.species])</w:t>
      </w:r>
    </w:p>
    <w:p w14:paraId="544581DD" w14:textId="6C74EE4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CE67E06" w14:textId="77777777" w:rsidR="00C66C00" w:rsidRPr="00696146" w:rsidRDefault="00C66C00" w:rsidP="00464FD4">
      <w:pPr>
        <w:spacing w:after="0" w:line="276" w:lineRule="auto"/>
        <w:rPr>
          <w:rFonts w:ascii="Courier New" w:hAnsi="Courier New" w:cs="Courier New"/>
          <w:sz w:val="20"/>
          <w:szCs w:val="20"/>
        </w:rPr>
      </w:pPr>
    </w:p>
    <w:p w14:paraId="0993CFE2" w14:textId="2A2597E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69AC75A" w14:textId="77777777" w:rsidR="00464FD4" w:rsidRPr="00696146" w:rsidRDefault="00464FD4" w:rsidP="00464FD4">
      <w:pPr>
        <w:spacing w:after="0" w:line="276" w:lineRule="auto"/>
        <w:rPr>
          <w:rFonts w:ascii="Courier New" w:hAnsi="Courier New" w:cs="Courier New"/>
          <w:sz w:val="20"/>
          <w:szCs w:val="20"/>
        </w:rPr>
      </w:pPr>
    </w:p>
    <w:p w14:paraId="7ADE8EA6"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7401E9D" w14:textId="77777777" w:rsidR="00464FD4" w:rsidRPr="00696146" w:rsidRDefault="00464FD4" w:rsidP="009B51A9">
      <w:pPr>
        <w:spacing w:after="0" w:line="276" w:lineRule="auto"/>
        <w:rPr>
          <w:rFonts w:ascii="Times New Roman" w:hAnsi="Times New Roman" w:cs="Times New Roman"/>
          <w:sz w:val="24"/>
          <w:szCs w:val="24"/>
        </w:rPr>
      </w:pPr>
    </w:p>
    <w:p w14:paraId="264D3F85" w14:textId="7C8AAB27" w:rsidR="009B51A9" w:rsidRPr="00696146" w:rsidRDefault="009B51A9" w:rsidP="009B51A9">
      <w:pPr>
        <w:spacing w:after="0" w:line="276" w:lineRule="auto"/>
        <w:rPr>
          <w:rFonts w:ascii="Times New Roman" w:hAnsi="Times New Roman" w:cs="Times New Roman"/>
          <w:sz w:val="24"/>
          <w:szCs w:val="24"/>
        </w:rPr>
      </w:pPr>
    </w:p>
    <w:p w14:paraId="6ED4EF33" w14:textId="0C1778C5" w:rsidR="009B51A9" w:rsidRPr="00696146" w:rsidRDefault="009B51A9" w:rsidP="009B51A9">
      <w:pPr>
        <w:spacing w:after="0" w:line="276" w:lineRule="auto"/>
        <w:rPr>
          <w:rFonts w:ascii="Times New Roman" w:hAnsi="Times New Roman" w:cs="Times New Roman"/>
          <w:sz w:val="24"/>
          <w:szCs w:val="24"/>
        </w:rPr>
      </w:pPr>
    </w:p>
    <w:p w14:paraId="7B80E69E" w14:textId="1B1C3F6D" w:rsidR="008567B3" w:rsidRPr="00696146" w:rsidRDefault="008567B3" w:rsidP="009B51A9">
      <w:pPr>
        <w:spacing w:after="0" w:line="276" w:lineRule="auto"/>
        <w:rPr>
          <w:rFonts w:ascii="Times New Roman" w:hAnsi="Times New Roman" w:cs="Times New Roman"/>
          <w:sz w:val="24"/>
          <w:szCs w:val="24"/>
        </w:rPr>
      </w:pPr>
    </w:p>
    <w:p w14:paraId="25B9EE2C" w14:textId="68F2E2F3" w:rsidR="008567B3" w:rsidRPr="00696146" w:rsidRDefault="008567B3" w:rsidP="009B51A9">
      <w:pPr>
        <w:spacing w:after="0" w:line="276" w:lineRule="auto"/>
        <w:rPr>
          <w:rFonts w:ascii="Times New Roman" w:hAnsi="Times New Roman" w:cs="Times New Roman"/>
          <w:sz w:val="24"/>
          <w:szCs w:val="24"/>
        </w:rPr>
      </w:pPr>
    </w:p>
    <w:p w14:paraId="48F983BB" w14:textId="273F75A7" w:rsidR="008567B3" w:rsidRPr="00696146" w:rsidRDefault="008567B3" w:rsidP="009B51A9">
      <w:pPr>
        <w:spacing w:after="0" w:line="276" w:lineRule="auto"/>
        <w:rPr>
          <w:rFonts w:ascii="Times New Roman" w:hAnsi="Times New Roman" w:cs="Times New Roman"/>
          <w:sz w:val="24"/>
          <w:szCs w:val="24"/>
        </w:rPr>
      </w:pPr>
    </w:p>
    <w:p w14:paraId="48913D8B" w14:textId="06F2C7FB" w:rsidR="008567B3" w:rsidRPr="00696146" w:rsidRDefault="008567B3" w:rsidP="009B51A9">
      <w:pPr>
        <w:spacing w:after="0" w:line="276" w:lineRule="auto"/>
        <w:rPr>
          <w:rFonts w:ascii="Times New Roman" w:hAnsi="Times New Roman" w:cs="Times New Roman"/>
          <w:sz w:val="24"/>
          <w:szCs w:val="24"/>
        </w:rPr>
      </w:pPr>
    </w:p>
    <w:p w14:paraId="2AEE8A6D" w14:textId="1C4151D0" w:rsidR="008567B3" w:rsidRPr="00696146" w:rsidRDefault="008567B3" w:rsidP="009B51A9">
      <w:pPr>
        <w:spacing w:after="0" w:line="276" w:lineRule="auto"/>
        <w:rPr>
          <w:rFonts w:ascii="Times New Roman" w:hAnsi="Times New Roman" w:cs="Times New Roman"/>
          <w:sz w:val="24"/>
          <w:szCs w:val="24"/>
        </w:rPr>
      </w:pPr>
    </w:p>
    <w:p w14:paraId="10EC66B7" w14:textId="582D3F43" w:rsidR="008567B3" w:rsidRPr="00696146" w:rsidRDefault="008567B3" w:rsidP="009B51A9">
      <w:pPr>
        <w:spacing w:after="0" w:line="276" w:lineRule="auto"/>
        <w:rPr>
          <w:rFonts w:ascii="Times New Roman" w:hAnsi="Times New Roman" w:cs="Times New Roman"/>
          <w:sz w:val="24"/>
          <w:szCs w:val="24"/>
        </w:rPr>
      </w:pPr>
    </w:p>
    <w:p w14:paraId="5AE0E3CD" w14:textId="00900FFC" w:rsidR="008567B3" w:rsidRPr="00696146" w:rsidRDefault="008567B3" w:rsidP="009B51A9">
      <w:pPr>
        <w:spacing w:after="0" w:line="276" w:lineRule="auto"/>
        <w:rPr>
          <w:rFonts w:ascii="Times New Roman" w:hAnsi="Times New Roman" w:cs="Times New Roman"/>
          <w:sz w:val="24"/>
          <w:szCs w:val="24"/>
        </w:rPr>
      </w:pPr>
    </w:p>
    <w:p w14:paraId="31C1E83A" w14:textId="76F6BCF4" w:rsidR="008567B3" w:rsidRPr="00696146" w:rsidRDefault="008567B3" w:rsidP="009B51A9">
      <w:pPr>
        <w:spacing w:after="0" w:line="276" w:lineRule="auto"/>
        <w:rPr>
          <w:rFonts w:ascii="Times New Roman" w:hAnsi="Times New Roman" w:cs="Times New Roman"/>
          <w:sz w:val="24"/>
          <w:szCs w:val="24"/>
        </w:rPr>
      </w:pPr>
    </w:p>
    <w:p w14:paraId="72BBD7B5" w14:textId="2B4F351D" w:rsidR="008567B3" w:rsidRPr="00696146" w:rsidRDefault="008567B3" w:rsidP="009B51A9">
      <w:pPr>
        <w:spacing w:after="0" w:line="276" w:lineRule="auto"/>
        <w:rPr>
          <w:rFonts w:ascii="Times New Roman" w:hAnsi="Times New Roman" w:cs="Times New Roman"/>
          <w:sz w:val="24"/>
          <w:szCs w:val="24"/>
        </w:rPr>
      </w:pPr>
    </w:p>
    <w:p w14:paraId="18B564D7" w14:textId="01EA54A4" w:rsidR="008567B3" w:rsidRPr="00696146" w:rsidRDefault="008567B3" w:rsidP="009B51A9">
      <w:pPr>
        <w:spacing w:after="0" w:line="276" w:lineRule="auto"/>
        <w:rPr>
          <w:rFonts w:ascii="Times New Roman" w:hAnsi="Times New Roman" w:cs="Times New Roman"/>
          <w:sz w:val="24"/>
          <w:szCs w:val="24"/>
        </w:rPr>
      </w:pPr>
    </w:p>
    <w:p w14:paraId="15BDC477" w14:textId="2C26B524" w:rsidR="008567B3" w:rsidRPr="00696146" w:rsidRDefault="008567B3" w:rsidP="009B51A9">
      <w:pPr>
        <w:spacing w:after="0" w:line="276" w:lineRule="auto"/>
        <w:rPr>
          <w:rFonts w:ascii="Times New Roman" w:hAnsi="Times New Roman" w:cs="Times New Roman"/>
          <w:sz w:val="24"/>
          <w:szCs w:val="24"/>
        </w:rPr>
      </w:pPr>
    </w:p>
    <w:p w14:paraId="6400017D" w14:textId="6F460953" w:rsidR="008567B3" w:rsidRPr="00696146" w:rsidRDefault="008567B3" w:rsidP="009B51A9">
      <w:pPr>
        <w:spacing w:after="0" w:line="276" w:lineRule="auto"/>
        <w:rPr>
          <w:rFonts w:ascii="Times New Roman" w:hAnsi="Times New Roman" w:cs="Times New Roman"/>
          <w:sz w:val="24"/>
          <w:szCs w:val="24"/>
        </w:rPr>
      </w:pPr>
    </w:p>
    <w:p w14:paraId="6CE0AB16" w14:textId="0210679A" w:rsidR="008567B3" w:rsidRPr="00696146" w:rsidRDefault="008567B3" w:rsidP="009B51A9">
      <w:pPr>
        <w:spacing w:after="0" w:line="276" w:lineRule="auto"/>
        <w:rPr>
          <w:rFonts w:ascii="Times New Roman" w:hAnsi="Times New Roman" w:cs="Times New Roman"/>
          <w:sz w:val="24"/>
          <w:szCs w:val="24"/>
        </w:rPr>
      </w:pPr>
    </w:p>
    <w:p w14:paraId="4A63351E" w14:textId="5AF9A640" w:rsidR="008567B3" w:rsidRPr="00696146" w:rsidRDefault="008567B3" w:rsidP="009B51A9">
      <w:pPr>
        <w:spacing w:after="0" w:line="276" w:lineRule="auto"/>
        <w:rPr>
          <w:rFonts w:ascii="Times New Roman" w:hAnsi="Times New Roman" w:cs="Times New Roman"/>
          <w:sz w:val="24"/>
          <w:szCs w:val="24"/>
        </w:rPr>
      </w:pPr>
    </w:p>
    <w:p w14:paraId="366BDABD" w14:textId="62B3574E" w:rsidR="008567B3" w:rsidRPr="00696146" w:rsidRDefault="008567B3" w:rsidP="009B51A9">
      <w:pPr>
        <w:spacing w:after="0" w:line="276" w:lineRule="auto"/>
        <w:rPr>
          <w:rFonts w:ascii="Times New Roman" w:hAnsi="Times New Roman" w:cs="Times New Roman"/>
          <w:sz w:val="24"/>
          <w:szCs w:val="24"/>
        </w:rPr>
      </w:pPr>
    </w:p>
    <w:p w14:paraId="15293297" w14:textId="688689DE" w:rsidR="008567B3" w:rsidRPr="00696146" w:rsidRDefault="008567B3" w:rsidP="009B51A9">
      <w:pPr>
        <w:spacing w:after="0" w:line="276" w:lineRule="auto"/>
        <w:rPr>
          <w:rFonts w:ascii="Times New Roman" w:hAnsi="Times New Roman" w:cs="Times New Roman"/>
          <w:sz w:val="24"/>
          <w:szCs w:val="24"/>
        </w:rPr>
      </w:pPr>
    </w:p>
    <w:p w14:paraId="0C6400A3" w14:textId="737931C5" w:rsidR="008567B3" w:rsidRPr="00696146" w:rsidRDefault="008567B3" w:rsidP="009B51A9">
      <w:pPr>
        <w:spacing w:after="0" w:line="276" w:lineRule="auto"/>
        <w:rPr>
          <w:rFonts w:ascii="Times New Roman" w:hAnsi="Times New Roman" w:cs="Times New Roman"/>
          <w:sz w:val="24"/>
          <w:szCs w:val="24"/>
        </w:rPr>
      </w:pPr>
    </w:p>
    <w:p w14:paraId="0B775A7D" w14:textId="7CD73410" w:rsidR="008567B3" w:rsidRPr="00696146" w:rsidRDefault="008567B3" w:rsidP="009B51A9">
      <w:pPr>
        <w:spacing w:after="0" w:line="276" w:lineRule="auto"/>
        <w:rPr>
          <w:rFonts w:ascii="Times New Roman" w:hAnsi="Times New Roman" w:cs="Times New Roman"/>
          <w:sz w:val="24"/>
          <w:szCs w:val="24"/>
        </w:rPr>
      </w:pPr>
    </w:p>
    <w:p w14:paraId="66F55507" w14:textId="6CCBDA43" w:rsidR="008567B3" w:rsidRPr="00696146" w:rsidRDefault="008567B3" w:rsidP="009B51A9">
      <w:pPr>
        <w:spacing w:after="0" w:line="276" w:lineRule="auto"/>
        <w:rPr>
          <w:rFonts w:ascii="Times New Roman" w:hAnsi="Times New Roman" w:cs="Times New Roman"/>
          <w:sz w:val="24"/>
          <w:szCs w:val="24"/>
        </w:rPr>
      </w:pPr>
    </w:p>
    <w:p w14:paraId="63812BAE" w14:textId="6D75AF6A" w:rsidR="008567B3" w:rsidRPr="00696146" w:rsidRDefault="008567B3" w:rsidP="009B51A9">
      <w:pPr>
        <w:spacing w:after="0" w:line="276" w:lineRule="auto"/>
        <w:rPr>
          <w:rFonts w:ascii="Times New Roman" w:hAnsi="Times New Roman" w:cs="Times New Roman"/>
          <w:sz w:val="24"/>
          <w:szCs w:val="24"/>
        </w:rPr>
      </w:pPr>
    </w:p>
    <w:p w14:paraId="56D7635A" w14:textId="200B58A0" w:rsidR="008567B3" w:rsidRPr="00696146" w:rsidRDefault="008567B3" w:rsidP="009B51A9">
      <w:pPr>
        <w:spacing w:after="0" w:line="276" w:lineRule="auto"/>
        <w:rPr>
          <w:rFonts w:ascii="Times New Roman" w:hAnsi="Times New Roman" w:cs="Times New Roman"/>
          <w:sz w:val="24"/>
          <w:szCs w:val="24"/>
        </w:rPr>
      </w:pPr>
    </w:p>
    <w:p w14:paraId="6E53BF4C" w14:textId="1DDECA43" w:rsidR="008567B3" w:rsidRPr="00696146" w:rsidRDefault="008567B3" w:rsidP="009B51A9">
      <w:pPr>
        <w:spacing w:after="0" w:line="276" w:lineRule="auto"/>
        <w:rPr>
          <w:rFonts w:ascii="Times New Roman" w:hAnsi="Times New Roman" w:cs="Times New Roman"/>
          <w:sz w:val="24"/>
          <w:szCs w:val="24"/>
        </w:rPr>
      </w:pPr>
    </w:p>
    <w:p w14:paraId="0702255D" w14:textId="73AB9B11" w:rsidR="008567B3" w:rsidRPr="00696146" w:rsidRDefault="008567B3" w:rsidP="009B51A9">
      <w:pPr>
        <w:spacing w:after="0" w:line="276" w:lineRule="auto"/>
        <w:rPr>
          <w:rFonts w:ascii="Times New Roman" w:hAnsi="Times New Roman" w:cs="Times New Roman"/>
          <w:sz w:val="24"/>
          <w:szCs w:val="24"/>
        </w:rPr>
      </w:pPr>
    </w:p>
    <w:p w14:paraId="1968D1DD" w14:textId="77777777" w:rsidR="00BF1E3E" w:rsidRPr="00696146" w:rsidRDefault="00BF1E3E" w:rsidP="009B51A9">
      <w:pPr>
        <w:spacing w:after="0" w:line="276" w:lineRule="auto"/>
        <w:rPr>
          <w:rFonts w:ascii="Times New Roman" w:hAnsi="Times New Roman" w:cs="Times New Roman"/>
          <w:sz w:val="24"/>
          <w:szCs w:val="24"/>
        </w:rPr>
      </w:pPr>
    </w:p>
    <w:p w14:paraId="1A4670E2" w14:textId="1B6551C4" w:rsidR="008567B3" w:rsidRPr="00696146" w:rsidRDefault="008567B3" w:rsidP="009B51A9">
      <w:pPr>
        <w:spacing w:after="0" w:line="276" w:lineRule="auto"/>
        <w:rPr>
          <w:rFonts w:ascii="Times New Roman" w:hAnsi="Times New Roman" w:cs="Times New Roman"/>
          <w:sz w:val="24"/>
          <w:szCs w:val="24"/>
        </w:rPr>
      </w:pPr>
    </w:p>
    <w:p w14:paraId="18FE8081" w14:textId="7694A675" w:rsidR="008567B3" w:rsidRPr="00696146" w:rsidRDefault="008567B3" w:rsidP="009B51A9">
      <w:pPr>
        <w:spacing w:after="0" w:line="276" w:lineRule="auto"/>
        <w:rPr>
          <w:rFonts w:ascii="Times New Roman" w:hAnsi="Times New Roman" w:cs="Times New Roman"/>
          <w:sz w:val="24"/>
          <w:szCs w:val="24"/>
        </w:rPr>
      </w:pPr>
    </w:p>
    <w:p w14:paraId="3FC2CF4A" w14:textId="2F971C3B" w:rsidR="008567B3" w:rsidRPr="00696146" w:rsidRDefault="008567B3" w:rsidP="009B51A9">
      <w:pPr>
        <w:spacing w:after="0" w:line="276" w:lineRule="auto"/>
        <w:rPr>
          <w:rFonts w:ascii="Times New Roman" w:hAnsi="Times New Roman" w:cs="Times New Roman"/>
          <w:sz w:val="24"/>
          <w:szCs w:val="24"/>
        </w:rPr>
      </w:pPr>
    </w:p>
    <w:p w14:paraId="5322CED0" w14:textId="7964D10F" w:rsidR="008567B3" w:rsidRPr="00696146" w:rsidRDefault="008567B3" w:rsidP="009B51A9">
      <w:pPr>
        <w:spacing w:after="0" w:line="276" w:lineRule="auto"/>
        <w:rPr>
          <w:rFonts w:ascii="Times New Roman" w:hAnsi="Times New Roman" w:cs="Times New Roman"/>
          <w:sz w:val="24"/>
          <w:szCs w:val="24"/>
        </w:rPr>
      </w:pPr>
    </w:p>
    <w:p w14:paraId="2DF6D615" w14:textId="72DB3D2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C</w:t>
      </w:r>
    </w:p>
    <w:p w14:paraId="717FB333" w14:textId="7AA7583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t>JAGS model code for the focal species analyses</w:t>
      </w:r>
    </w:p>
    <w:p w14:paraId="0C979333" w14:textId="5ACD3842" w:rsidR="009B51A9" w:rsidRPr="00696146" w:rsidRDefault="009B51A9" w:rsidP="009B51A9">
      <w:pPr>
        <w:spacing w:after="0" w:line="276" w:lineRule="auto"/>
        <w:rPr>
          <w:rFonts w:ascii="Times New Roman" w:hAnsi="Times New Roman" w:cs="Times New Roman"/>
          <w:b/>
          <w:bCs/>
          <w:sz w:val="24"/>
          <w:szCs w:val="24"/>
        </w:rPr>
      </w:pPr>
    </w:p>
    <w:p w14:paraId="2E0505CC"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11BC3336" w14:textId="77777777" w:rsidR="00956740" w:rsidRPr="00696146" w:rsidRDefault="00956740" w:rsidP="00956740">
      <w:pPr>
        <w:spacing w:after="0" w:line="276" w:lineRule="auto"/>
        <w:rPr>
          <w:rFonts w:ascii="Courier New" w:hAnsi="Courier New" w:cs="Courier New"/>
          <w:sz w:val="20"/>
          <w:szCs w:val="20"/>
        </w:rPr>
      </w:pPr>
    </w:p>
    <w:p w14:paraId="7C0558C2" w14:textId="4A6103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742B08E1" w14:textId="77777777" w:rsidR="00956740" w:rsidRPr="00696146" w:rsidRDefault="00956740" w:rsidP="00956740">
      <w:pPr>
        <w:spacing w:after="0" w:line="276" w:lineRule="auto"/>
        <w:rPr>
          <w:rFonts w:ascii="Courier New" w:hAnsi="Courier New" w:cs="Courier New"/>
          <w:sz w:val="20"/>
          <w:szCs w:val="20"/>
        </w:rPr>
      </w:pPr>
    </w:p>
    <w:p w14:paraId="32008A10" w14:textId="626030D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59BD580F" w14:textId="77777777" w:rsidR="00956740" w:rsidRPr="00696146" w:rsidRDefault="00956740" w:rsidP="00956740">
      <w:pPr>
        <w:spacing w:after="0" w:line="276" w:lineRule="auto"/>
        <w:rPr>
          <w:rFonts w:ascii="Courier New" w:hAnsi="Courier New" w:cs="Courier New"/>
          <w:sz w:val="20"/>
          <w:szCs w:val="20"/>
        </w:rPr>
      </w:pPr>
    </w:p>
    <w:p w14:paraId="4FE825E5" w14:textId="493B195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6406148"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dnorm(0, 0.01) #intercept for abundance model </w:t>
      </w:r>
    </w:p>
    <w:p w14:paraId="180291FE" w14:textId="5EE0D7ED"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#(site covariates)</w:t>
      </w:r>
    </w:p>
    <w:p w14:paraId="3773F00C" w14:textId="4CC3E56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dnorm(0, 0.01)  #intercept for detection model</w:t>
      </w:r>
    </w:p>
    <w:p w14:paraId="35A781E9" w14:textId="75CCCC3B"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#(detection covariates)</w:t>
      </w:r>
    </w:p>
    <w:p w14:paraId="762F89CE" w14:textId="77777777" w:rsidR="00956740" w:rsidRPr="00696146" w:rsidRDefault="00956740" w:rsidP="00956740">
      <w:pPr>
        <w:spacing w:after="0" w:line="276" w:lineRule="auto"/>
        <w:rPr>
          <w:rFonts w:ascii="Courier New" w:hAnsi="Courier New" w:cs="Courier New"/>
          <w:sz w:val="20"/>
          <w:szCs w:val="20"/>
        </w:rPr>
      </w:pPr>
    </w:p>
    <w:p w14:paraId="18C68C97" w14:textId="5B54392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RANDOM SITE EFFECT</w:t>
      </w:r>
    </w:p>
    <w:p w14:paraId="140C2DF0" w14:textId="4798E8B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tau.rse[species] ~ dgamma(0.01, 0.01) #for random site effects</w:t>
      </w:r>
    </w:p>
    <w:p w14:paraId="324B02B1" w14:textId="77777777" w:rsidR="00956740" w:rsidRPr="00696146" w:rsidRDefault="00956740" w:rsidP="00956740">
      <w:pPr>
        <w:spacing w:after="0" w:line="276" w:lineRule="auto"/>
        <w:rPr>
          <w:rFonts w:ascii="Courier New" w:hAnsi="Courier New" w:cs="Courier New"/>
          <w:sz w:val="20"/>
          <w:szCs w:val="20"/>
        </w:rPr>
      </w:pPr>
    </w:p>
    <w:p w14:paraId="02B3041D" w14:textId="7AF136B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2E6872E2"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random.site.effect[species, site] ~ dnorm(alpha0[species], </w:t>
      </w:r>
    </w:p>
    <w:p w14:paraId="28B18EC6" w14:textId="4633ABFB"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tau.rse[species]) #for random site effects</w:t>
      </w:r>
    </w:p>
    <w:p w14:paraId="3EBF0B4A" w14:textId="15363B0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220D9B1" w14:textId="5556896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the number of unique sites</w:t>
      </w:r>
    </w:p>
    <w:p w14:paraId="014C43E8" w14:textId="77777777" w:rsidR="00956740" w:rsidRPr="00696146" w:rsidRDefault="00956740" w:rsidP="00956740">
      <w:pPr>
        <w:spacing w:after="0" w:line="276" w:lineRule="auto"/>
        <w:rPr>
          <w:rFonts w:ascii="Courier New" w:hAnsi="Courier New" w:cs="Courier New"/>
          <w:sz w:val="20"/>
          <w:szCs w:val="20"/>
        </w:rPr>
      </w:pPr>
    </w:p>
    <w:p w14:paraId="65D5BE45" w14:textId="090C0F0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53F1569A" w14:textId="7B1D284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(alpha.index in 1:n.alphas) {</w:t>
      </w:r>
    </w:p>
    <w:p w14:paraId="54FB678D"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alpha.index] ~ dnorm(0, 0.01)</w:t>
      </w:r>
    </w:p>
    <w:p w14:paraId="02FCD175" w14:textId="7777777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#create a slope coefficient for each site covariate in the abundance </w:t>
      </w:r>
    </w:p>
    <w:p w14:paraId="6C9428B6" w14:textId="37FC1EB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#model</w:t>
      </w:r>
    </w:p>
    <w:p w14:paraId="0AEAB4FF"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692E5D3F" w14:textId="77777777" w:rsidR="00956740" w:rsidRPr="00696146" w:rsidRDefault="00956740" w:rsidP="00956740">
      <w:pPr>
        <w:spacing w:after="0" w:line="276" w:lineRule="auto"/>
        <w:rPr>
          <w:rFonts w:ascii="Courier New" w:hAnsi="Courier New" w:cs="Courier New"/>
          <w:sz w:val="20"/>
          <w:szCs w:val="20"/>
        </w:rPr>
      </w:pPr>
    </w:p>
    <w:p w14:paraId="32BC2616" w14:textId="389AAD0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770DD88E" w14:textId="447A3D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(detcov in 1:n.detcovs) {</w:t>
      </w:r>
    </w:p>
    <w:p w14:paraId="43706ED3"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detcov] ~ dnorm(0, 0.01)</w:t>
      </w:r>
    </w:p>
    <w:p w14:paraId="57B13D0C" w14:textId="77777777"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#create a slope coefficient for each detection covariate in the </w:t>
      </w:r>
    </w:p>
    <w:p w14:paraId="6939B320" w14:textId="423072CF"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#detection model</w:t>
      </w:r>
    </w:p>
    <w:p w14:paraId="6599B00F" w14:textId="293F585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54041CB2" w14:textId="77777777" w:rsidR="00956740" w:rsidRPr="00696146" w:rsidRDefault="00956740" w:rsidP="00956740">
      <w:pPr>
        <w:spacing w:after="0" w:line="276" w:lineRule="auto"/>
        <w:rPr>
          <w:rFonts w:ascii="Courier New" w:hAnsi="Courier New" w:cs="Courier New"/>
          <w:sz w:val="20"/>
          <w:szCs w:val="20"/>
        </w:rPr>
      </w:pPr>
    </w:p>
    <w:p w14:paraId="3CCDAC0F" w14:textId="44B531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394E9BA8" w14:textId="0533C2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focal species.</w:t>
      </w:r>
    </w:p>
    <w:p w14:paraId="17B65E91" w14:textId="77777777" w:rsidR="00956740" w:rsidRPr="00696146" w:rsidRDefault="00956740" w:rsidP="00956740">
      <w:pPr>
        <w:spacing w:after="0" w:line="276" w:lineRule="auto"/>
        <w:rPr>
          <w:rFonts w:ascii="Courier New" w:hAnsi="Courier New" w:cs="Courier New"/>
          <w:sz w:val="20"/>
          <w:szCs w:val="20"/>
        </w:rPr>
      </w:pPr>
    </w:p>
    <w:p w14:paraId="4A568EAE" w14:textId="7C66C7F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75AC9747" w14:textId="1281ECF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79347879" w14:textId="77777777" w:rsidR="00956740" w:rsidRPr="00696146" w:rsidRDefault="00956740" w:rsidP="00956740">
      <w:pPr>
        <w:spacing w:after="0" w:line="276" w:lineRule="auto"/>
        <w:rPr>
          <w:rFonts w:ascii="Courier New" w:hAnsi="Courier New" w:cs="Courier New"/>
          <w:sz w:val="20"/>
          <w:szCs w:val="20"/>
        </w:rPr>
      </w:pPr>
    </w:p>
    <w:p w14:paraId="6CFEB98F" w14:textId="32C9A7C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032189AE" w14:textId="316BF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dnorm(0, 0.01)</w:t>
      </w:r>
    </w:p>
    <w:p w14:paraId="38AB8CE3" w14:textId="1BFE13E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time.tau[region] ~ dgamma(0.1, 0.1)</w:t>
      </w:r>
    </w:p>
    <w:p w14:paraId="2848AE8B" w14:textId="3BE0AF9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 Normal distribution.</w:t>
      </w:r>
    </w:p>
    <w:p w14:paraId="075CDF52" w14:textId="77777777" w:rsidR="00956740" w:rsidRPr="00696146" w:rsidRDefault="00956740" w:rsidP="00956740">
      <w:pPr>
        <w:spacing w:after="0" w:line="276" w:lineRule="auto"/>
        <w:rPr>
          <w:rFonts w:ascii="Courier New" w:hAnsi="Courier New" w:cs="Courier New"/>
          <w:sz w:val="20"/>
          <w:szCs w:val="20"/>
        </w:rPr>
      </w:pPr>
    </w:p>
    <w:p w14:paraId="10EFF195" w14:textId="099BDD9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WIND CODE</w:t>
      </w:r>
    </w:p>
    <w:p w14:paraId="60139BB9" w14:textId="2497B5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wind.prob[region] ~ dbeta(1, 1)</w:t>
      </w:r>
    </w:p>
    <w:p w14:paraId="6B49E3B1" w14:textId="77777777" w:rsidR="00956740" w:rsidRPr="00696146" w:rsidRDefault="00956740" w:rsidP="00956740">
      <w:pPr>
        <w:spacing w:after="0" w:line="276" w:lineRule="auto"/>
        <w:rPr>
          <w:rFonts w:ascii="Courier New" w:hAnsi="Courier New" w:cs="Courier New"/>
          <w:sz w:val="20"/>
          <w:szCs w:val="20"/>
        </w:rPr>
      </w:pPr>
    </w:p>
    <w:p w14:paraId="0CB0F531" w14:textId="3158D8EF"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7BBAFDE3" w14:textId="28F0CAB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sky.prob[region] ~ dbeta(1, 1)</w:t>
      </w:r>
    </w:p>
    <w:p w14:paraId="4FAAEA4B" w14:textId="77777777" w:rsidR="00956740" w:rsidRPr="00696146" w:rsidRDefault="00956740" w:rsidP="00956740">
      <w:pPr>
        <w:spacing w:after="0" w:line="276" w:lineRule="auto"/>
        <w:rPr>
          <w:rFonts w:ascii="Courier New" w:hAnsi="Courier New" w:cs="Courier New"/>
          <w:sz w:val="20"/>
          <w:szCs w:val="20"/>
        </w:rPr>
      </w:pPr>
    </w:p>
    <w:p w14:paraId="6AEB30C3" w14:textId="2DA081B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BBA89CC" w14:textId="31F4564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1E4532C0" w14:textId="77777777" w:rsidR="00956740" w:rsidRPr="00696146" w:rsidRDefault="00956740" w:rsidP="00956740">
      <w:pPr>
        <w:spacing w:after="0" w:line="276" w:lineRule="auto"/>
        <w:rPr>
          <w:rFonts w:ascii="Courier New" w:hAnsi="Courier New" w:cs="Courier New"/>
          <w:sz w:val="20"/>
          <w:szCs w:val="20"/>
        </w:rPr>
      </w:pPr>
    </w:p>
    <w:p w14:paraId="5FB8A8D8" w14:textId="77777777" w:rsidR="00956740" w:rsidRPr="00696146" w:rsidRDefault="00956740" w:rsidP="00956740">
      <w:pPr>
        <w:spacing w:after="0" w:line="276" w:lineRule="auto"/>
        <w:rPr>
          <w:rFonts w:ascii="Courier New" w:hAnsi="Courier New" w:cs="Courier New"/>
          <w:sz w:val="20"/>
          <w:szCs w:val="20"/>
        </w:rPr>
      </w:pPr>
    </w:p>
    <w:p w14:paraId="4A32500B" w14:textId="096BEDD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07358D37" w14:textId="77777777" w:rsidR="00956740" w:rsidRPr="00696146" w:rsidRDefault="00956740" w:rsidP="00956740">
      <w:pPr>
        <w:spacing w:after="0" w:line="276" w:lineRule="auto"/>
        <w:rPr>
          <w:rFonts w:ascii="Courier New" w:hAnsi="Courier New" w:cs="Courier New"/>
          <w:sz w:val="20"/>
          <w:szCs w:val="20"/>
        </w:rPr>
      </w:pPr>
    </w:p>
    <w:p w14:paraId="2C773AF1" w14:textId="4C688FF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751CFFB9" w14:textId="21730F6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621A1B4" w14:textId="77777777" w:rsidR="00C71DA9" w:rsidRPr="00696146" w:rsidRDefault="00C71DA9" w:rsidP="00956740">
      <w:pPr>
        <w:spacing w:after="0" w:line="276" w:lineRule="auto"/>
        <w:rPr>
          <w:rFonts w:ascii="Courier New" w:hAnsi="Courier New" w:cs="Courier New"/>
          <w:sz w:val="20"/>
          <w:szCs w:val="20"/>
        </w:rPr>
      </w:pPr>
    </w:p>
    <w:p w14:paraId="748B43AE" w14:textId="634549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41B4500" w14:textId="77777777" w:rsidR="00C71DA9" w:rsidRPr="00696146" w:rsidRDefault="00C71DA9" w:rsidP="00956740">
      <w:pPr>
        <w:spacing w:after="0" w:line="276" w:lineRule="auto"/>
        <w:rPr>
          <w:rFonts w:ascii="Courier New" w:hAnsi="Courier New" w:cs="Courier New"/>
          <w:sz w:val="20"/>
          <w:szCs w:val="20"/>
        </w:rPr>
      </w:pPr>
    </w:p>
    <w:p w14:paraId="1DB06492" w14:textId="55330C4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1:n.visits[site,year]) {</w:t>
      </w:r>
    </w:p>
    <w:p w14:paraId="226A122D" w14:textId="77777777" w:rsidR="00C71DA9" w:rsidRPr="00696146" w:rsidRDefault="00C71DA9" w:rsidP="00956740">
      <w:pPr>
        <w:spacing w:after="0" w:line="276" w:lineRule="auto"/>
        <w:rPr>
          <w:rFonts w:ascii="Courier New" w:hAnsi="Courier New" w:cs="Courier New"/>
          <w:sz w:val="20"/>
          <w:szCs w:val="20"/>
        </w:rPr>
      </w:pPr>
    </w:p>
    <w:p w14:paraId="4C79C2E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visit] ~ dnorm(time.mu[region[site]], </w:t>
      </w:r>
    </w:p>
    <w:p w14:paraId="130F0058" w14:textId="1FD8DE89" w:rsidR="00956740" w:rsidRPr="00696146" w:rsidRDefault="002D2554" w:rsidP="002D2554">
      <w:pPr>
        <w:spacing w:after="0" w:line="276" w:lineRule="auto"/>
        <w:ind w:left="360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time.tau[region[site]])</w:t>
      </w:r>
    </w:p>
    <w:p w14:paraId="418CF880" w14:textId="5DA2C87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wind[site, year, visit] ~ dbern(wind.prob[region[site]])</w:t>
      </w:r>
    </w:p>
    <w:p w14:paraId="582619BF" w14:textId="5A4805C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sky[site, year, visit] ~ dbern(sky.prob[region[site]])</w:t>
      </w:r>
    </w:p>
    <w:p w14:paraId="1812EE20" w14:textId="77777777" w:rsidR="00C71DA9" w:rsidRPr="00696146" w:rsidRDefault="00C71DA9" w:rsidP="00956740">
      <w:pPr>
        <w:spacing w:after="0" w:line="276" w:lineRule="auto"/>
        <w:rPr>
          <w:rFonts w:ascii="Courier New" w:hAnsi="Courier New" w:cs="Courier New"/>
          <w:sz w:val="20"/>
          <w:szCs w:val="20"/>
        </w:rPr>
      </w:pPr>
    </w:p>
    <w:p w14:paraId="48B686A8" w14:textId="2946100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FE0A9B0" w14:textId="77777777" w:rsidR="00C71DA9" w:rsidRPr="00696146" w:rsidRDefault="00C71DA9" w:rsidP="00956740">
      <w:pPr>
        <w:spacing w:after="0" w:line="276" w:lineRule="auto"/>
        <w:rPr>
          <w:rFonts w:ascii="Courier New" w:hAnsi="Courier New" w:cs="Courier New"/>
          <w:sz w:val="20"/>
          <w:szCs w:val="20"/>
        </w:rPr>
      </w:pPr>
    </w:p>
    <w:p w14:paraId="1D58C5CE" w14:textId="68DAAF0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879CDE7" w14:textId="77777777" w:rsidR="00C71DA9" w:rsidRPr="00696146" w:rsidRDefault="00C71DA9" w:rsidP="00956740">
      <w:pPr>
        <w:spacing w:after="0" w:line="276" w:lineRule="auto"/>
        <w:rPr>
          <w:rFonts w:ascii="Courier New" w:hAnsi="Courier New" w:cs="Courier New"/>
          <w:sz w:val="20"/>
          <w:szCs w:val="20"/>
        </w:rPr>
      </w:pPr>
    </w:p>
    <w:p w14:paraId="71A94374" w14:textId="1A9C4DA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58DAE42" w14:textId="45745DD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visits.</w:t>
      </w:r>
    </w:p>
    <w:p w14:paraId="2762C9DC" w14:textId="77777777" w:rsidR="00956740" w:rsidRPr="00696146" w:rsidRDefault="00956740" w:rsidP="00956740">
      <w:pPr>
        <w:spacing w:after="0" w:line="276" w:lineRule="auto"/>
        <w:rPr>
          <w:rFonts w:ascii="Courier New" w:hAnsi="Courier New" w:cs="Courier New"/>
          <w:sz w:val="20"/>
          <w:szCs w:val="20"/>
        </w:rPr>
      </w:pPr>
    </w:p>
    <w:p w14:paraId="13E6B306" w14:textId="283B291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ESTIMATE ABUNDANCE AND DETECTION PROBABILITY</w:t>
      </w:r>
    </w:p>
    <w:p w14:paraId="146EA634" w14:textId="67B324F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73EAD521" w14:textId="77777777" w:rsidR="00956740" w:rsidRPr="00696146" w:rsidRDefault="00956740" w:rsidP="00956740">
      <w:pPr>
        <w:spacing w:after="0" w:line="276" w:lineRule="auto"/>
        <w:rPr>
          <w:rFonts w:ascii="Courier New" w:hAnsi="Courier New" w:cs="Courier New"/>
          <w:sz w:val="20"/>
          <w:szCs w:val="20"/>
        </w:rPr>
      </w:pPr>
    </w:p>
    <w:p w14:paraId="12FF54B1" w14:textId="08128BC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N (true abundance) for each species at each site</w:t>
      </w:r>
    </w:p>
    <w:p w14:paraId="6860CDF5" w14:textId="5BA3D7E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64CA3107" w14:textId="77777777" w:rsidR="00956740" w:rsidRPr="00696146" w:rsidRDefault="00956740" w:rsidP="00956740">
      <w:pPr>
        <w:spacing w:after="0" w:line="276" w:lineRule="auto"/>
        <w:rPr>
          <w:rFonts w:ascii="Courier New" w:hAnsi="Courier New" w:cs="Courier New"/>
          <w:sz w:val="20"/>
          <w:szCs w:val="20"/>
        </w:rPr>
      </w:pPr>
    </w:p>
    <w:p w14:paraId="3BC7D181" w14:textId="78EB1C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BBD1448" w14:textId="77777777" w:rsidR="00956740" w:rsidRPr="00696146" w:rsidRDefault="00956740" w:rsidP="00956740">
      <w:pPr>
        <w:spacing w:after="0" w:line="276" w:lineRule="auto"/>
        <w:rPr>
          <w:rFonts w:ascii="Courier New" w:hAnsi="Courier New" w:cs="Courier New"/>
          <w:sz w:val="20"/>
          <w:szCs w:val="20"/>
        </w:rPr>
      </w:pPr>
    </w:p>
    <w:p w14:paraId="1FC006DE" w14:textId="5685E6D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t xml:space="preserve">   # ABUNDANCE MODEL</w:t>
      </w:r>
    </w:p>
    <w:p w14:paraId="7B473077" w14:textId="77777777" w:rsidR="002D2554" w:rsidRPr="00696146" w:rsidRDefault="00956740"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log(lambda[site, year, species]) &lt;- alpha[species, 1] * </w:t>
      </w:r>
      <w:r w:rsidR="002D2554" w:rsidRPr="00696146">
        <w:rPr>
          <w:rFonts w:ascii="Courier New" w:hAnsi="Courier New" w:cs="Courier New"/>
          <w:sz w:val="20"/>
          <w:szCs w:val="20"/>
        </w:rPr>
        <w:t xml:space="preserve">  </w:t>
      </w:r>
    </w:p>
    <w:p w14:paraId="24D43E1A" w14:textId="1CEAFFF7" w:rsidR="00956740" w:rsidRPr="00696146" w:rsidRDefault="002D2554"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1] + #year</w:t>
      </w:r>
    </w:p>
    <w:p w14:paraId="7D5F41E9" w14:textId="7E6A649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2] * sitecov.array[site, year, 2] + #elevation</w:t>
      </w:r>
    </w:p>
    <w:p w14:paraId="4A707903" w14:textId="52A302F3"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3] * sitecov.array[site, year, 3] + #aspect</w:t>
      </w:r>
    </w:p>
    <w:p w14:paraId="57DF3B2F" w14:textId="52B5005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4] * sitecov.array[site, year, 4] + #TPI</w:t>
      </w:r>
    </w:p>
    <w:p w14:paraId="060E2B2C" w14:textId="78735727" w:rsidR="002D2554" w:rsidRPr="00696146" w:rsidRDefault="00956740" w:rsidP="002D255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5] * sitecov.array[site, year, 5] +  </w:t>
      </w:r>
    </w:p>
    <w:p w14:paraId="29EE64C6" w14:textId="7F94544F"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#dominant </w:t>
      </w:r>
      <w:r w:rsidR="00956740" w:rsidRPr="00696146">
        <w:rPr>
          <w:rFonts w:ascii="Courier New" w:hAnsi="Courier New" w:cs="Courier New"/>
          <w:sz w:val="20"/>
          <w:szCs w:val="20"/>
        </w:rPr>
        <w:t>forest type == Deciduous</w:t>
      </w:r>
    </w:p>
    <w:p w14:paraId="5E1EA8A8"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6] * sitecov.array[site, year, 6] + </w:t>
      </w:r>
    </w:p>
    <w:p w14:paraId="399CCC95" w14:textId="5B254100"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#proportion of forest within 1 km</w:t>
      </w:r>
    </w:p>
    <w:p w14:paraId="6802DF8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ab/>
      </w:r>
      <w:r w:rsidRPr="00696146">
        <w:rPr>
          <w:rFonts w:ascii="Courier New" w:hAnsi="Courier New" w:cs="Courier New"/>
          <w:sz w:val="20"/>
          <w:szCs w:val="20"/>
        </w:rPr>
        <w:tab/>
        <w:t xml:space="preserve">alpha[species, 7] * sitecov.array[site, year, 7] + </w:t>
      </w:r>
    </w:p>
    <w:p w14:paraId="4F614300" w14:textId="4346ACD7"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w:t>
      </w:r>
    </w:p>
    <w:p w14:paraId="791CE3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8] * sitecov.array[site, year, 8] + </w:t>
      </w:r>
    </w:p>
    <w:p w14:paraId="61542CCB" w14:textId="5C1EAAF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#SD temperature</w:t>
      </w:r>
    </w:p>
    <w:p w14:paraId="4DDAE53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9] * sitecov.array[site, year, 9] + </w:t>
      </w:r>
    </w:p>
    <w:p w14:paraId="754740C2" w14:textId="52754F66"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#total current precip</w:t>
      </w:r>
    </w:p>
    <w:p w14:paraId="6F3FDD10"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10] * sitecov.array[site, year, 10] + </w:t>
      </w:r>
    </w:p>
    <w:p w14:paraId="498C4A96" w14:textId="2B212802"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#total previous precip</w:t>
      </w:r>
    </w:p>
    <w:p w14:paraId="4A3AB511"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11] * sitecov.array[site, year, 2] * </w:t>
      </w:r>
    </w:p>
    <w:p w14:paraId="26163CED" w14:textId="74E99E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1] + #elevation x year</w:t>
      </w:r>
    </w:p>
    <w:p w14:paraId="5D43BC2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12] * sitecov.array[site, year, 2] * </w:t>
      </w:r>
    </w:p>
    <w:p w14:paraId="0D5459B5"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7] + </w:t>
      </w:r>
    </w:p>
    <w:p w14:paraId="3E2C212C" w14:textId="3480322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mean current temperature</w:t>
      </w:r>
    </w:p>
    <w:p w14:paraId="7E436E7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13] * sitecov.array[site, year, 2] * </w:t>
      </w:r>
    </w:p>
    <w:p w14:paraId="3E015CFE" w14:textId="2DC3FCDD"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8] + #elevation x SD temperature</w:t>
      </w:r>
    </w:p>
    <w:p w14:paraId="6F93278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14] * sitecov.array[site, year, 2] * </w:t>
      </w:r>
    </w:p>
    <w:p w14:paraId="11038EE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9] + </w:t>
      </w:r>
    </w:p>
    <w:p w14:paraId="5559451A" w14:textId="78187606"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total current precip</w:t>
      </w:r>
    </w:p>
    <w:p w14:paraId="5FB6625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15] * sitecov.array[site, year, 2] * </w:t>
      </w:r>
    </w:p>
    <w:p w14:paraId="4A3104D8" w14:textId="0AD4E763" w:rsidR="00BC7495"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10] + </w:t>
      </w:r>
    </w:p>
    <w:p w14:paraId="5CBCE590" w14:textId="0316E567" w:rsidR="00956740"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total previous precip</w:t>
      </w:r>
    </w:p>
    <w:p w14:paraId="1AEA7F8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16] * sitecov.array[site, year, 7] * </w:t>
      </w:r>
    </w:p>
    <w:p w14:paraId="05446B8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 + </w:t>
      </w:r>
    </w:p>
    <w:p w14:paraId="55BFAD76" w14:textId="74DFA3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year</w:t>
      </w:r>
    </w:p>
    <w:p w14:paraId="3404733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17] * sitecov.array[site, year, 7] * </w:t>
      </w:r>
    </w:p>
    <w:p w14:paraId="705A59E6"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8] + </w:t>
      </w:r>
    </w:p>
    <w:p w14:paraId="356E7424" w14:textId="1F74095F"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SD temperature</w:t>
      </w:r>
    </w:p>
    <w:p w14:paraId="0AA538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18] * sitecov.array[site, year, 7] * </w:t>
      </w:r>
    </w:p>
    <w:p w14:paraId="7855282E" w14:textId="206B55FE"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9] + </w:t>
      </w:r>
    </w:p>
    <w:p w14:paraId="696A4E9C" w14:textId="50CEC63E"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total current precip</w:t>
      </w:r>
    </w:p>
    <w:p w14:paraId="03A9D7BF"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19] * sitecov.array[site, year, 7] * </w:t>
      </w:r>
    </w:p>
    <w:p w14:paraId="17F2336C"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10] + </w:t>
      </w:r>
    </w:p>
    <w:p w14:paraId="2E56A617" w14:textId="2D647C25"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total previous precip</w:t>
      </w:r>
    </w:p>
    <w:p w14:paraId="0307AAE7"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20] * sitecov.array[site, year, 2] * </w:t>
      </w:r>
    </w:p>
    <w:p w14:paraId="4D2E9E04" w14:textId="3564CB54"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 xml:space="preserve">sitecov.array[site, year, 7] * sitecov.array[site, year, 1] + </w:t>
      </w:r>
      <w:r w:rsidR="00BC7495" w:rsidRPr="00696146">
        <w:rPr>
          <w:rFonts w:ascii="Courier New" w:hAnsi="Courier New" w:cs="Courier New"/>
          <w:sz w:val="20"/>
          <w:szCs w:val="20"/>
        </w:rPr>
        <w:t xml:space="preserve">  </w:t>
      </w:r>
      <w:r w:rsidRPr="00696146">
        <w:rPr>
          <w:rFonts w:ascii="Courier New" w:hAnsi="Courier New" w:cs="Courier New"/>
          <w:sz w:val="20"/>
          <w:szCs w:val="20"/>
        </w:rPr>
        <w:t>#elevation x mean current temperature x year</w:t>
      </w:r>
    </w:p>
    <w:p w14:paraId="0120941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21] * sitecov.array[site, year, 2] * </w:t>
      </w:r>
    </w:p>
    <w:p w14:paraId="1070DB3E" w14:textId="0EDFA62E"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 xml:space="preserve">sitecov.array[site, year, 7] * sitecov.array[site, year, 8] + </w:t>
      </w:r>
      <w:r w:rsidR="00BC7495" w:rsidRPr="00696146">
        <w:rPr>
          <w:rFonts w:ascii="Courier New" w:hAnsi="Courier New" w:cs="Courier New"/>
          <w:sz w:val="20"/>
          <w:szCs w:val="20"/>
        </w:rPr>
        <w:t xml:space="preserve">  </w:t>
      </w:r>
      <w:r w:rsidRPr="00696146">
        <w:rPr>
          <w:rFonts w:ascii="Courier New" w:hAnsi="Courier New" w:cs="Courier New"/>
          <w:sz w:val="20"/>
          <w:szCs w:val="20"/>
        </w:rPr>
        <w:t>#elevation x mean current temperature x SD temperature</w:t>
      </w:r>
    </w:p>
    <w:p w14:paraId="7F202EA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22] * sitecov.array[site, year, 2] * </w:t>
      </w:r>
    </w:p>
    <w:p w14:paraId="5497A08E" w14:textId="3B3146D1"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sitecov.array[site, year, 7] * sitecov.array[site, year, 9] + #elevation x mean current temperature x total current precip</w:t>
      </w:r>
    </w:p>
    <w:p w14:paraId="19F088AB"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23] * sitecov.array[site, year, 2] * </w:t>
      </w:r>
    </w:p>
    <w:p w14:paraId="57F748EB" w14:textId="172441D5"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random.site.effect[species, site] #random site effect</w:t>
      </w:r>
    </w:p>
    <w:p w14:paraId="7718C185" w14:textId="77777777" w:rsidR="00956740" w:rsidRPr="00696146" w:rsidRDefault="00956740" w:rsidP="00956740">
      <w:pPr>
        <w:spacing w:after="0" w:line="276" w:lineRule="auto"/>
        <w:rPr>
          <w:rFonts w:ascii="Courier New" w:hAnsi="Courier New" w:cs="Courier New"/>
          <w:sz w:val="20"/>
          <w:szCs w:val="20"/>
        </w:rPr>
      </w:pPr>
    </w:p>
    <w:p w14:paraId="0BC4FF02" w14:textId="30EC3B2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ABUNDANCE</w:t>
      </w:r>
    </w:p>
    <w:p w14:paraId="1F77B497" w14:textId="3C88A71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N[site, year, species] ~ dpois(lambda[site, year, species])</w:t>
      </w:r>
    </w:p>
    <w:p w14:paraId="4E57B58F" w14:textId="77777777" w:rsidR="00956740" w:rsidRPr="00696146" w:rsidRDefault="00956740" w:rsidP="00956740">
      <w:pPr>
        <w:spacing w:after="0" w:line="276" w:lineRule="auto"/>
        <w:rPr>
          <w:rFonts w:ascii="Courier New" w:hAnsi="Courier New" w:cs="Courier New"/>
          <w:sz w:val="20"/>
          <w:szCs w:val="20"/>
        </w:rPr>
      </w:pPr>
    </w:p>
    <w:p w14:paraId="15DD0B57" w14:textId="32B3B34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1:n.visits[site,year]) {</w:t>
      </w:r>
    </w:p>
    <w:p w14:paraId="5C08BAA8" w14:textId="77777777" w:rsidR="00956740" w:rsidRPr="00696146" w:rsidRDefault="00956740" w:rsidP="00956740">
      <w:pPr>
        <w:spacing w:after="0" w:line="276" w:lineRule="auto"/>
        <w:rPr>
          <w:rFonts w:ascii="Courier New" w:hAnsi="Courier New" w:cs="Courier New"/>
          <w:sz w:val="20"/>
          <w:szCs w:val="20"/>
        </w:rPr>
      </w:pPr>
    </w:p>
    <w:p w14:paraId="55EDA5C2" w14:textId="6410E39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OBSERVATION PROBABILITY</w:t>
      </w:r>
    </w:p>
    <w:p w14:paraId="25C4CACB"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1, species] ~ dbin(p.adjusted[site, year, </w:t>
      </w:r>
    </w:p>
    <w:p w14:paraId="18FCDE71" w14:textId="4246B389"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visit, 1, species], N[site, year, species])</w:t>
      </w:r>
    </w:p>
    <w:p w14:paraId="187AD11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8575A64" w14:textId="700C0724" w:rsidR="004F2993" w:rsidRPr="00696146" w:rsidRDefault="00956740"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z[site, year, visit, 1,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7EE5C29" w14:textId="1294C310"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Y[site, year, visit, 1, species]</w:t>
      </w:r>
    </w:p>
    <w:p w14:paraId="4E5252D5"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7408939" w14:textId="59E8428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(i in 2:3) {</w:t>
      </w:r>
    </w:p>
    <w:p w14:paraId="5FC4B236"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i, species] ~ dbin(p.adjusted[site, year, </w:t>
      </w:r>
    </w:p>
    <w:p w14:paraId="11DD335D" w14:textId="1268F67C"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visit, i, species], z[site, year, visit, i-1, species])</w:t>
      </w:r>
    </w:p>
    <w:p w14:paraId="6CDA6BD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4194C77" w14:textId="5B029067" w:rsidR="004F2993" w:rsidRPr="00696146" w:rsidRDefault="00956740" w:rsidP="004F2993">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z[site, year, visit, i,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6E084096" w14:textId="1CA369A9"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sum(Y[site, year, visit, 1:i, species])</w:t>
      </w:r>
    </w:p>
    <w:p w14:paraId="4DA2B779" w14:textId="5B3706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6575E5" w14:textId="77777777" w:rsidR="00956740" w:rsidRPr="00696146" w:rsidRDefault="00956740" w:rsidP="00956740">
      <w:pPr>
        <w:spacing w:after="0" w:line="276" w:lineRule="auto"/>
        <w:rPr>
          <w:rFonts w:ascii="Courier New" w:hAnsi="Courier New" w:cs="Courier New"/>
          <w:sz w:val="20"/>
          <w:szCs w:val="20"/>
        </w:rPr>
      </w:pPr>
    </w:p>
    <w:p w14:paraId="47E40B58"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detection each species at each site during </w:t>
      </w:r>
    </w:p>
    <w:p w14:paraId="2D68C356" w14:textId="5277BDA8"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each sampling replicate</w:t>
      </w:r>
    </w:p>
    <w:p w14:paraId="56B3C0CE" w14:textId="77777777" w:rsidR="004F2993" w:rsidRPr="00696146" w:rsidRDefault="004F2993" w:rsidP="004F2993">
      <w:pPr>
        <w:spacing w:after="0" w:line="276" w:lineRule="auto"/>
        <w:ind w:left="720" w:firstLine="720"/>
        <w:rPr>
          <w:rFonts w:ascii="Courier New" w:hAnsi="Courier New" w:cs="Courier New"/>
          <w:sz w:val="20"/>
          <w:szCs w:val="20"/>
        </w:rPr>
      </w:pPr>
    </w:p>
    <w:p w14:paraId="271A7882" w14:textId="3B41B0C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1:3) {</w:t>
      </w:r>
    </w:p>
    <w:p w14:paraId="3D8DEAE5" w14:textId="77777777" w:rsidR="00956740" w:rsidRPr="00696146" w:rsidRDefault="00956740" w:rsidP="00956740">
      <w:pPr>
        <w:spacing w:after="0" w:line="276" w:lineRule="auto"/>
        <w:rPr>
          <w:rFonts w:ascii="Courier New" w:hAnsi="Courier New" w:cs="Courier New"/>
          <w:sz w:val="20"/>
          <w:szCs w:val="20"/>
        </w:rPr>
      </w:pPr>
    </w:p>
    <w:p w14:paraId="08791A9A" w14:textId="39FDDBB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574A7F21"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visit, replicate, species]) &lt;- </w:t>
      </w:r>
    </w:p>
    <w:p w14:paraId="7DFC4ADF" w14:textId="44F41AA4"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beta0[species]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visit]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2] * time[site, year, visit] +</w:t>
      </w:r>
    </w:p>
    <w:p w14:paraId="52D15575" w14:textId="456D8CAD"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 xml:space="preserve">beta[species, 3] * wind[site, year, visit] + </w:t>
      </w:r>
    </w:p>
    <w:p w14:paraId="43C83A80" w14:textId="16BA91A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Pr="00696146">
        <w:rPr>
          <w:rFonts w:ascii="Courier New" w:hAnsi="Courier New" w:cs="Courier New"/>
          <w:sz w:val="20"/>
          <w:szCs w:val="20"/>
        </w:rPr>
        <w:tab/>
        <w:t>beta[species, 4] * sky[site, year, visit]</w:t>
      </w:r>
    </w:p>
    <w:p w14:paraId="737927E6"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09FC95DF" w14:textId="0150CB0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7350EBB1" w14:textId="74057092"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p.adjusted[site, year, visit, replicate, species] &lt;- 1 - (1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A0E5478" w14:textId="64538638"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p[site, year, visit, replicate, species]) ^ exponent.array[site, year, visit, replicate]</w:t>
      </w:r>
    </w:p>
    <w:p w14:paraId="52CB4BDF" w14:textId="77777777" w:rsidR="00956740" w:rsidRPr="00696146" w:rsidRDefault="00956740" w:rsidP="00956740">
      <w:pPr>
        <w:spacing w:after="0" w:line="276" w:lineRule="auto"/>
        <w:rPr>
          <w:rFonts w:ascii="Courier New" w:hAnsi="Courier New" w:cs="Courier New"/>
          <w:sz w:val="20"/>
          <w:szCs w:val="20"/>
        </w:rPr>
      </w:pPr>
    </w:p>
    <w:p w14:paraId="5C2A8067" w14:textId="3A70D1E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6BDE5FA"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w:t>
      </w:r>
    </w:p>
    <w:p w14:paraId="658CD9D0" w14:textId="31A9E631"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of replicates depending on site and year).</w:t>
      </w:r>
    </w:p>
    <w:p w14:paraId="678CFE11" w14:textId="77777777" w:rsidR="00956740" w:rsidRPr="00696146" w:rsidRDefault="00956740" w:rsidP="00956740">
      <w:pPr>
        <w:spacing w:after="0" w:line="276" w:lineRule="auto"/>
        <w:rPr>
          <w:rFonts w:ascii="Courier New" w:hAnsi="Courier New" w:cs="Courier New"/>
          <w:sz w:val="20"/>
          <w:szCs w:val="20"/>
        </w:rPr>
      </w:pPr>
    </w:p>
    <w:p w14:paraId="26FBB588" w14:textId="095AAC8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visit loop</w:t>
      </w:r>
    </w:p>
    <w:p w14:paraId="6ADF4901" w14:textId="77777777" w:rsidR="004F2993" w:rsidRPr="00696146" w:rsidRDefault="004F2993" w:rsidP="00956740">
      <w:pPr>
        <w:spacing w:after="0" w:line="276" w:lineRule="auto"/>
        <w:rPr>
          <w:rFonts w:ascii="Courier New" w:hAnsi="Courier New" w:cs="Courier New"/>
          <w:sz w:val="20"/>
          <w:szCs w:val="20"/>
        </w:rPr>
      </w:pPr>
    </w:p>
    <w:p w14:paraId="5F581821" w14:textId="0D312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51A2816E" w14:textId="77777777" w:rsidR="00956740" w:rsidRPr="00696146" w:rsidRDefault="00956740" w:rsidP="00956740">
      <w:pPr>
        <w:spacing w:after="0" w:line="276" w:lineRule="auto"/>
        <w:rPr>
          <w:rFonts w:ascii="Courier New" w:hAnsi="Courier New" w:cs="Courier New"/>
          <w:sz w:val="20"/>
          <w:szCs w:val="20"/>
        </w:rPr>
      </w:pPr>
    </w:p>
    <w:p w14:paraId="624C31D3" w14:textId="77651EC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site loop</w:t>
      </w:r>
    </w:p>
    <w:p w14:paraId="202055D4" w14:textId="77777777" w:rsidR="00956740" w:rsidRPr="00696146" w:rsidRDefault="00956740" w:rsidP="00956740">
      <w:pPr>
        <w:spacing w:after="0" w:line="276" w:lineRule="auto"/>
        <w:rPr>
          <w:rFonts w:ascii="Courier New" w:hAnsi="Courier New" w:cs="Courier New"/>
          <w:sz w:val="20"/>
          <w:szCs w:val="20"/>
        </w:rPr>
      </w:pPr>
    </w:p>
    <w:p w14:paraId="13896841" w14:textId="120C785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 end site loop</w:t>
      </w:r>
    </w:p>
    <w:p w14:paraId="19714EF9" w14:textId="77777777" w:rsidR="00956740" w:rsidRPr="00696146" w:rsidRDefault="00956740" w:rsidP="00956740">
      <w:pPr>
        <w:spacing w:after="0" w:line="276" w:lineRule="auto"/>
        <w:rPr>
          <w:rFonts w:ascii="Courier New" w:hAnsi="Courier New" w:cs="Courier New"/>
          <w:sz w:val="20"/>
          <w:szCs w:val="20"/>
        </w:rPr>
      </w:pPr>
    </w:p>
    <w:p w14:paraId="2AEF5344" w14:textId="77777777" w:rsidR="00956740" w:rsidRPr="00696146" w:rsidRDefault="00956740" w:rsidP="00956740">
      <w:pPr>
        <w:spacing w:after="0" w:line="276" w:lineRule="auto"/>
        <w:rPr>
          <w:rFonts w:ascii="Courier New" w:hAnsi="Courier New" w:cs="Courier New"/>
          <w:sz w:val="20"/>
          <w:szCs w:val="20"/>
        </w:rPr>
      </w:pPr>
    </w:p>
    <w:p w14:paraId="0DF429D3" w14:textId="5856686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DAF5439" w14:textId="309B58D9" w:rsidR="00525F49" w:rsidRPr="00696146" w:rsidRDefault="00525F49" w:rsidP="00525F4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D</w:t>
      </w:r>
    </w:p>
    <w:p w14:paraId="2A3EF0A4" w14:textId="10306E42" w:rsidR="00525F49"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Pr="00696146" w:rsidRDefault="00525F49" w:rsidP="00525F49">
      <w:pPr>
        <w:spacing w:after="0" w:line="276" w:lineRule="auto"/>
        <w:rPr>
          <w:rFonts w:ascii="Times New Roman" w:hAnsi="Times New Roman" w:cs="Times New Roman"/>
          <w:sz w:val="24"/>
          <w:szCs w:val="24"/>
        </w:rPr>
      </w:pPr>
    </w:p>
    <w:p w14:paraId="678AE16D" w14:textId="31DBF24F" w:rsidR="004A758D"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BD7C71" w:rsidRPr="00696146">
        <w:rPr>
          <w:rFonts w:ascii="Times New Roman" w:hAnsi="Times New Roman" w:cs="Times New Roman"/>
          <w:sz w:val="24"/>
          <w:szCs w:val="24"/>
        </w:rPr>
        <w:t>D</w:t>
      </w:r>
      <w:r w:rsidRPr="00696146">
        <w:rPr>
          <w:rFonts w:ascii="Times New Roman" w:hAnsi="Times New Roman" w:cs="Times New Roman"/>
          <w:sz w:val="24"/>
          <w:szCs w:val="24"/>
        </w:rPr>
        <w:t xml:space="preserve">1. List of the </w:t>
      </w:r>
      <w:r w:rsidR="004A758D" w:rsidRPr="00696146">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sidRPr="00696146">
        <w:rPr>
          <w:rFonts w:ascii="Times New Roman" w:hAnsi="Times New Roman" w:cs="Times New Roman"/>
          <w:sz w:val="24"/>
          <w:szCs w:val="24"/>
        </w:rPr>
        <w:t xml:space="preserve"> </w:t>
      </w:r>
    </w:p>
    <w:p w14:paraId="4D954F66" w14:textId="77777777" w:rsidR="007957A7" w:rsidRPr="00696146"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696146"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Posterior</w:t>
            </w:r>
          </w:p>
        </w:tc>
      </w:tr>
      <w:tr w:rsidR="00F830D6" w:rsidRPr="00696146"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bl>
    <w:p w14:paraId="7DE78A33" w14:textId="77777777" w:rsidR="004A758D" w:rsidRPr="00696146" w:rsidRDefault="004A758D" w:rsidP="00525F49">
      <w:pPr>
        <w:spacing w:after="0" w:line="276" w:lineRule="auto"/>
        <w:rPr>
          <w:rFonts w:ascii="Times New Roman" w:hAnsi="Times New Roman" w:cs="Times New Roman"/>
          <w:sz w:val="24"/>
          <w:szCs w:val="24"/>
        </w:rPr>
      </w:pPr>
    </w:p>
    <w:p w14:paraId="41D68F5C" w14:textId="46F97E80" w:rsidR="004A758D" w:rsidRPr="00696146" w:rsidRDefault="004A758D" w:rsidP="00525F49">
      <w:pPr>
        <w:spacing w:after="0" w:line="276" w:lineRule="auto"/>
        <w:rPr>
          <w:rFonts w:ascii="Courier New" w:hAnsi="Courier New" w:cs="Courier New"/>
          <w:sz w:val="20"/>
          <w:szCs w:val="20"/>
        </w:rPr>
      </w:pPr>
    </w:p>
    <w:p w14:paraId="6C76C5CB" w14:textId="238F0006" w:rsidR="00FC7367" w:rsidRPr="00696146" w:rsidRDefault="00FC7367" w:rsidP="00525F49">
      <w:pPr>
        <w:spacing w:after="0" w:line="276" w:lineRule="auto"/>
        <w:rPr>
          <w:rFonts w:ascii="Courier New" w:hAnsi="Courier New" w:cs="Courier New"/>
          <w:sz w:val="20"/>
          <w:szCs w:val="20"/>
        </w:rPr>
      </w:pPr>
    </w:p>
    <w:p w14:paraId="4000A2A6" w14:textId="736C842E" w:rsidR="00FC7367" w:rsidRPr="00696146" w:rsidRDefault="00FC7367" w:rsidP="00525F49">
      <w:pPr>
        <w:spacing w:after="0" w:line="276" w:lineRule="auto"/>
        <w:rPr>
          <w:rFonts w:ascii="Courier New" w:hAnsi="Courier New" w:cs="Courier New"/>
          <w:sz w:val="20"/>
          <w:szCs w:val="20"/>
        </w:rPr>
      </w:pPr>
    </w:p>
    <w:p w14:paraId="2517DCA9" w14:textId="1F79144A" w:rsidR="00FC7367" w:rsidRPr="00696146" w:rsidRDefault="00FC7367" w:rsidP="00525F49">
      <w:pPr>
        <w:spacing w:after="0" w:line="276" w:lineRule="auto"/>
        <w:rPr>
          <w:rFonts w:ascii="Courier New" w:hAnsi="Courier New" w:cs="Courier New"/>
          <w:sz w:val="20"/>
          <w:szCs w:val="20"/>
        </w:rPr>
      </w:pPr>
    </w:p>
    <w:p w14:paraId="030C2D02" w14:textId="05275C34" w:rsidR="00FC7367" w:rsidRPr="00696146" w:rsidRDefault="00FC7367" w:rsidP="00525F49">
      <w:pPr>
        <w:spacing w:after="0" w:line="276" w:lineRule="auto"/>
        <w:rPr>
          <w:rFonts w:ascii="Courier New" w:hAnsi="Courier New" w:cs="Courier New"/>
          <w:sz w:val="20"/>
          <w:szCs w:val="20"/>
        </w:rPr>
      </w:pPr>
    </w:p>
    <w:p w14:paraId="5208EC64" w14:textId="3B619D53" w:rsidR="00FC7367" w:rsidRPr="00696146" w:rsidRDefault="00FC7367" w:rsidP="00525F49">
      <w:pPr>
        <w:spacing w:after="0" w:line="276" w:lineRule="auto"/>
        <w:rPr>
          <w:rFonts w:ascii="Courier New" w:hAnsi="Courier New" w:cs="Courier New"/>
          <w:sz w:val="20"/>
          <w:szCs w:val="20"/>
        </w:rPr>
      </w:pPr>
    </w:p>
    <w:p w14:paraId="2ADD3E03" w14:textId="04A0D029" w:rsidR="00FC7367" w:rsidRPr="00696146" w:rsidRDefault="00FC7367" w:rsidP="00525F49">
      <w:pPr>
        <w:spacing w:after="0" w:line="276" w:lineRule="auto"/>
        <w:rPr>
          <w:rFonts w:ascii="Courier New" w:hAnsi="Courier New" w:cs="Courier New"/>
          <w:sz w:val="20"/>
          <w:szCs w:val="20"/>
        </w:rPr>
      </w:pPr>
    </w:p>
    <w:p w14:paraId="285E6AEB" w14:textId="493891C9" w:rsidR="00FC7367" w:rsidRPr="00696146" w:rsidRDefault="00FC7367" w:rsidP="00525F49">
      <w:pPr>
        <w:spacing w:after="0" w:line="276" w:lineRule="auto"/>
        <w:rPr>
          <w:rFonts w:ascii="Courier New" w:hAnsi="Courier New" w:cs="Courier New"/>
          <w:sz w:val="20"/>
          <w:szCs w:val="20"/>
        </w:rPr>
      </w:pPr>
    </w:p>
    <w:p w14:paraId="1A3DB2C0" w14:textId="4BFF2459" w:rsidR="00FC7367" w:rsidRPr="00696146" w:rsidRDefault="00FC7367" w:rsidP="00525F49">
      <w:pPr>
        <w:spacing w:after="0" w:line="276" w:lineRule="auto"/>
        <w:rPr>
          <w:rFonts w:ascii="Courier New" w:hAnsi="Courier New" w:cs="Courier New"/>
          <w:sz w:val="20"/>
          <w:szCs w:val="20"/>
        </w:rPr>
      </w:pPr>
    </w:p>
    <w:p w14:paraId="162257CE" w14:textId="3E8F3BC6" w:rsidR="00FC7367" w:rsidRPr="00696146" w:rsidRDefault="00FC7367" w:rsidP="00525F49">
      <w:pPr>
        <w:spacing w:after="0" w:line="276" w:lineRule="auto"/>
        <w:rPr>
          <w:rFonts w:ascii="Courier New" w:hAnsi="Courier New" w:cs="Courier New"/>
          <w:sz w:val="20"/>
          <w:szCs w:val="20"/>
        </w:rPr>
      </w:pPr>
    </w:p>
    <w:p w14:paraId="17F4EEC7" w14:textId="2A790596" w:rsidR="00FC7367" w:rsidRPr="00696146" w:rsidRDefault="00FC7367" w:rsidP="00525F49">
      <w:pPr>
        <w:spacing w:after="0" w:line="276" w:lineRule="auto"/>
        <w:rPr>
          <w:rFonts w:ascii="Courier New" w:hAnsi="Courier New" w:cs="Courier New"/>
          <w:sz w:val="20"/>
          <w:szCs w:val="20"/>
        </w:rPr>
      </w:pPr>
    </w:p>
    <w:p w14:paraId="03A674C1" w14:textId="77777777" w:rsidR="00C4380E" w:rsidRPr="00696146" w:rsidRDefault="00C4380E" w:rsidP="00FC7367">
      <w:pPr>
        <w:spacing w:after="0" w:line="276" w:lineRule="auto"/>
        <w:rPr>
          <w:rFonts w:ascii="Times New Roman" w:hAnsi="Times New Roman" w:cs="Times New Roman"/>
          <w:b/>
          <w:bCs/>
          <w:sz w:val="24"/>
          <w:szCs w:val="24"/>
        </w:rPr>
        <w:sectPr w:rsidR="00C4380E" w:rsidRPr="00696146">
          <w:pgSz w:w="12240" w:h="15840"/>
          <w:pgMar w:top="1440" w:right="1440" w:bottom="1440" w:left="1440" w:header="720" w:footer="720" w:gutter="0"/>
          <w:cols w:space="720"/>
          <w:docGrid w:linePitch="360"/>
        </w:sectPr>
      </w:pPr>
    </w:p>
    <w:p w14:paraId="1FB5DB3B" w14:textId="04141C7F" w:rsidR="00FC7367" w:rsidRPr="00696146" w:rsidRDefault="00FC7367" w:rsidP="00FC7367">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E</w:t>
      </w:r>
    </w:p>
    <w:p w14:paraId="1C5EDE26" w14:textId="6C8C6B70" w:rsidR="00FC7367" w:rsidRPr="00696146" w:rsidRDefault="00B9522C"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Comparison of</w:t>
      </w:r>
      <w:r w:rsidR="00FC7367" w:rsidRPr="00696146">
        <w:rPr>
          <w:rFonts w:ascii="Times New Roman" w:hAnsi="Times New Roman" w:cs="Times New Roman"/>
          <w:sz w:val="24"/>
          <w:szCs w:val="24"/>
        </w:rPr>
        <w:t xml:space="preserve"> temporal trends in focal forest songbird species abundance from my study results and </w:t>
      </w:r>
      <w:r w:rsidR="003D466F" w:rsidRPr="00696146">
        <w:rPr>
          <w:rFonts w:ascii="Times New Roman" w:hAnsi="Times New Roman" w:cs="Times New Roman"/>
          <w:sz w:val="24"/>
          <w:szCs w:val="24"/>
        </w:rPr>
        <w:t>2</w:t>
      </w:r>
      <w:r w:rsidR="00FC7367" w:rsidRPr="00696146">
        <w:rPr>
          <w:rFonts w:ascii="Times New Roman" w:hAnsi="Times New Roman" w:cs="Times New Roman"/>
          <w:sz w:val="24"/>
          <w:szCs w:val="24"/>
        </w:rPr>
        <w:t xml:space="preserve"> public datasets.</w:t>
      </w:r>
    </w:p>
    <w:p w14:paraId="2045E263" w14:textId="77777777" w:rsidR="00FC7367" w:rsidRPr="00696146" w:rsidRDefault="00FC7367" w:rsidP="00FC7367">
      <w:pPr>
        <w:spacing w:after="0" w:line="276" w:lineRule="auto"/>
        <w:rPr>
          <w:rFonts w:ascii="Times New Roman" w:hAnsi="Times New Roman" w:cs="Times New Roman"/>
          <w:sz w:val="24"/>
          <w:szCs w:val="24"/>
        </w:rPr>
      </w:pPr>
    </w:p>
    <w:p w14:paraId="254A7520" w14:textId="3A3A67CD" w:rsidR="00FC7367" w:rsidRPr="00696146" w:rsidRDefault="00FC7367"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C4380E" w:rsidRPr="00696146">
        <w:rPr>
          <w:rFonts w:ascii="Times New Roman" w:hAnsi="Times New Roman" w:cs="Times New Roman"/>
          <w:sz w:val="24"/>
          <w:szCs w:val="24"/>
        </w:rPr>
        <w:t>E</w:t>
      </w:r>
      <w:r w:rsidRPr="00696146">
        <w:rPr>
          <w:rFonts w:ascii="Times New Roman" w:hAnsi="Times New Roman" w:cs="Times New Roman"/>
          <w:sz w:val="24"/>
          <w:szCs w:val="24"/>
        </w:rPr>
        <w:t>1. Comparison of temporal trends in the abundance of the 16 focal forest songbird species</w:t>
      </w:r>
      <w:r w:rsidR="001202F0" w:rsidRPr="00696146">
        <w:rPr>
          <w:rFonts w:ascii="Times New Roman" w:hAnsi="Times New Roman" w:cs="Times New Roman"/>
          <w:sz w:val="24"/>
          <w:szCs w:val="24"/>
        </w:rPr>
        <w:t xml:space="preserve"> (grouped by climate-related guild designation</w:t>
      </w:r>
      <w:r w:rsidR="00F06CCE" w:rsidRPr="00696146">
        <w:rPr>
          <w:rFonts w:ascii="Times New Roman" w:hAnsi="Times New Roman" w:cs="Times New Roman"/>
          <w:sz w:val="24"/>
          <w:szCs w:val="24"/>
        </w:rPr>
        <w:t>; Table 1</w:t>
      </w:r>
      <w:r w:rsidR="001202F0" w:rsidRPr="00696146">
        <w:rPr>
          <w:rFonts w:ascii="Times New Roman" w:hAnsi="Times New Roman" w:cs="Times New Roman"/>
          <w:sz w:val="24"/>
          <w:szCs w:val="24"/>
        </w:rPr>
        <w:t>)</w:t>
      </w:r>
      <w:r w:rsidRPr="00696146">
        <w:rPr>
          <w:rFonts w:ascii="Times New Roman" w:hAnsi="Times New Roman" w:cs="Times New Roman"/>
          <w:sz w:val="24"/>
          <w:szCs w:val="24"/>
        </w:rPr>
        <w:t xml:space="preserve"> from my study results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1993–2019 North American Breeding Bird Survey data (BBS), and 2007–2021 eBird trends data (</w:t>
      </w:r>
      <w:r w:rsidR="00C4380E" w:rsidRPr="00696146">
        <w:rPr>
          <w:rFonts w:ascii="Times New Roman" w:hAnsi="Times New Roman" w:cs="Times New Roman"/>
          <w:sz w:val="24"/>
          <w:szCs w:val="24"/>
        </w:rPr>
        <w:t>EB</w:t>
      </w:r>
      <w:r w:rsidRPr="00696146">
        <w:rPr>
          <w:rFonts w:ascii="Times New Roman" w:hAnsi="Times New Roman" w:cs="Times New Roman"/>
          <w:sz w:val="24"/>
          <w:szCs w:val="24"/>
        </w:rPr>
        <w:t>). The significance</w:t>
      </w:r>
      <w:r w:rsidR="008E03AD" w:rsidRPr="00696146">
        <w:rPr>
          <w:rFonts w:ascii="Times New Roman" w:hAnsi="Times New Roman" w:cs="Times New Roman"/>
          <w:sz w:val="24"/>
          <w:szCs w:val="24"/>
        </w:rPr>
        <w:t xml:space="preserve"> (determined using 95% credible intervals)</w:t>
      </w:r>
      <w:r w:rsidRPr="00696146">
        <w:rPr>
          <w:rFonts w:ascii="Times New Roman" w:hAnsi="Times New Roman" w:cs="Times New Roman"/>
          <w:sz w:val="24"/>
          <w:szCs w:val="24"/>
        </w:rPr>
        <w:t xml:space="preserve"> and direction</w:t>
      </w:r>
      <w:r w:rsidR="008E03AD" w:rsidRPr="00696146">
        <w:rPr>
          <w:rFonts w:ascii="Times New Roman" w:hAnsi="Times New Roman" w:cs="Times New Roman"/>
          <w:sz w:val="24"/>
          <w:szCs w:val="24"/>
        </w:rPr>
        <w:t xml:space="preserve"> (positive or negative)</w:t>
      </w:r>
      <w:r w:rsidRPr="00696146">
        <w:rPr>
          <w:rFonts w:ascii="Times New Roman" w:hAnsi="Times New Roman" w:cs="Times New Roman"/>
          <w:sz w:val="24"/>
          <w:szCs w:val="24"/>
        </w:rPr>
        <w:t xml:space="preserve"> of the temporal trend is indicated by color (gold = increasing, blue = decreasing) and capitalization (all uppercase = significant, all lowercase = not significant).</w:t>
      </w:r>
      <w:r w:rsidR="008E03AD" w:rsidRPr="00696146">
        <w:rPr>
          <w:rFonts w:ascii="Times New Roman" w:hAnsi="Times New Roman" w:cs="Times New Roman"/>
          <w:sz w:val="24"/>
          <w:szCs w:val="24"/>
        </w:rPr>
        <w:t xml:space="preserve"> Significance was not available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r w:rsidRPr="00696146">
        <w:rPr>
          <w:rFonts w:ascii="Times New Roman" w:hAnsi="Times New Roman" w:cs="Times New Roman"/>
          <w:sz w:val="24"/>
          <w:szCs w:val="24"/>
        </w:rPr>
        <w:t xml:space="preserve"> No relationship is indicated by a 0, and unavailable or inapplicable trends are denoted with triple dash symbol. </w:t>
      </w:r>
      <w:r w:rsidR="008E03AD" w:rsidRPr="00696146">
        <w:rPr>
          <w:rFonts w:ascii="Times New Roman" w:hAnsi="Times New Roman" w:cs="Times New Roman"/>
          <w:sz w:val="24"/>
          <w:szCs w:val="24"/>
        </w:rPr>
        <w:t>FULL</w:t>
      </w:r>
      <w:r w:rsidRPr="00696146">
        <w:rPr>
          <w:rFonts w:ascii="Times New Roman" w:hAnsi="Times New Roman" w:cs="Times New Roman"/>
          <w:sz w:val="24"/>
          <w:szCs w:val="24"/>
        </w:rPr>
        <w:t xml:space="preserve"> refers to the Northern, Central, and Southern Appalachians for </w:t>
      </w:r>
      <w:r w:rsidR="008E03AD" w:rsidRPr="00696146">
        <w:rPr>
          <w:rFonts w:ascii="Times New Roman" w:hAnsi="Times New Roman" w:cs="Times New Roman"/>
          <w:sz w:val="24"/>
          <w:szCs w:val="24"/>
        </w:rPr>
        <w:t xml:space="preserve">the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xml:space="preserve"> data, </w:t>
      </w:r>
      <w:r w:rsidR="00C744E7" w:rsidRPr="00696146">
        <w:rPr>
          <w:rFonts w:ascii="Times New Roman" w:hAnsi="Times New Roman" w:cs="Times New Roman"/>
          <w:sz w:val="24"/>
          <w:szCs w:val="24"/>
        </w:rPr>
        <w:t>the Atlantic Northern Forest Bird Conservation Region</w:t>
      </w:r>
      <w:r w:rsidR="008E03AD" w:rsidRPr="00696146">
        <w:rPr>
          <w:rFonts w:ascii="Times New Roman" w:hAnsi="Times New Roman" w:cs="Times New Roman"/>
          <w:sz w:val="24"/>
          <w:szCs w:val="24"/>
        </w:rPr>
        <w:t xml:space="preserve"> </w:t>
      </w:r>
      <w:r w:rsidR="00AB5E4C" w:rsidRPr="00696146">
        <w:rPr>
          <w:rFonts w:ascii="Times New Roman" w:hAnsi="Times New Roman" w:cs="Times New Roman"/>
          <w:sz w:val="24"/>
          <w:szCs w:val="24"/>
        </w:rPr>
        <w:t>and</w:t>
      </w:r>
      <w:r w:rsidR="00C744E7" w:rsidRPr="00696146">
        <w:rPr>
          <w:rFonts w:ascii="Times New Roman" w:hAnsi="Times New Roman" w:cs="Times New Roman"/>
          <w:sz w:val="24"/>
          <w:szCs w:val="24"/>
        </w:rPr>
        <w:t xml:space="preserve"> Appalachian Mountains Bird Conservation Region</w:t>
      </w:r>
      <w:r w:rsidR="008E03AD" w:rsidRPr="00696146">
        <w:rPr>
          <w:rFonts w:ascii="Times New Roman" w:hAnsi="Times New Roman" w:cs="Times New Roman"/>
          <w:sz w:val="24"/>
          <w:szCs w:val="24"/>
        </w:rPr>
        <w:t xml:space="preserve"> </w:t>
      </w:r>
      <w:r w:rsidR="00C744E7" w:rsidRPr="00696146">
        <w:rPr>
          <w:rFonts w:ascii="Times New Roman" w:hAnsi="Times New Roman" w:cs="Times New Roman"/>
          <w:sz w:val="24"/>
          <w:szCs w:val="24"/>
        </w:rPr>
        <w:t xml:space="preserve">for the BBS data, and the Appalachian Mountains region (Figure 1) for the </w:t>
      </w:r>
      <w:r w:rsidR="00C4380E" w:rsidRPr="00696146">
        <w:rPr>
          <w:rFonts w:ascii="Times New Roman" w:hAnsi="Times New Roman" w:cs="Times New Roman"/>
          <w:sz w:val="24"/>
          <w:szCs w:val="24"/>
        </w:rPr>
        <w:t>EB</w:t>
      </w:r>
      <w:r w:rsidR="00C744E7" w:rsidRPr="00696146">
        <w:rPr>
          <w:rFonts w:ascii="Times New Roman" w:hAnsi="Times New Roman" w:cs="Times New Roman"/>
          <w:sz w:val="24"/>
          <w:szCs w:val="24"/>
        </w:rPr>
        <w:t xml:space="preserve"> data.</w:t>
      </w:r>
      <w:r w:rsidR="008E03AD" w:rsidRPr="00696146">
        <w:rPr>
          <w:rFonts w:ascii="Times New Roman" w:hAnsi="Times New Roman" w:cs="Times New Roman"/>
          <w:sz w:val="24"/>
          <w:szCs w:val="24"/>
        </w:rPr>
        <w:t xml:space="preserve"> NORTH / CENTRAL / SOUTH refers to the Northern / Central / South Appalachians for the </w:t>
      </w:r>
      <w:r w:rsidR="00C4380E" w:rsidRPr="00696146">
        <w:rPr>
          <w:rFonts w:ascii="Times New Roman" w:hAnsi="Times New Roman" w:cs="Times New Roman"/>
          <w:sz w:val="24"/>
          <w:szCs w:val="24"/>
        </w:rPr>
        <w:t>SR</w:t>
      </w:r>
      <w:r w:rsidR="008E03AD" w:rsidRPr="00696146">
        <w:rPr>
          <w:rFonts w:ascii="Times New Roman" w:hAnsi="Times New Roman" w:cs="Times New Roman"/>
          <w:sz w:val="24"/>
          <w:szCs w:val="24"/>
        </w:rPr>
        <w:t xml:space="preserve"> data, the states of NH / WV / NC for the BBS data, and the regions encompassing and surrounding the HBEF / MNF / NCNF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p>
    <w:p w14:paraId="5DBB3ACB" w14:textId="77777777" w:rsidR="00C4380E" w:rsidRPr="00696146"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C4380E" w:rsidRPr="00696146"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696146" w:rsidRDefault="00C4380E" w:rsidP="00C4380E">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SOUTH</w:t>
            </w:r>
          </w:p>
        </w:tc>
      </w:tr>
      <w:tr w:rsidR="00825D70" w:rsidRPr="00696146"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r>
      <w:tr w:rsidR="00825D70" w:rsidRPr="00696146"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724" w:type="dxa"/>
            <w:tcBorders>
              <w:top w:val="nil"/>
              <w:left w:val="nil"/>
              <w:bottom w:val="nil"/>
              <w:right w:val="nil"/>
            </w:tcBorders>
            <w:shd w:val="clear" w:color="auto" w:fill="auto"/>
            <w:noWrap/>
            <w:vAlign w:val="center"/>
            <w:hideMark/>
          </w:tcPr>
          <w:p w14:paraId="724BB9AD"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E1F1A1B"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A396C2D" w14:textId="56D4AD94"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37F7E98B"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CC74241"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43457967" w14:textId="2BF998D2"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4F2A53" w14:textId="41293570"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7179E0E" w14:textId="7BF67D8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01721C7" w14:textId="53462F0B"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0277ACF5" w14:textId="5C71B262"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4432E86E" w14:textId="6139C428"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700B8AFE" w14:textId="77A4AC9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r>
      <w:tr w:rsidR="00825D70" w:rsidRPr="00696146"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724" w:type="dxa"/>
            <w:tcBorders>
              <w:top w:val="nil"/>
              <w:left w:val="nil"/>
              <w:bottom w:val="nil"/>
              <w:right w:val="nil"/>
            </w:tcBorders>
            <w:shd w:val="clear" w:color="auto" w:fill="auto"/>
            <w:noWrap/>
            <w:vAlign w:val="center"/>
            <w:hideMark/>
          </w:tcPr>
          <w:p w14:paraId="484A91E2"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FCB767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B8CE4F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7388584"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E66CBD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78A66AA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356F645"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A3267F1"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5ACA6F3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318F1E3" w14:textId="722B7E46"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F045CB2" w14:textId="2E73718A"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564DA3A" w14:textId="6E1CB86F"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r>
      <w:tr w:rsidR="00825D70" w:rsidRPr="00696146"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r>
      <w:tr w:rsidR="00825D70" w:rsidRPr="00696146"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724" w:type="dxa"/>
            <w:tcBorders>
              <w:top w:val="nil"/>
              <w:left w:val="nil"/>
              <w:bottom w:val="nil"/>
              <w:right w:val="nil"/>
            </w:tcBorders>
            <w:shd w:val="clear" w:color="auto" w:fill="auto"/>
            <w:noWrap/>
            <w:vAlign w:val="center"/>
            <w:hideMark/>
          </w:tcPr>
          <w:p w14:paraId="6EABBD8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D92A920"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0E6F1CC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7AEA958" w14:textId="259D069F"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62A38CA1" w14:textId="55D45789"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3756D966" w14:textId="7B923EDC"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19DF00E3"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B31CE5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0C5E38D"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2B7936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779EC7EE"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168FCC9"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724" w:type="dxa"/>
            <w:tcBorders>
              <w:top w:val="nil"/>
              <w:left w:val="nil"/>
              <w:bottom w:val="nil"/>
              <w:right w:val="nil"/>
            </w:tcBorders>
            <w:shd w:val="clear" w:color="auto" w:fill="auto"/>
            <w:noWrap/>
            <w:vAlign w:val="center"/>
            <w:hideMark/>
          </w:tcPr>
          <w:p w14:paraId="06236EF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864D0F3"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EB0BE3C"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D7EFA56" w14:textId="09D4C9EA"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567681" w14:textId="5B13BFB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1F0D14B9" w14:textId="68212DE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3E0B939"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6F2EAC80"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6C9CA0C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4FD21E3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4ADDBE9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37E5201D"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724" w:type="dxa"/>
            <w:tcBorders>
              <w:top w:val="nil"/>
              <w:left w:val="nil"/>
              <w:bottom w:val="nil"/>
              <w:right w:val="nil"/>
            </w:tcBorders>
            <w:shd w:val="clear" w:color="auto" w:fill="auto"/>
            <w:noWrap/>
            <w:vAlign w:val="center"/>
            <w:hideMark/>
          </w:tcPr>
          <w:p w14:paraId="33FBC7B9"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D29E39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2B0CFA76"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BF15C35"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56B20D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59D7ABCD"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41E6AD31"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98F02D9"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0E6D14B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09BFF704"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473FBB8"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08C7C37"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r>
      <w:tr w:rsidR="00825D70" w:rsidRPr="00696146"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724" w:type="dxa"/>
            <w:tcBorders>
              <w:top w:val="nil"/>
              <w:left w:val="nil"/>
              <w:bottom w:val="nil"/>
              <w:right w:val="nil"/>
            </w:tcBorders>
            <w:shd w:val="clear" w:color="auto" w:fill="auto"/>
            <w:noWrap/>
            <w:vAlign w:val="center"/>
            <w:hideMark/>
          </w:tcPr>
          <w:p w14:paraId="1E9668EF"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445A77"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3387BAA"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8ED176D"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AA89561"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077697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01652D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43752D64"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015B3803"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3808709"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14C923BD"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724" w:type="dxa"/>
            <w:tcBorders>
              <w:top w:val="nil"/>
              <w:left w:val="nil"/>
              <w:bottom w:val="nil"/>
              <w:right w:val="nil"/>
            </w:tcBorders>
            <w:shd w:val="clear" w:color="auto" w:fill="auto"/>
            <w:noWrap/>
            <w:vAlign w:val="center"/>
            <w:hideMark/>
          </w:tcPr>
          <w:p w14:paraId="0DFF88FE"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F373CD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52598F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E68F5B2"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A6849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E39169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F240C6C"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4FD713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9ED069F"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4523F21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0F0ACDD3"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C86C1FD"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724" w:type="dxa"/>
            <w:tcBorders>
              <w:top w:val="nil"/>
              <w:left w:val="nil"/>
              <w:bottom w:val="nil"/>
              <w:right w:val="nil"/>
            </w:tcBorders>
            <w:shd w:val="clear" w:color="auto" w:fill="auto"/>
            <w:noWrap/>
            <w:vAlign w:val="center"/>
            <w:hideMark/>
          </w:tcPr>
          <w:p w14:paraId="6955C281"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A13C8C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40A1BB7"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2D5EF69"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44E3DE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38A98795"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5AC32F9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0D0603E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3AD1AB43"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18A3EF1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6418700A"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88F274C"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724" w:type="dxa"/>
            <w:tcBorders>
              <w:top w:val="nil"/>
              <w:left w:val="nil"/>
              <w:bottom w:val="nil"/>
              <w:right w:val="nil"/>
            </w:tcBorders>
            <w:shd w:val="clear" w:color="auto" w:fill="auto"/>
            <w:noWrap/>
            <w:vAlign w:val="center"/>
            <w:hideMark/>
          </w:tcPr>
          <w:p w14:paraId="2BBEA3AB"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B998E5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5CF69AC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B9D028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517722BA"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627C153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4D4671B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22853CB1"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C76298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C239748"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C6F4F0A"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5382113"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724" w:type="dxa"/>
            <w:tcBorders>
              <w:top w:val="nil"/>
              <w:left w:val="nil"/>
              <w:bottom w:val="nil"/>
              <w:right w:val="nil"/>
            </w:tcBorders>
            <w:shd w:val="clear" w:color="auto" w:fill="auto"/>
            <w:noWrap/>
            <w:vAlign w:val="center"/>
            <w:hideMark/>
          </w:tcPr>
          <w:p w14:paraId="42CF165B"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D997EA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49DC4A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38E4D01"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52CEF6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77E8828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DE36B0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088DAF3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3E87388E"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6491712E"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AAFEA7F"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9C3DC7D"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r>
      <w:tr w:rsidR="00825D70" w:rsidRPr="00696146"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724" w:type="dxa"/>
            <w:tcBorders>
              <w:top w:val="nil"/>
              <w:left w:val="nil"/>
              <w:bottom w:val="nil"/>
              <w:right w:val="nil"/>
            </w:tcBorders>
            <w:shd w:val="clear" w:color="auto" w:fill="auto"/>
            <w:noWrap/>
            <w:vAlign w:val="center"/>
            <w:hideMark/>
          </w:tcPr>
          <w:p w14:paraId="665AAB34"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3F66E2E6"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691B78CE"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5DF65C3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F3C7A9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659" w:type="dxa"/>
            <w:tcBorders>
              <w:top w:val="nil"/>
              <w:left w:val="nil"/>
              <w:bottom w:val="nil"/>
              <w:right w:val="nil"/>
            </w:tcBorders>
            <w:shd w:val="clear" w:color="auto" w:fill="auto"/>
            <w:noWrap/>
            <w:vAlign w:val="center"/>
            <w:hideMark/>
          </w:tcPr>
          <w:p w14:paraId="5E3850DE"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31833635"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1C355C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DBDF0C3"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4ACA10ED"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4F834C1"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10CB618"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724" w:type="dxa"/>
            <w:tcBorders>
              <w:top w:val="nil"/>
              <w:left w:val="nil"/>
              <w:bottom w:val="nil"/>
              <w:right w:val="nil"/>
            </w:tcBorders>
            <w:shd w:val="clear" w:color="auto" w:fill="auto"/>
            <w:noWrap/>
            <w:vAlign w:val="center"/>
            <w:hideMark/>
          </w:tcPr>
          <w:p w14:paraId="5A99F9AD"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00C50E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53881C02"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7A7691F"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C788F6B"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822EED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F306D78"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FE4482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3B08C16"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26FAD6E6"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013042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74933AC2"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r>
      <w:tr w:rsidR="00825D70" w:rsidRPr="00696146"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bl>
    <w:p w14:paraId="7FD8154B" w14:textId="0F89C99B" w:rsidR="00FC7367" w:rsidRPr="00696146" w:rsidRDefault="00FC7367" w:rsidP="00525F49">
      <w:pPr>
        <w:spacing w:after="0" w:line="276" w:lineRule="auto"/>
        <w:rPr>
          <w:rFonts w:ascii="Times New Roman" w:hAnsi="Times New Roman" w:cs="Times New Roman"/>
          <w:sz w:val="24"/>
          <w:szCs w:val="24"/>
        </w:rPr>
      </w:pPr>
    </w:p>
    <w:p w14:paraId="3407EB98" w14:textId="77777777" w:rsidR="00C4380E" w:rsidRPr="00696146" w:rsidRDefault="00C4380E" w:rsidP="00525F49">
      <w:pPr>
        <w:spacing w:after="0" w:line="276" w:lineRule="auto"/>
        <w:rPr>
          <w:rFonts w:ascii="Courier New" w:hAnsi="Courier New" w:cs="Courier New"/>
          <w:sz w:val="20"/>
          <w:szCs w:val="20"/>
        </w:rPr>
      </w:pPr>
    </w:p>
    <w:sectPr w:rsidR="00C4380E" w:rsidRPr="00696146" w:rsidSect="00C438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3-03-14T09:45:00Z" w:initials="CR">
    <w:p w14:paraId="55CAC009" w14:textId="77777777" w:rsidR="00AB3BC1" w:rsidRDefault="00AB3BC1" w:rsidP="00FE227C">
      <w:pPr>
        <w:pStyle w:val="CommentText"/>
      </w:pPr>
      <w:r>
        <w:rPr>
          <w:rStyle w:val="CommentReference"/>
        </w:rPr>
        <w:annotationRef/>
      </w:r>
      <w:r>
        <w:t>Changes?  I know most songbirds are declining, but not all.  And even increases (e.g., waterfowl) are also connected to anthropogenic changes.</w:t>
      </w:r>
    </w:p>
  </w:comment>
  <w:comment w:id="1" w:author="Christopher Rota" w:date="2023-03-14T10:02:00Z" w:initials="CR">
    <w:p w14:paraId="65C76C0A" w14:textId="77777777" w:rsidR="00D71C50" w:rsidRDefault="00D71C50" w:rsidP="003C14A3">
      <w:pPr>
        <w:pStyle w:val="CommentText"/>
      </w:pPr>
      <w:r>
        <w:rPr>
          <w:rStyle w:val="CommentReference"/>
        </w:rPr>
        <w:annotationRef/>
      </w:r>
      <w:r>
        <w:t>This is a much slower process, but changes in habitat will be important also.</w:t>
      </w:r>
    </w:p>
  </w:comment>
  <w:comment w:id="2" w:author="Christopher Rota" w:date="2023-03-14T14:59:00Z" w:initials="CR">
    <w:p w14:paraId="5568EE35" w14:textId="77777777" w:rsidR="00136697" w:rsidRDefault="00136697">
      <w:pPr>
        <w:pStyle w:val="CommentText"/>
      </w:pPr>
      <w:r>
        <w:rPr>
          <w:rStyle w:val="CommentReference"/>
        </w:rPr>
        <w:annotationRef/>
      </w:r>
      <w:r>
        <w:t>See throughout regarding my suggestions to better identify predictions, and craft a story around those predictions.  The previous paragraph is great for identifying how different species groups may respond to climate … this paragraph is good for identifying how those changes may vary by elevation and latitude.</w:t>
      </w:r>
    </w:p>
    <w:p w14:paraId="35874A4F" w14:textId="77777777" w:rsidR="00136697" w:rsidRDefault="00136697">
      <w:pPr>
        <w:pStyle w:val="CommentText"/>
      </w:pPr>
    </w:p>
    <w:p w14:paraId="6D94A034" w14:textId="77777777" w:rsidR="00136697" w:rsidRDefault="00136697" w:rsidP="009D5A92">
      <w:pPr>
        <w:pStyle w:val="CommentText"/>
      </w:pPr>
      <w:r>
        <w:t>Now put the two together and develop some specific predictions of how elevation and latitude will mediate effects of temperature and or precipitation.  I give an example in the discussion.  You don't need an exhaustive list of all possible predictions.  A few predictions that highlight the variable effects of climate change would be effective.  Then follow through with those predictions, evaluating evidence for them in the results and building a story around them in the discussion.</w:t>
      </w:r>
    </w:p>
  </w:comment>
  <w:comment w:id="7" w:author="Christopher Rota" w:date="2023-03-14T09:59:00Z" w:initials="CR">
    <w:p w14:paraId="5818DFA6" w14:textId="3CD24145" w:rsidR="00E846C1" w:rsidRDefault="00EE0F37" w:rsidP="0014695B">
      <w:pPr>
        <w:pStyle w:val="CommentText"/>
      </w:pPr>
      <w:r>
        <w:rPr>
          <w:rStyle w:val="CommentReference"/>
        </w:rPr>
        <w:annotationRef/>
      </w:r>
      <w:r w:rsidR="00E846C1">
        <w:t>I think you should lay out some general predictions.  E.G., if the effects of temp and precip are mediated by latitude and elevation, we expect to see … in southern guilds, … in northern guilds, etc.</w:t>
      </w:r>
    </w:p>
  </w:comment>
  <w:comment w:id="8" w:author="Christopher Rota" w:date="2023-03-14T09:59:00Z" w:initials="CR">
    <w:p w14:paraId="37357382" w14:textId="65D5788E" w:rsidR="00EE0F37" w:rsidRDefault="00EE0F37" w:rsidP="00711CB4">
      <w:pPr>
        <w:pStyle w:val="CommentText"/>
      </w:pPr>
      <w:r>
        <w:rPr>
          <w:rStyle w:val="CommentReference"/>
        </w:rPr>
        <w:annotationRef/>
      </w:r>
      <w:r>
        <w:t>Probably don't need this.</w:t>
      </w:r>
    </w:p>
  </w:comment>
  <w:comment w:id="9" w:author="Petra Wood" w:date="2023-03-12T10:49:00Z" w:initials="PW">
    <w:p w14:paraId="059C75E0" w14:textId="4FB0743D" w:rsidR="00F472ED" w:rsidRDefault="00F472ED">
      <w:pPr>
        <w:pStyle w:val="CommentText"/>
      </w:pPr>
      <w:r>
        <w:rPr>
          <w:rStyle w:val="CommentReference"/>
        </w:rPr>
        <w:annotationRef/>
      </w:r>
      <w:r>
        <w:t>since these are all point count stations, would be more clear and intuitive to call them sampling “points” rather than “sites”.  To me, a site usually consists of multiple sampling points.</w:t>
      </w:r>
    </w:p>
    <w:p w14:paraId="0B928D4C" w14:textId="77777777" w:rsidR="00515C66" w:rsidRDefault="00515C66">
      <w:pPr>
        <w:pStyle w:val="CommentText"/>
      </w:pPr>
    </w:p>
    <w:p w14:paraId="35C562F8" w14:textId="1F260377" w:rsidR="00515C66" w:rsidRDefault="00515C66">
      <w:pPr>
        <w:pStyle w:val="CommentText"/>
      </w:pPr>
      <w:r>
        <w:t>OR you could define here that a site is a 50m radius around each point coun</w:t>
      </w:r>
      <w:r w:rsidR="00A0039B">
        <w:t>t</w:t>
      </w:r>
    </w:p>
  </w:comment>
  <w:comment w:id="12" w:author="Petra Wood" w:date="2023-03-12T10:54:00Z" w:initials="PW">
    <w:p w14:paraId="77908782" w14:textId="48A7E6DE" w:rsidR="00F472ED" w:rsidRDefault="00F472ED">
      <w:pPr>
        <w:pStyle w:val="CommentText"/>
      </w:pPr>
      <w:r>
        <w:rPr>
          <w:rStyle w:val="CommentReference"/>
        </w:rPr>
        <w:annotationRef/>
      </w:r>
      <w:r>
        <w:t>I believe that journals frown on starting a sentence with an acronym</w:t>
      </w:r>
    </w:p>
  </w:comment>
  <w:comment w:id="14" w:author="Petra Wood" w:date="2023-03-12T11:14:00Z" w:initials="PW">
    <w:p w14:paraId="11880966" w14:textId="6624655B" w:rsidR="0066286C" w:rsidRDefault="0066286C">
      <w:pPr>
        <w:pStyle w:val="CommentText"/>
      </w:pPr>
      <w:r>
        <w:rPr>
          <w:rStyle w:val="CommentReference"/>
        </w:rPr>
        <w:annotationRef/>
      </w:r>
      <w:r>
        <w:t>I suggest use same order in text and table to make it easier for reader to follow</w:t>
      </w:r>
    </w:p>
  </w:comment>
  <w:comment w:id="15" w:author="Petra Wood" w:date="2023-03-12T11:12:00Z" w:initials="PW">
    <w:p w14:paraId="2983A7E1" w14:textId="4E0ADB33" w:rsidR="0066286C" w:rsidRDefault="0066286C">
      <w:pPr>
        <w:pStyle w:val="CommentText"/>
      </w:pPr>
      <w:r>
        <w:rPr>
          <w:rStyle w:val="CommentReference"/>
        </w:rPr>
        <w:annotationRef/>
      </w:r>
      <w:r>
        <w:t>why mean rather than mode as did for aspect and TPI?</w:t>
      </w:r>
    </w:p>
  </w:comment>
  <w:comment w:id="16" w:author="Petra Wood" w:date="2023-03-12T11:16:00Z" w:initials="PW">
    <w:p w14:paraId="0B9886E0" w14:textId="60F593E2" w:rsidR="00515C66" w:rsidRDefault="00515C66">
      <w:pPr>
        <w:pStyle w:val="CommentText"/>
      </w:pPr>
      <w:r>
        <w:rPr>
          <w:rStyle w:val="CommentReference"/>
        </w:rPr>
        <w:annotationRef/>
      </w:r>
      <w:r>
        <w:t>mature forest only or any age class?</w:t>
      </w:r>
    </w:p>
  </w:comment>
  <w:comment w:id="17" w:author="Christopher Rota" w:date="2023-03-14T10:26:00Z" w:initials="CR">
    <w:p w14:paraId="74B9D356" w14:textId="77777777" w:rsidR="005B54C3" w:rsidRDefault="005B54C3" w:rsidP="00211CF4">
      <w:pPr>
        <w:pStyle w:val="CommentText"/>
      </w:pPr>
      <w:r>
        <w:rPr>
          <w:rStyle w:val="CommentReference"/>
        </w:rPr>
        <w:annotationRef/>
      </w:r>
      <w:r>
        <w:t>Make sure it's clear that this is at the point count level.</w:t>
      </w:r>
    </w:p>
  </w:comment>
  <w:comment w:id="18" w:author="Christopher Rota" w:date="2023-03-14T10:28:00Z" w:initials="CR">
    <w:p w14:paraId="2DF5AAC9" w14:textId="77777777" w:rsidR="005B54C3" w:rsidRDefault="005B54C3">
      <w:pPr>
        <w:pStyle w:val="CommentText"/>
      </w:pPr>
      <w:r>
        <w:rPr>
          <w:rStyle w:val="CommentReference"/>
        </w:rPr>
        <w:annotationRef/>
      </w:r>
      <w:r>
        <w:t>Hard to interpret.  Hierarchical model where species-specific coefficients drawn from higher level distribution?  Mixed-effects model with random slope and intercept?  May also want to cite Zipkin:</w:t>
      </w:r>
    </w:p>
    <w:p w14:paraId="44A5B2FE" w14:textId="77777777" w:rsidR="005B54C3" w:rsidRDefault="005B54C3">
      <w:pPr>
        <w:pStyle w:val="CommentText"/>
      </w:pPr>
    </w:p>
    <w:p w14:paraId="1BE7679C" w14:textId="77777777" w:rsidR="005B54C3" w:rsidRDefault="005B54C3" w:rsidP="00A0060A">
      <w:pPr>
        <w:pStyle w:val="CommentText"/>
      </w:pPr>
      <w:hyperlink r:id="rId1" w:history="1">
        <w:r w:rsidRPr="00A0060A">
          <w:rPr>
            <w:rStyle w:val="Hyperlink"/>
          </w:rPr>
          <w:t>https://doi.org/10.1016/j.biocon.2009.11.016</w:t>
        </w:r>
      </w:hyperlink>
    </w:p>
  </w:comment>
  <w:comment w:id="28" w:author="Christopher Rota" w:date="2023-03-14T10:35:00Z" w:initials="CR">
    <w:p w14:paraId="11EDD13F" w14:textId="77777777" w:rsidR="005B54C3" w:rsidRDefault="005B54C3" w:rsidP="00A2173A">
      <w:pPr>
        <w:pStyle w:val="CommentText"/>
      </w:pPr>
      <w:r>
        <w:rPr>
          <w:rStyle w:val="CommentReference"/>
        </w:rPr>
        <w:annotationRef/>
      </w:r>
      <w:r>
        <w:t xml:space="preserve">Justify … imputation isn't just making up data.  You actually can obtain a posterior distribution of each site- or detection-level variable.  Imputation allows you to continue using that variable, while accounting for uncertainty in the value of the predictor variable.  i.e., don't have to discard data.  May want to cite BDA3: </w:t>
      </w:r>
      <w:hyperlink r:id="rId2" w:history="1">
        <w:r w:rsidRPr="00A2173A">
          <w:rPr>
            <w:rStyle w:val="Hyperlink"/>
          </w:rPr>
          <w:t>http://www.stat.columbia.edu/~gelman/book/</w:t>
        </w:r>
      </w:hyperlink>
    </w:p>
  </w:comment>
  <w:comment w:id="29" w:author="Christopher Rota" w:date="2023-03-14T10:37:00Z" w:initials="CR">
    <w:p w14:paraId="7B70047C" w14:textId="77777777" w:rsidR="00842E01" w:rsidRDefault="00842E01">
      <w:pPr>
        <w:pStyle w:val="CommentText"/>
      </w:pPr>
      <w:r>
        <w:rPr>
          <w:rStyle w:val="CommentReference"/>
        </w:rPr>
        <w:annotationRef/>
      </w:r>
      <w:r>
        <w:t>This is good, but again give the readers more context.  You initially modeled detection probability for 1 minute (that is how p is defined).  You then calculated the probability the individual is detected at least once during a period that is longer than 1 minute.  May want to mention this is similar to the logistic exposure model … it will make people more comfortable with the method.</w:t>
      </w:r>
    </w:p>
    <w:p w14:paraId="13690702" w14:textId="77777777" w:rsidR="00842E01" w:rsidRDefault="00842E01">
      <w:pPr>
        <w:pStyle w:val="CommentText"/>
      </w:pPr>
    </w:p>
    <w:p w14:paraId="3F3E88CE" w14:textId="77777777" w:rsidR="00842E01" w:rsidRDefault="00842E01">
      <w:pPr>
        <w:pStyle w:val="CommentText"/>
      </w:pPr>
      <w:hyperlink r:id="rId3" w:history="1">
        <w:r w:rsidRPr="00026154">
          <w:rPr>
            <w:rStyle w:val="Hyperlink"/>
          </w:rPr>
          <w:t>https://doi.org/10.1093/auk/121.2.526</w:t>
        </w:r>
      </w:hyperlink>
    </w:p>
    <w:p w14:paraId="5D131FB3" w14:textId="77777777" w:rsidR="00842E01" w:rsidRDefault="00842E01">
      <w:pPr>
        <w:pStyle w:val="CommentText"/>
      </w:pPr>
    </w:p>
    <w:p w14:paraId="0B0C46C3" w14:textId="77777777" w:rsidR="00842E01" w:rsidRDefault="00842E01" w:rsidP="00026154">
      <w:pPr>
        <w:pStyle w:val="CommentText"/>
      </w:pPr>
      <w:r>
        <w:t>And this reminds me … you'll want to make sure readers are aware of the nature of replicate surveys for this model.  i.e., both within-survey and between survey.</w:t>
      </w:r>
    </w:p>
  </w:comment>
  <w:comment w:id="30" w:author="Christopher Rota" w:date="2023-03-14T10:39:00Z" w:initials="CR">
    <w:p w14:paraId="3FFAE98A" w14:textId="77777777" w:rsidR="00842E01" w:rsidRDefault="00842E01" w:rsidP="00715B19">
      <w:pPr>
        <w:pStyle w:val="CommentText"/>
      </w:pPr>
      <w:r>
        <w:rPr>
          <w:rStyle w:val="CommentReference"/>
        </w:rPr>
        <w:annotationRef/>
      </w:r>
      <w:r>
        <w:t>This comes from your latent z's.  Which makes me think you may want to explicitly spell out the model with equations.  Then you can reference latent z's and tell readers you calculated point-count specific richness by summing zs over all species.</w:t>
      </w:r>
    </w:p>
  </w:comment>
  <w:comment w:id="36" w:author="Christopher Rota" w:date="2023-03-14T10:41:00Z" w:initials="CR">
    <w:p w14:paraId="467C1EA7" w14:textId="77777777" w:rsidR="00842E01" w:rsidRDefault="00842E01" w:rsidP="004E24A3">
      <w:pPr>
        <w:pStyle w:val="CommentText"/>
      </w:pPr>
      <w:r>
        <w:rPr>
          <w:rStyle w:val="CommentReference"/>
        </w:rPr>
        <w:annotationRef/>
      </w:r>
      <w:r>
        <w:t>Don't know that you need this, since you reference appendix B.</w:t>
      </w:r>
    </w:p>
  </w:comment>
  <w:comment w:id="37" w:author="Christopher Rota" w:date="2023-03-14T10:42:00Z" w:initials="CR">
    <w:p w14:paraId="42D58E23" w14:textId="77777777" w:rsidR="00842E01" w:rsidRDefault="00842E01" w:rsidP="000610AC">
      <w:pPr>
        <w:pStyle w:val="CommentText"/>
      </w:pPr>
      <w:r>
        <w:rPr>
          <w:rStyle w:val="CommentReference"/>
        </w:rPr>
        <w:annotationRef/>
      </w:r>
      <w:r>
        <w:t>Some reviewer will invariably want to know how may were discarded as burn-in.</w:t>
      </w:r>
    </w:p>
  </w:comment>
  <w:comment w:id="38" w:author="Christopher Rota" w:date="2023-03-14T10:44:00Z" w:initials="CR">
    <w:p w14:paraId="6DA5F08A" w14:textId="77777777" w:rsidR="00842E01" w:rsidRDefault="00842E01" w:rsidP="00F37784">
      <w:pPr>
        <w:pStyle w:val="CommentText"/>
      </w:pPr>
      <w:r>
        <w:rPr>
          <w:rStyle w:val="CommentReference"/>
        </w:rPr>
        <w:annotationRef/>
      </w:r>
      <w:r>
        <w:t>This you'll want to describe earlier, probably when describing predictor variables.</w:t>
      </w:r>
    </w:p>
  </w:comment>
  <w:comment w:id="40" w:author="Christopher Rota" w:date="2023-03-14T10:46:00Z" w:initials="CR">
    <w:p w14:paraId="6D59B433" w14:textId="77777777" w:rsidR="000F0FAD" w:rsidRDefault="00CD6001">
      <w:pPr>
        <w:pStyle w:val="CommentText"/>
      </w:pPr>
      <w:r>
        <w:rPr>
          <w:rStyle w:val="CommentReference"/>
        </w:rPr>
        <w:annotationRef/>
      </w:r>
      <w:r w:rsidR="000F0FAD">
        <w:t>You might want to lead this section with this.</w:t>
      </w:r>
    </w:p>
    <w:p w14:paraId="2562F8B2" w14:textId="77777777" w:rsidR="000F0FAD" w:rsidRDefault="000F0FAD">
      <w:pPr>
        <w:pStyle w:val="CommentText"/>
      </w:pPr>
    </w:p>
    <w:p w14:paraId="54B6F4A3" w14:textId="77777777" w:rsidR="000F0FAD" w:rsidRDefault="000F0FAD" w:rsidP="0013366A">
      <w:pPr>
        <w:pStyle w:val="CommentText"/>
      </w:pPr>
      <w:r>
        <w:t>I think it would also be good at the beginning to state your estimated species richness effects were calculated as derived quantities.  I think you should be able to cite Marc Kéry's 2010 book to this effect. You just used fancy methods to derive those quantities from posterior distributions of species richness.</w:t>
      </w:r>
    </w:p>
  </w:comment>
  <w:comment w:id="41" w:author="Christopher Rota" w:date="2023-03-14T10:58:00Z" w:initials="CR">
    <w:p w14:paraId="30EF3D60" w14:textId="77777777" w:rsidR="00611434" w:rsidRDefault="00611434" w:rsidP="008C75FA">
      <w:pPr>
        <w:pStyle w:val="CommentText"/>
      </w:pPr>
      <w:r>
        <w:rPr>
          <w:rStyle w:val="CommentReference"/>
        </w:rPr>
        <w:annotationRef/>
      </w:r>
      <w:r>
        <w:t>Ultimately, I think you should share JAGS code via Zenodo.  You'll also want to cite Royle's paper, or one of the more recent books that describe n-mixture models.</w:t>
      </w:r>
    </w:p>
  </w:comment>
  <w:comment w:id="43" w:author="Christopher Rota" w:date="2023-03-14T11:01:00Z" w:initials="CR">
    <w:p w14:paraId="4340DAEA" w14:textId="77777777" w:rsidR="00611434" w:rsidRDefault="00611434" w:rsidP="00FC5666">
      <w:pPr>
        <w:pStyle w:val="CommentText"/>
      </w:pPr>
      <w:r>
        <w:rPr>
          <w:rStyle w:val="CommentReference"/>
        </w:rPr>
        <w:annotationRef/>
      </w:r>
      <w:r>
        <w:t>Might want to give the ratio of sites to coefficients, and maybe cite ben bolker's mixed-effects model paper.</w:t>
      </w:r>
    </w:p>
  </w:comment>
  <w:comment w:id="46" w:author="Christopher Rota" w:date="2023-03-14T11:02:00Z" w:initials="CR">
    <w:p w14:paraId="2796F21B" w14:textId="77777777" w:rsidR="00611434" w:rsidRDefault="00611434" w:rsidP="00566863">
      <w:pPr>
        <w:pStyle w:val="CommentText"/>
      </w:pPr>
      <w:r>
        <w:rPr>
          <w:rStyle w:val="CommentReference"/>
        </w:rPr>
        <w:annotationRef/>
      </w:r>
      <w:r>
        <w:t>See above comments.</w:t>
      </w:r>
    </w:p>
  </w:comment>
  <w:comment w:id="47" w:author="Christopher Rota" w:date="2023-03-14T11:03:00Z" w:initials="CR">
    <w:p w14:paraId="72F7E61D" w14:textId="77777777" w:rsidR="00611434" w:rsidRDefault="00611434" w:rsidP="00D31A1A">
      <w:pPr>
        <w:pStyle w:val="CommentText"/>
      </w:pPr>
      <w:r>
        <w:rPr>
          <w:rStyle w:val="CommentReference"/>
        </w:rPr>
        <w:annotationRef/>
      </w:r>
      <w:r>
        <w:t>See also previous comments.</w:t>
      </w:r>
    </w:p>
  </w:comment>
  <w:comment w:id="48" w:author="Christopher Rota" w:date="2023-03-14T11:03:00Z" w:initials="CR">
    <w:p w14:paraId="48F65E97" w14:textId="77777777" w:rsidR="00611434" w:rsidRDefault="00611434" w:rsidP="008C4CC8">
      <w:pPr>
        <w:pStyle w:val="CommentText"/>
      </w:pPr>
      <w:r>
        <w:rPr>
          <w:rStyle w:val="CommentReference"/>
        </w:rPr>
        <w:annotationRef/>
      </w:r>
      <w:r>
        <w:t>See previous comments regarding burn-in.</w:t>
      </w:r>
    </w:p>
  </w:comment>
  <w:comment w:id="49" w:author="Christopher Rota" w:date="2023-03-14T11:05:00Z" w:initials="CR">
    <w:p w14:paraId="21784E69" w14:textId="77777777" w:rsidR="00611434" w:rsidRDefault="00611434" w:rsidP="0068382F">
      <w:pPr>
        <w:pStyle w:val="CommentText"/>
      </w:pPr>
      <w:r>
        <w:rPr>
          <w:rStyle w:val="CommentReference"/>
        </w:rPr>
        <w:annotationRef/>
      </w:r>
      <w:r>
        <w:t>Give just a touch more context here.  Centered and scaled, yes … this allowed us to interpret coefficients as a change in log expected count in response to a 1-standard deviation change in the unscaled value of the predictor.  i.e., given similar magnitudes of change in the predictor, what is the change in log expected count.</w:t>
      </w:r>
    </w:p>
  </w:comment>
  <w:comment w:id="50" w:author="Christopher Rota" w:date="2023-03-14T11:19:00Z" w:initials="CR">
    <w:p w14:paraId="0D35D06C" w14:textId="77777777" w:rsidR="00E846C1" w:rsidRDefault="00E846C1" w:rsidP="002103AA">
      <w:pPr>
        <w:pStyle w:val="CommentText"/>
      </w:pPr>
      <w:r>
        <w:rPr>
          <w:rStyle w:val="CommentReference"/>
        </w:rPr>
        <w:annotationRef/>
      </w:r>
      <w:r>
        <w:t>I don't think this is needed … seems like you're just re-stating methods.</w:t>
      </w:r>
    </w:p>
  </w:comment>
  <w:comment w:id="51" w:author="Christopher Rota" w:date="2023-03-14T11:24:00Z" w:initials="CR">
    <w:p w14:paraId="1B87F883" w14:textId="77777777" w:rsidR="00E846C1" w:rsidRDefault="00E846C1" w:rsidP="005C2EE7">
      <w:pPr>
        <w:pStyle w:val="CommentText"/>
      </w:pPr>
      <w:r>
        <w:rPr>
          <w:rStyle w:val="CommentReference"/>
        </w:rPr>
        <w:annotationRef/>
      </w:r>
      <w:r>
        <w:t>Confusing as written because with interactions, you have more than 8 coefficients.  This is so general as to not have much meaning?  I think you can omit without consequence.</w:t>
      </w:r>
    </w:p>
  </w:comment>
  <w:comment w:id="52" w:author="Christopher Rota" w:date="2023-03-14T11:24:00Z" w:initials="CR">
    <w:p w14:paraId="14449495" w14:textId="1FDCDE02" w:rsidR="00E846C1" w:rsidRDefault="00E846C1" w:rsidP="00B050F9">
      <w:pPr>
        <w:pStyle w:val="CommentText"/>
      </w:pPr>
      <w:r>
        <w:rPr>
          <w:rStyle w:val="CommentReference"/>
        </w:rPr>
        <w:annotationRef/>
      </w:r>
      <w:r>
        <w:t>See previous comments.</w:t>
      </w:r>
    </w:p>
  </w:comment>
  <w:comment w:id="53" w:author="Christopher Rota" w:date="2023-03-14T11:26:00Z" w:initials="CR">
    <w:p w14:paraId="00902D6B" w14:textId="77777777" w:rsidR="00E846C1" w:rsidRDefault="00E846C1" w:rsidP="009563D0">
      <w:pPr>
        <w:pStyle w:val="CommentText"/>
      </w:pPr>
      <w:r>
        <w:rPr>
          <w:rStyle w:val="CommentReference"/>
        </w:rPr>
        <w:annotationRef/>
      </w:r>
      <w:r>
        <w:t>See comments on previous paragraph.</w:t>
      </w:r>
    </w:p>
  </w:comment>
  <w:comment w:id="54" w:author="Christopher Rota" w:date="2023-03-14T11:30:00Z" w:initials="CR">
    <w:p w14:paraId="61AEB69C" w14:textId="77777777" w:rsidR="007348BE" w:rsidRDefault="007348BE" w:rsidP="00E411CC">
      <w:pPr>
        <w:pStyle w:val="CommentText"/>
      </w:pPr>
      <w:r>
        <w:rPr>
          <w:rStyle w:val="CommentReference"/>
        </w:rPr>
        <w:annotationRef/>
      </w:r>
      <w:r>
        <w:t>This can be an interesting way to order results.  See my comments in the introduction. Introduce your hypotheses / predictions in a parallel manner.</w:t>
      </w:r>
    </w:p>
  </w:comment>
  <w:comment w:id="55" w:author="Christopher Rota" w:date="2023-03-14T11:31:00Z" w:initials="CR">
    <w:p w14:paraId="2171A916" w14:textId="77777777" w:rsidR="002E56D5" w:rsidRDefault="007348BE">
      <w:pPr>
        <w:pStyle w:val="CommentText"/>
      </w:pPr>
      <w:r>
        <w:rPr>
          <w:rStyle w:val="CommentReference"/>
        </w:rPr>
        <w:annotationRef/>
      </w:r>
      <w:r w:rsidR="002E56D5">
        <w:t>I don't know that we want to call this marginal effects of temperature.  The slope coefficient for mean temp current has a specific interpretation relative to interactions.  E.g., it looks like temperature is included in the following slope coefficients:</w:t>
      </w:r>
    </w:p>
    <w:p w14:paraId="20707C26" w14:textId="77777777" w:rsidR="002E56D5" w:rsidRDefault="002E56D5">
      <w:pPr>
        <w:pStyle w:val="CommentText"/>
      </w:pPr>
    </w:p>
    <w:p w14:paraId="16577867" w14:textId="77777777" w:rsidR="002E56D5" w:rsidRDefault="002E56D5">
      <w:pPr>
        <w:pStyle w:val="CommentText"/>
      </w:pPr>
      <w:r>
        <w:t>mean temp current</w:t>
      </w:r>
    </w:p>
    <w:p w14:paraId="34B2BC8B" w14:textId="77777777" w:rsidR="002E56D5" w:rsidRDefault="002E56D5">
      <w:pPr>
        <w:pStyle w:val="CommentText"/>
      </w:pPr>
      <w:r>
        <w:t>year * mean temp current</w:t>
      </w:r>
    </w:p>
    <w:p w14:paraId="47F7F205" w14:textId="77777777" w:rsidR="002E56D5" w:rsidRDefault="002E56D5">
      <w:pPr>
        <w:pStyle w:val="CommentText"/>
      </w:pPr>
      <w:r>
        <w:t>elevation * mean temp current</w:t>
      </w:r>
    </w:p>
    <w:p w14:paraId="0E0C7546" w14:textId="77777777" w:rsidR="002E56D5" w:rsidRDefault="002E56D5">
      <w:pPr>
        <w:pStyle w:val="CommentText"/>
      </w:pPr>
      <w:r>
        <w:t>sd temp * mean temp current</w:t>
      </w:r>
    </w:p>
    <w:p w14:paraId="0EFBAE89" w14:textId="77777777" w:rsidR="002E56D5" w:rsidRDefault="002E56D5">
      <w:pPr>
        <w:pStyle w:val="CommentText"/>
      </w:pPr>
      <w:r>
        <w:t>total precip curent * mean temp current</w:t>
      </w:r>
    </w:p>
    <w:p w14:paraId="686388C5" w14:textId="77777777" w:rsidR="002E56D5" w:rsidRDefault="002E56D5">
      <w:pPr>
        <w:pStyle w:val="CommentText"/>
      </w:pPr>
      <w:r>
        <w:t>etc.</w:t>
      </w:r>
    </w:p>
    <w:p w14:paraId="4D82E6F3" w14:textId="77777777" w:rsidR="002E56D5" w:rsidRDefault="002E56D5">
      <w:pPr>
        <w:pStyle w:val="CommentText"/>
      </w:pPr>
    </w:p>
    <w:p w14:paraId="31E2DC02" w14:textId="77777777" w:rsidR="002E56D5" w:rsidRDefault="002E56D5">
      <w:pPr>
        <w:pStyle w:val="CommentText"/>
      </w:pPr>
      <w:r>
        <w:t xml:space="preserve">Since the interacting variables are all centered and scaled, your mean temp current coefficient (without interactions) can be interpreted as the effect of mean temp current </w:t>
      </w:r>
      <w:r>
        <w:rPr>
          <w:i/>
          <w:iCs/>
        </w:rPr>
        <w:t>when all other continuous predictors are fixed at their mean</w:t>
      </w:r>
      <w:r>
        <w:t>.</w:t>
      </w:r>
    </w:p>
    <w:p w14:paraId="671F097F" w14:textId="77777777" w:rsidR="002E56D5" w:rsidRDefault="002E56D5">
      <w:pPr>
        <w:pStyle w:val="CommentText"/>
      </w:pPr>
    </w:p>
    <w:p w14:paraId="4F5D37BD" w14:textId="77777777" w:rsidR="002E56D5" w:rsidRDefault="002E56D5" w:rsidP="007B30D5">
      <w:pPr>
        <w:pStyle w:val="CommentText"/>
      </w:pPr>
      <w:r>
        <w:t>With all these interactions, it will be challenging to interpret the effects of temperature, but I think you can probably do it in a coherent way.  E.g., maybe you want to explore how the effects of temperature varies by year.  Fix all other predictors at their mean (i.e., 0), and calculate the effective slope coefficient for temperature (pm 95% CI) over the observed range of year.  Identify when 95% CI of effective slope coefficient doesn't overlap 0 and use this to guide how you present how the effects of temperature varies by year.</w:t>
      </w:r>
    </w:p>
  </w:comment>
  <w:comment w:id="57" w:author="Christopher Rota" w:date="2023-03-14T11:51:00Z" w:initials="CR">
    <w:p w14:paraId="0BCA1C56" w14:textId="77777777" w:rsidR="00B91732" w:rsidRDefault="00B91732" w:rsidP="004E3CB5">
      <w:pPr>
        <w:pStyle w:val="CommentText"/>
      </w:pPr>
      <w:r>
        <w:rPr>
          <w:rStyle w:val="CommentReference"/>
        </w:rPr>
        <w:annotationRef/>
      </w:r>
      <w:r>
        <w:t>Higher mean effect size on all focal species?</w:t>
      </w:r>
    </w:p>
  </w:comment>
  <w:comment w:id="58" w:author="Christopher Rota" w:date="2023-03-14T11:54:00Z" w:initials="CR">
    <w:p w14:paraId="715598A4" w14:textId="77777777" w:rsidR="00B91732" w:rsidRDefault="00B91732" w:rsidP="00EE01A6">
      <w:pPr>
        <w:pStyle w:val="CommentText"/>
      </w:pPr>
      <w:r>
        <w:rPr>
          <w:rStyle w:val="CommentReference"/>
        </w:rPr>
        <w:annotationRef/>
      </w:r>
      <w:r>
        <w:t>This is getting a bit confusing, b/c in the previous paragraph you only say mean  temp is important for overall species richness.</w:t>
      </w:r>
    </w:p>
  </w:comment>
  <w:comment w:id="59" w:author="Christopher Rota" w:date="2023-03-14T12:03:00Z" w:initials="CR">
    <w:p w14:paraId="2AF387F7" w14:textId="77777777" w:rsidR="00564D42" w:rsidRDefault="00564D42" w:rsidP="00DC223C">
      <w:pPr>
        <w:pStyle w:val="CommentText"/>
      </w:pPr>
      <w:r>
        <w:rPr>
          <w:rStyle w:val="CommentReference"/>
        </w:rPr>
        <w:annotationRef/>
      </w:r>
      <w:r>
        <w:t>This seems cool.  See my comment at the end of this paragraph. I bet you could make a single figure synthesizing the effects of temperature across guilds.</w:t>
      </w:r>
    </w:p>
  </w:comment>
  <w:comment w:id="60" w:author="Christopher Rota" w:date="2023-03-14T11:56:00Z" w:initials="CR">
    <w:p w14:paraId="5DF94C9E" w14:textId="591737EB" w:rsidR="00B91732" w:rsidRDefault="00B91732" w:rsidP="00420761">
      <w:pPr>
        <w:pStyle w:val="CommentText"/>
      </w:pPr>
      <w:r>
        <w:rPr>
          <w:rStyle w:val="CommentReference"/>
        </w:rPr>
        <w:annotationRef/>
      </w:r>
      <w:r>
        <w:t>This is a lot to digest and remember.  Can you create a single figure summarizing the effects of temperature?  Are there summaries / generalities among species and guild designations?</w:t>
      </w:r>
    </w:p>
  </w:comment>
  <w:comment w:id="61" w:author="Christopher Rota" w:date="2023-03-14T12:03:00Z" w:initials="CR">
    <w:p w14:paraId="65F70FF8" w14:textId="77777777" w:rsidR="00564D42" w:rsidRDefault="00564D42" w:rsidP="0030332B">
      <w:pPr>
        <w:pStyle w:val="CommentText"/>
      </w:pPr>
      <w:r>
        <w:rPr>
          <w:rStyle w:val="CommentReference"/>
        </w:rPr>
        <w:annotationRef/>
      </w:r>
      <w:r>
        <w:t>Comments here mirror those for temperature above.</w:t>
      </w:r>
    </w:p>
  </w:comment>
  <w:comment w:id="62" w:author="Petra Wood" w:date="2023-03-12T11:43:00Z" w:initials="PW">
    <w:p w14:paraId="4D0198FA" w14:textId="7B9947DC" w:rsidR="001868DA" w:rsidRDefault="001868DA">
      <w:pPr>
        <w:pStyle w:val="CommentText"/>
      </w:pPr>
      <w:r>
        <w:rPr>
          <w:rStyle w:val="CommentReference"/>
        </w:rPr>
        <w:annotationRef/>
      </w:r>
      <w:r>
        <w:t>I know that you need to account for year, but do you need to go into it this much given that the climate variables are likely highly correlated with year?</w:t>
      </w:r>
    </w:p>
    <w:p w14:paraId="4810AEA8" w14:textId="61DE9DEB" w:rsidR="001868DA" w:rsidRDefault="001868DA">
      <w:pPr>
        <w:pStyle w:val="CommentText"/>
      </w:pPr>
      <w:r>
        <w:t>Should it be treated similar to the habitat variables?</w:t>
      </w:r>
    </w:p>
  </w:comment>
  <w:comment w:id="63" w:author="Christopher Rota" w:date="2023-03-14T12:44:00Z" w:initials="CR">
    <w:p w14:paraId="3B24B55C" w14:textId="77777777" w:rsidR="009F0474" w:rsidRDefault="009F0474">
      <w:pPr>
        <w:pStyle w:val="CommentText"/>
      </w:pPr>
      <w:r>
        <w:rPr>
          <w:rStyle w:val="CommentReference"/>
        </w:rPr>
        <w:annotationRef/>
      </w:r>
      <w:r>
        <w:t>This really is a great start and spelling the interactions out in this way is important in fully understanding the effects.  However, there is far too much detail to pull out a coherent story.  Now that you’ve established the details, can you zoom out a bit and look at broader patterns?  I think a series of figures that integrates the effects of these variables across latitude, etc., can go a long way to telling such a story.  I think clear predictions from your introduction can help sharpen your focus also.</w:t>
      </w:r>
    </w:p>
    <w:p w14:paraId="0A4E5248" w14:textId="77777777" w:rsidR="009F0474" w:rsidRDefault="009F0474">
      <w:pPr>
        <w:pStyle w:val="CommentText"/>
      </w:pPr>
    </w:p>
    <w:p w14:paraId="0EF35285" w14:textId="77777777" w:rsidR="009F0474" w:rsidRDefault="009F0474" w:rsidP="00B929D7">
      <w:pPr>
        <w:pStyle w:val="CommentText"/>
      </w:pPr>
      <w:r>
        <w:t>I didn't read the rest of your results in detail.  I trust that they are correct, but let's see if you can find a way to tell a more coherent story.</w:t>
      </w:r>
    </w:p>
  </w:comment>
  <w:comment w:id="64" w:author="Christopher Rota" w:date="2023-03-14T14:50:00Z" w:initials="CR">
    <w:p w14:paraId="05DE675C" w14:textId="77777777" w:rsidR="00836899" w:rsidRDefault="00836899" w:rsidP="00CC45AE">
      <w:pPr>
        <w:pStyle w:val="CommentText"/>
      </w:pPr>
      <w:r>
        <w:rPr>
          <w:rStyle w:val="CommentReference"/>
        </w:rPr>
        <w:annotationRef/>
      </w:r>
      <w:r>
        <w:t>Hannah, you have all the ingredients of a great paper here.  I see this going to a journal like global change biology or global ecology and biogeography.  But, I think it needs more focus.  See comments throughout about clearer predictions, and crafting a clear story around those predictions.</w:t>
      </w:r>
    </w:p>
  </w:comment>
  <w:comment w:id="65" w:author="Christopher Rota" w:date="2023-03-14T14:12:00Z" w:initials="CR">
    <w:p w14:paraId="5E3EBC73" w14:textId="716BF4FB" w:rsidR="00BD5541" w:rsidRDefault="00BD5541" w:rsidP="004A6B3B">
      <w:pPr>
        <w:pStyle w:val="CommentText"/>
      </w:pPr>
      <w:r>
        <w:rPr>
          <w:rStyle w:val="CommentReference"/>
        </w:rPr>
        <w:annotationRef/>
      </w:r>
      <w:r>
        <w:t>You probably shouldn't call this 'marginal'.  This implies that you've integrated out all the other effects (which I guess you could do, and it wouldn't be all that hard, but I don't know that it's necessary).</w:t>
      </w:r>
    </w:p>
  </w:comment>
  <w:comment w:id="66" w:author="Christopher Rota" w:date="2023-03-14T14:19:00Z" w:initials="CR">
    <w:p w14:paraId="74A364FF" w14:textId="77777777" w:rsidR="00BD5541" w:rsidRDefault="00BD5541" w:rsidP="002336A8">
      <w:pPr>
        <w:pStyle w:val="CommentText"/>
      </w:pPr>
      <w:r>
        <w:rPr>
          <w:rStyle w:val="CommentReference"/>
        </w:rPr>
        <w:annotationRef/>
      </w:r>
      <w:r>
        <w:t>I don't think you get at this with your analysis as it is.  What you're doing here is comparing effect size of temperature and precip when all other variables are at their mean.  But you could do this.  It would involve multivariate calculus, which would be straightforward in this case.  And the integrals wouldn't actually be hard to calculate, you should be able to do this by hand.  Only worth it if your question focuses on the strength of temp vs. precip.  I'm not sure that it is.</w:t>
      </w:r>
    </w:p>
  </w:comment>
  <w:comment w:id="67" w:author="Christopher Rota" w:date="2023-03-14T14:23:00Z" w:initials="CR">
    <w:p w14:paraId="59C89A7A" w14:textId="77777777" w:rsidR="00BD5541" w:rsidRDefault="00BD5541" w:rsidP="002313B6">
      <w:pPr>
        <w:pStyle w:val="CommentText"/>
      </w:pPr>
      <w:r>
        <w:rPr>
          <w:rStyle w:val="CommentReference"/>
        </w:rPr>
        <w:annotationRef/>
      </w:r>
      <w:r>
        <w:t>As expressed in your model, you can't isolate temporal trends.  As with the other variables, the temporal trend variable is interpreted when other continuous predictors are at their mean.  But we could evaluate its marginal effects using multivariate calculate techniques described above.</w:t>
      </w:r>
    </w:p>
  </w:comment>
  <w:comment w:id="69" w:author="Christopher Rota" w:date="2023-03-14T14:31:00Z" w:initials="CR">
    <w:p w14:paraId="5233BA86" w14:textId="77777777" w:rsidR="00C30529" w:rsidRDefault="00C30529">
      <w:pPr>
        <w:pStyle w:val="CommentText"/>
      </w:pPr>
      <w:r>
        <w:rPr>
          <w:rStyle w:val="CommentReference"/>
        </w:rPr>
        <w:annotationRef/>
      </w:r>
      <w:r>
        <w:t>This is pretty cool stuff and what one would expect, yes?  I know you must have had big stories like this in mind when crafting this chapter … think about stories like this when generating predictions in your hypothesis.</w:t>
      </w:r>
    </w:p>
    <w:p w14:paraId="2587811F" w14:textId="77777777" w:rsidR="00C30529" w:rsidRDefault="00C30529">
      <w:pPr>
        <w:pStyle w:val="CommentText"/>
      </w:pPr>
    </w:p>
    <w:p w14:paraId="5A713EF4" w14:textId="77777777" w:rsidR="00C30529" w:rsidRDefault="00C30529">
      <w:pPr>
        <w:pStyle w:val="CommentText"/>
      </w:pPr>
      <w:r>
        <w:t>E.g., something like: We expect the effects of temperature and precipitation to be variable in space and across groups.  We predict northern and trailing edge guilds to respond negatively to temperature, while we expect southern guilds to respond positively to temperature.  Furthermore, we expect the effects of temperature in trailing edge species to be most extreme at low elevation in southern latitudes, because ....</w:t>
      </w:r>
    </w:p>
    <w:p w14:paraId="4588F56D" w14:textId="77777777" w:rsidR="00C30529" w:rsidRDefault="00C30529">
      <w:pPr>
        <w:pStyle w:val="CommentText"/>
      </w:pPr>
    </w:p>
    <w:p w14:paraId="3434C7CE" w14:textId="77777777" w:rsidR="00C30529" w:rsidRDefault="00C30529" w:rsidP="00AC270C">
      <w:pPr>
        <w:pStyle w:val="CommentText"/>
      </w:pPr>
      <w:r>
        <w:t>You don't need to highlight every possible combination of changes. But identify a few predictions early on and then use those predictions to shape your results and craft your story here.</w:t>
      </w:r>
    </w:p>
  </w:comment>
  <w:comment w:id="73" w:author="Petra Wood" w:date="2023-03-12T13:31:00Z" w:initials="PW">
    <w:p w14:paraId="0E5BE0A2" w14:textId="48D0793B" w:rsidR="004E1403" w:rsidRDefault="004E1403">
      <w:pPr>
        <w:pStyle w:val="CommentText"/>
      </w:pPr>
      <w:r>
        <w:rPr>
          <w:rStyle w:val="CommentReference"/>
        </w:rPr>
        <w:annotationRef/>
      </w:r>
      <w:r>
        <w:t>general comment…</w:t>
      </w:r>
    </w:p>
    <w:p w14:paraId="2472BAF6" w14:textId="1A77D657" w:rsidR="004E1403" w:rsidRDefault="004E1403">
      <w:pPr>
        <w:pStyle w:val="CommentText"/>
      </w:pPr>
      <w:r>
        <w:t>The first few paragrs are basically just repeating the results.  I understand that you are trying to provide an overall summary but is there a way to meld it more into a true discussion and comparison with other studies?  I unfortunately don’t have any good suggestions on how best to do that here.</w:t>
      </w:r>
    </w:p>
  </w:comment>
  <w:comment w:id="74" w:author="Christopher Rota" w:date="2023-03-14T14:38:00Z" w:initials="CR">
    <w:p w14:paraId="6245C870" w14:textId="77777777" w:rsidR="001406DC" w:rsidRDefault="001406DC">
      <w:pPr>
        <w:pStyle w:val="CommentText"/>
      </w:pPr>
      <w:r>
        <w:rPr>
          <w:rStyle w:val="CommentReference"/>
        </w:rPr>
        <w:annotationRef/>
      </w:r>
      <w:r>
        <w:t xml:space="preserve">Petra's right … this is just repeating results. And it's really hard to read.  See my comment above for how you might revise.  Identify the stories you may want to tell when you craft your predictions.  Then follow through here.  </w:t>
      </w:r>
    </w:p>
    <w:p w14:paraId="2A275F0F" w14:textId="77777777" w:rsidR="001406DC" w:rsidRDefault="001406DC">
      <w:pPr>
        <w:pStyle w:val="CommentText"/>
      </w:pPr>
    </w:p>
    <w:p w14:paraId="3CADBBFE" w14:textId="77777777" w:rsidR="001406DC" w:rsidRDefault="001406DC" w:rsidP="003B67A6">
      <w:pPr>
        <w:pStyle w:val="CommentText"/>
      </w:pPr>
      <w:r>
        <w:t>E.g., you have a pretty cool result that trailing edge species are most impacted by temperature at lower elevation.  Craft a paragraph of your discussion around this finding.</w:t>
      </w:r>
    </w:p>
  </w:comment>
  <w:comment w:id="75" w:author="Christopher Rota" w:date="2023-03-14T14:41:00Z" w:initials="CR">
    <w:p w14:paraId="4E40BFD2" w14:textId="77777777" w:rsidR="001406DC" w:rsidRDefault="001406DC" w:rsidP="00E66764">
      <w:pPr>
        <w:pStyle w:val="CommentText"/>
      </w:pPr>
      <w:r>
        <w:rPr>
          <w:rStyle w:val="CommentReference"/>
        </w:rPr>
        <w:annotationRef/>
      </w:r>
      <w:r>
        <w:t>See comment above. Currently, you can't interpret your temporal effect independent of the other effects because of the interaction.  But with some calculus you can, if this is important to you.</w:t>
      </w:r>
    </w:p>
  </w:comment>
  <w:comment w:id="76" w:author="Christopher Rota" w:date="2023-03-14T14:42:00Z" w:initials="CR">
    <w:p w14:paraId="729BB764" w14:textId="77777777" w:rsidR="001406DC" w:rsidRDefault="001406DC" w:rsidP="0089494C">
      <w:pPr>
        <w:pStyle w:val="CommentText"/>
      </w:pPr>
      <w:r>
        <w:rPr>
          <w:rStyle w:val="CommentReference"/>
        </w:rPr>
        <w:annotationRef/>
      </w:r>
      <w:r>
        <w:t>These are the kinds of conclusions you can draw regarding temporal trends without further refining your output.</w:t>
      </w:r>
    </w:p>
  </w:comment>
  <w:comment w:id="77" w:author="Petra Wood" w:date="2023-03-12T12:23:00Z" w:initials="PW">
    <w:p w14:paraId="464C733C" w14:textId="72790F2F" w:rsidR="008958E3" w:rsidRDefault="008958E3">
      <w:pPr>
        <w:pStyle w:val="CommentText"/>
      </w:pPr>
      <w:r>
        <w:rPr>
          <w:rStyle w:val="CommentReference"/>
        </w:rPr>
        <w:annotationRef/>
      </w:r>
      <w:r>
        <w:t>for neotropical migrants, wintering habitat loss is a big factor (often more so than breeding habitat) as is habitat for migration.  Worth mentioning?</w:t>
      </w:r>
    </w:p>
  </w:comment>
  <w:comment w:id="78" w:author="Petra Wood" w:date="2023-03-12T12:26:00Z" w:initials="PW">
    <w:p w14:paraId="3813CA8F" w14:textId="0DAD47F1" w:rsidR="008958E3" w:rsidRDefault="008958E3">
      <w:pPr>
        <w:pStyle w:val="CommentText"/>
      </w:pPr>
      <w:r>
        <w:rPr>
          <w:rStyle w:val="CommentReference"/>
        </w:rPr>
        <w:annotationRef/>
      </w:r>
      <w:r>
        <w:t>good point</w:t>
      </w:r>
    </w:p>
  </w:comment>
  <w:comment w:id="82" w:author="Petra Wood" w:date="2023-03-12T12:34:00Z" w:initials="PW">
    <w:p w14:paraId="385E309A" w14:textId="1F5789F0" w:rsidR="00626B86" w:rsidRDefault="00626B86">
      <w:pPr>
        <w:pStyle w:val="CommentText"/>
      </w:pPr>
      <w:r>
        <w:rPr>
          <w:rStyle w:val="CommentReference"/>
        </w:rPr>
        <w:annotationRef/>
      </w:r>
      <w:r>
        <w:t>I suspect more development occurred over time at low elevations and imagine there are published papers/data to support.  Worth mentioning?</w:t>
      </w:r>
    </w:p>
  </w:comment>
  <w:comment w:id="81" w:author="Petra Wood" w:date="2023-03-12T12:30:00Z" w:initials="PW">
    <w:p w14:paraId="6FECA895" w14:textId="281C749E" w:rsidR="00315ED0" w:rsidRDefault="00315ED0">
      <w:pPr>
        <w:pStyle w:val="CommentText"/>
      </w:pPr>
      <w:r>
        <w:rPr>
          <w:rStyle w:val="CommentReference"/>
        </w:rPr>
        <w:annotationRef/>
      </w:r>
      <w:r>
        <w:t>I suggest don’t end with more research is needed.  Focus on a few specifics from your study like the previous sentence.</w:t>
      </w:r>
    </w:p>
  </w:comment>
  <w:comment w:id="83" w:author="Petra Wood" w:date="2023-03-12T12:32:00Z" w:initials="PW">
    <w:p w14:paraId="66B28938" w14:textId="00A15E9E" w:rsidR="00315ED0" w:rsidRDefault="00315ED0">
      <w:pPr>
        <w:pStyle w:val="CommentText"/>
      </w:pPr>
      <w:r>
        <w:rPr>
          <w:rStyle w:val="CommentReference"/>
        </w:rPr>
        <w:annotationRef/>
      </w:r>
      <w:r>
        <w:t>Rota and Wood?</w:t>
      </w:r>
    </w:p>
  </w:comment>
  <w:comment w:id="85" w:author="Petra Wood" w:date="2023-03-12T10:45:00Z" w:initials="PW">
    <w:p w14:paraId="56922E41" w14:textId="2B42D04F" w:rsidR="00DA4293" w:rsidRDefault="00DA4293">
      <w:pPr>
        <w:pStyle w:val="CommentText"/>
      </w:pPr>
      <w:r>
        <w:rPr>
          <w:rStyle w:val="CommentReference"/>
        </w:rPr>
        <w:annotationRef/>
      </w:r>
      <w:r>
        <w:t>although defined in text, should also define in table so that it can “stand alone”</w:t>
      </w:r>
    </w:p>
  </w:comment>
  <w:comment w:id="87" w:author="Petra Wood" w:date="2023-03-12T11:32:00Z" w:initials="PW">
    <w:p w14:paraId="1D588783" w14:textId="77777777" w:rsidR="00F54BD5" w:rsidRDefault="00F54BD5">
      <w:pPr>
        <w:pStyle w:val="CommentText"/>
      </w:pPr>
      <w:r>
        <w:rPr>
          <w:rStyle w:val="CommentReference"/>
        </w:rPr>
        <w:annotationRef/>
      </w:r>
      <w:r>
        <w:t>doesn’t the negative sign indicate a neg relation?</w:t>
      </w:r>
    </w:p>
    <w:p w14:paraId="6F622A30" w14:textId="4A54E97C" w:rsidR="00F54BD5" w:rsidRDefault="00F54BD5">
      <w:pPr>
        <w:pStyle w:val="CommentText"/>
      </w:pPr>
      <w:r>
        <w:t xml:space="preserve">Does the color show </w:t>
      </w:r>
      <w:r w:rsidR="006E20D4">
        <w:t xml:space="preserve">only </w:t>
      </w:r>
      <w:r>
        <w:t xml:space="preserve">the </w:t>
      </w:r>
      <w:r>
        <w:t>signif ones?</w:t>
      </w:r>
    </w:p>
  </w:comment>
  <w:comment w:id="88" w:author="Petra Wood" w:date="2023-03-12T11:30:00Z" w:initials="PW">
    <w:p w14:paraId="5D6FE446" w14:textId="05373698" w:rsidR="00F54BD5" w:rsidRDefault="00F54BD5">
      <w:pPr>
        <w:pStyle w:val="CommentText"/>
      </w:pPr>
      <w:r>
        <w:rPr>
          <w:rStyle w:val="CommentReference"/>
        </w:rPr>
        <w:annotationRef/>
      </w:r>
      <w:r>
        <w:t>I’m not seeing any bold type in the results</w:t>
      </w:r>
      <w:r w:rsidR="006E20D4">
        <w:t>.  Is the colored font bold?</w:t>
      </w:r>
    </w:p>
  </w:comment>
  <w:comment w:id="89" w:author="Petra Wood" w:date="2023-03-12T12:48:00Z" w:initials="PW">
    <w:p w14:paraId="32362489" w14:textId="22395109" w:rsidR="006E20D4" w:rsidRDefault="006E20D4">
      <w:pPr>
        <w:pStyle w:val="CommentText"/>
      </w:pPr>
      <w:r>
        <w:rPr>
          <w:rStyle w:val="CommentReference"/>
        </w:rPr>
        <w:annotationRef/>
      </w:r>
      <w:r>
        <w:t>consider putting graphs for each guild in a column so can line up the same variable</w:t>
      </w:r>
      <w:r w:rsidR="009102EF">
        <w:t xml:space="preserve"> </w:t>
      </w:r>
      <w:r w:rsidR="00D16102">
        <w:t xml:space="preserve">in 4 columns </w:t>
      </w:r>
      <w:r w:rsidR="009102EF">
        <w:t>across the page and make it easier to compare among the guilds?</w:t>
      </w:r>
    </w:p>
  </w:comment>
  <w:comment w:id="90" w:author="Petra Wood" w:date="2023-03-12T13:17:00Z" w:initials="PW">
    <w:p w14:paraId="770A6AB1" w14:textId="3D8257B3" w:rsidR="009B114A" w:rsidRDefault="009B114A">
      <w:pPr>
        <w:pStyle w:val="CommentText"/>
      </w:pPr>
      <w:r>
        <w:rPr>
          <w:rStyle w:val="CommentReference"/>
        </w:rPr>
        <w:annotationRef/>
      </w:r>
      <w:r>
        <w:t xml:space="preserve">good </w:t>
      </w:r>
      <w:r>
        <w:t>summary;  but difficult to digest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CAC009" w15:done="0"/>
  <w15:commentEx w15:paraId="65C76C0A" w15:done="0"/>
  <w15:commentEx w15:paraId="6D94A034" w15:done="0"/>
  <w15:commentEx w15:paraId="5818DFA6" w15:done="0"/>
  <w15:commentEx w15:paraId="37357382" w15:done="0"/>
  <w15:commentEx w15:paraId="35C562F8" w15:done="0"/>
  <w15:commentEx w15:paraId="77908782" w15:done="0"/>
  <w15:commentEx w15:paraId="11880966" w15:done="0"/>
  <w15:commentEx w15:paraId="2983A7E1" w15:done="0"/>
  <w15:commentEx w15:paraId="0B9886E0" w15:done="0"/>
  <w15:commentEx w15:paraId="74B9D356" w15:done="0"/>
  <w15:commentEx w15:paraId="1BE7679C" w15:done="0"/>
  <w15:commentEx w15:paraId="11EDD13F" w15:done="0"/>
  <w15:commentEx w15:paraId="0B0C46C3" w15:done="0"/>
  <w15:commentEx w15:paraId="3FFAE98A" w15:done="0"/>
  <w15:commentEx w15:paraId="467C1EA7" w15:done="0"/>
  <w15:commentEx w15:paraId="42D58E23" w15:done="0"/>
  <w15:commentEx w15:paraId="6DA5F08A" w15:done="0"/>
  <w15:commentEx w15:paraId="54B6F4A3" w15:done="0"/>
  <w15:commentEx w15:paraId="30EF3D60" w15:done="0"/>
  <w15:commentEx w15:paraId="4340DAEA" w15:done="0"/>
  <w15:commentEx w15:paraId="2796F21B" w15:done="0"/>
  <w15:commentEx w15:paraId="72F7E61D" w15:done="0"/>
  <w15:commentEx w15:paraId="48F65E97" w15:done="0"/>
  <w15:commentEx w15:paraId="21784E69" w15:done="0"/>
  <w15:commentEx w15:paraId="0D35D06C" w15:done="0"/>
  <w15:commentEx w15:paraId="1B87F883" w15:done="0"/>
  <w15:commentEx w15:paraId="14449495" w15:done="0"/>
  <w15:commentEx w15:paraId="00902D6B" w15:done="0"/>
  <w15:commentEx w15:paraId="61AEB69C" w15:done="0"/>
  <w15:commentEx w15:paraId="4F5D37BD" w15:done="0"/>
  <w15:commentEx w15:paraId="0BCA1C56" w15:done="0"/>
  <w15:commentEx w15:paraId="715598A4" w15:done="0"/>
  <w15:commentEx w15:paraId="2AF387F7" w15:done="0"/>
  <w15:commentEx w15:paraId="5DF94C9E" w15:done="0"/>
  <w15:commentEx w15:paraId="65F70FF8" w15:done="0"/>
  <w15:commentEx w15:paraId="4810AEA8" w15:done="0"/>
  <w15:commentEx w15:paraId="0EF35285" w15:done="0"/>
  <w15:commentEx w15:paraId="05DE675C" w15:done="0"/>
  <w15:commentEx w15:paraId="5E3EBC73" w15:done="0"/>
  <w15:commentEx w15:paraId="74A364FF" w15:done="0"/>
  <w15:commentEx w15:paraId="59C89A7A" w15:done="0"/>
  <w15:commentEx w15:paraId="3434C7CE" w15:done="0"/>
  <w15:commentEx w15:paraId="2472BAF6" w15:done="0"/>
  <w15:commentEx w15:paraId="3CADBBFE" w15:paraIdParent="2472BAF6" w15:done="0"/>
  <w15:commentEx w15:paraId="4E40BFD2" w15:done="0"/>
  <w15:commentEx w15:paraId="729BB764" w15:done="0"/>
  <w15:commentEx w15:paraId="464C733C" w15:done="0"/>
  <w15:commentEx w15:paraId="3813CA8F" w15:done="0"/>
  <w15:commentEx w15:paraId="385E309A" w15:done="0"/>
  <w15:commentEx w15:paraId="6FECA895" w15:done="0"/>
  <w15:commentEx w15:paraId="66B28938" w15:done="0"/>
  <w15:commentEx w15:paraId="56922E41" w15:done="0"/>
  <w15:commentEx w15:paraId="6F622A30" w15:done="0"/>
  <w15:commentEx w15:paraId="5D6FE446" w15:done="0"/>
  <w15:commentEx w15:paraId="32362489" w15:done="0"/>
  <w15:commentEx w15:paraId="770A6A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AC0AD" w16cex:dateUtc="2023-03-14T13:45:00Z"/>
  <w16cex:commentExtensible w16cex:durableId="27BAC4A8" w16cex:dateUtc="2023-03-14T14:02:00Z"/>
  <w16cex:commentExtensible w16cex:durableId="27BB0A6A" w16cex:dateUtc="2023-03-14T18:59:00Z"/>
  <w16cex:commentExtensible w16cex:durableId="27BAC3E8" w16cex:dateUtc="2023-03-14T13:59:00Z"/>
  <w16cex:commentExtensible w16cex:durableId="27BAC402" w16cex:dateUtc="2023-03-14T13:59:00Z"/>
  <w16cex:commentExtensible w16cex:durableId="27BACA46" w16cex:dateUtc="2023-03-14T14:26:00Z"/>
  <w16cex:commentExtensible w16cex:durableId="27BACACC" w16cex:dateUtc="2023-03-14T14:28:00Z"/>
  <w16cex:commentExtensible w16cex:durableId="27BACC5A" w16cex:dateUtc="2023-03-14T14:35:00Z"/>
  <w16cex:commentExtensible w16cex:durableId="27BACCE5" w16cex:dateUtc="2023-03-14T14:37:00Z"/>
  <w16cex:commentExtensible w16cex:durableId="27BACD57" w16cex:dateUtc="2023-03-14T14:39:00Z"/>
  <w16cex:commentExtensible w16cex:durableId="27BACDC1" w16cex:dateUtc="2023-03-14T14:41:00Z"/>
  <w16cex:commentExtensible w16cex:durableId="27BACE00" w16cex:dateUtc="2023-03-14T14:42:00Z"/>
  <w16cex:commentExtensible w16cex:durableId="27BACE7F" w16cex:dateUtc="2023-03-14T14:44:00Z"/>
  <w16cex:commentExtensible w16cex:durableId="27BACF1A" w16cex:dateUtc="2023-03-14T14:46:00Z"/>
  <w16cex:commentExtensible w16cex:durableId="27BAD1ED" w16cex:dateUtc="2023-03-14T14:58:00Z"/>
  <w16cex:commentExtensible w16cex:durableId="27BAD28F" w16cex:dateUtc="2023-03-14T15:01:00Z"/>
  <w16cex:commentExtensible w16cex:durableId="27BAD2CE" w16cex:dateUtc="2023-03-14T15:02:00Z"/>
  <w16cex:commentExtensible w16cex:durableId="27BAD2E4" w16cex:dateUtc="2023-03-14T15:03:00Z"/>
  <w16cex:commentExtensible w16cex:durableId="27BAD2F5" w16cex:dateUtc="2023-03-14T15:03:00Z"/>
  <w16cex:commentExtensible w16cex:durableId="27BAD395" w16cex:dateUtc="2023-03-14T15:05:00Z"/>
  <w16cex:commentExtensible w16cex:durableId="27BAD6DC" w16cex:dateUtc="2023-03-14T15:19:00Z"/>
  <w16cex:commentExtensible w16cex:durableId="27BAD7DE" w16cex:dateUtc="2023-03-14T15:24:00Z"/>
  <w16cex:commentExtensible w16cex:durableId="27BAD7EF" w16cex:dateUtc="2023-03-14T15:24:00Z"/>
  <w16cex:commentExtensible w16cex:durableId="27BAD881" w16cex:dateUtc="2023-03-14T15:26:00Z"/>
  <w16cex:commentExtensible w16cex:durableId="27BAD93D" w16cex:dateUtc="2023-03-14T15:30:00Z"/>
  <w16cex:commentExtensible w16cex:durableId="27BAD979" w16cex:dateUtc="2023-03-14T15:31:00Z"/>
  <w16cex:commentExtensible w16cex:durableId="27BADE3A" w16cex:dateUtc="2023-03-14T15:51:00Z"/>
  <w16cex:commentExtensible w16cex:durableId="27BADF03" w16cex:dateUtc="2023-03-14T15:54:00Z"/>
  <w16cex:commentExtensible w16cex:durableId="27BAE0FF" w16cex:dateUtc="2023-03-14T16:03:00Z"/>
  <w16cex:commentExtensible w16cex:durableId="27BADF57" w16cex:dateUtc="2023-03-14T15:56:00Z"/>
  <w16cex:commentExtensible w16cex:durableId="27BAE118" w16cex:dateUtc="2023-03-14T16:03:00Z"/>
  <w16cex:commentExtensible w16cex:durableId="27BAEA9B" w16cex:dateUtc="2023-03-14T16:44:00Z"/>
  <w16cex:commentExtensible w16cex:durableId="27BB0838" w16cex:dateUtc="2023-03-14T18:50:00Z"/>
  <w16cex:commentExtensible w16cex:durableId="27BAFF53" w16cex:dateUtc="2023-03-14T18:12:00Z"/>
  <w16cex:commentExtensible w16cex:durableId="27BB0101" w16cex:dateUtc="2023-03-14T18:19:00Z"/>
  <w16cex:commentExtensible w16cex:durableId="27BB01F0" w16cex:dateUtc="2023-03-14T18:23:00Z"/>
  <w16cex:commentExtensible w16cex:durableId="27BB03C7" w16cex:dateUtc="2023-03-14T18:31:00Z"/>
  <w16cex:commentExtensible w16cex:durableId="27BB0553" w16cex:dateUtc="2023-03-14T18:38:00Z"/>
  <w16cex:commentExtensible w16cex:durableId="27BB05FF" w16cex:dateUtc="2023-03-14T18:41:00Z"/>
  <w16cex:commentExtensible w16cex:durableId="27BB0665" w16cex:dateUtc="2023-03-14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CAC009" w16cid:durableId="27BAC0AD"/>
  <w16cid:commentId w16cid:paraId="65C76C0A" w16cid:durableId="27BAC4A8"/>
  <w16cid:commentId w16cid:paraId="6D94A034" w16cid:durableId="27BB0A6A"/>
  <w16cid:commentId w16cid:paraId="5818DFA6" w16cid:durableId="27BAC3E8"/>
  <w16cid:commentId w16cid:paraId="37357382" w16cid:durableId="27BAC402"/>
  <w16cid:commentId w16cid:paraId="35C562F8" w16cid:durableId="27B82CC6"/>
  <w16cid:commentId w16cid:paraId="77908782" w16cid:durableId="27B82DD4"/>
  <w16cid:commentId w16cid:paraId="11880966" w16cid:durableId="27B83279"/>
  <w16cid:commentId w16cid:paraId="2983A7E1" w16cid:durableId="27B83217"/>
  <w16cid:commentId w16cid:paraId="0B9886E0" w16cid:durableId="27B832F8"/>
  <w16cid:commentId w16cid:paraId="74B9D356" w16cid:durableId="27BACA46"/>
  <w16cid:commentId w16cid:paraId="1BE7679C" w16cid:durableId="27BACACC"/>
  <w16cid:commentId w16cid:paraId="11EDD13F" w16cid:durableId="27BACC5A"/>
  <w16cid:commentId w16cid:paraId="0B0C46C3" w16cid:durableId="27BACCE5"/>
  <w16cid:commentId w16cid:paraId="3FFAE98A" w16cid:durableId="27BACD57"/>
  <w16cid:commentId w16cid:paraId="467C1EA7" w16cid:durableId="27BACDC1"/>
  <w16cid:commentId w16cid:paraId="42D58E23" w16cid:durableId="27BACE00"/>
  <w16cid:commentId w16cid:paraId="6DA5F08A" w16cid:durableId="27BACE7F"/>
  <w16cid:commentId w16cid:paraId="54B6F4A3" w16cid:durableId="27BACF1A"/>
  <w16cid:commentId w16cid:paraId="30EF3D60" w16cid:durableId="27BAD1ED"/>
  <w16cid:commentId w16cid:paraId="4340DAEA" w16cid:durableId="27BAD28F"/>
  <w16cid:commentId w16cid:paraId="2796F21B" w16cid:durableId="27BAD2CE"/>
  <w16cid:commentId w16cid:paraId="72F7E61D" w16cid:durableId="27BAD2E4"/>
  <w16cid:commentId w16cid:paraId="48F65E97" w16cid:durableId="27BAD2F5"/>
  <w16cid:commentId w16cid:paraId="21784E69" w16cid:durableId="27BAD395"/>
  <w16cid:commentId w16cid:paraId="0D35D06C" w16cid:durableId="27BAD6DC"/>
  <w16cid:commentId w16cid:paraId="1B87F883" w16cid:durableId="27BAD7DE"/>
  <w16cid:commentId w16cid:paraId="14449495" w16cid:durableId="27BAD7EF"/>
  <w16cid:commentId w16cid:paraId="00902D6B" w16cid:durableId="27BAD881"/>
  <w16cid:commentId w16cid:paraId="61AEB69C" w16cid:durableId="27BAD93D"/>
  <w16cid:commentId w16cid:paraId="4F5D37BD" w16cid:durableId="27BAD979"/>
  <w16cid:commentId w16cid:paraId="0BCA1C56" w16cid:durableId="27BADE3A"/>
  <w16cid:commentId w16cid:paraId="715598A4" w16cid:durableId="27BADF03"/>
  <w16cid:commentId w16cid:paraId="2AF387F7" w16cid:durableId="27BAE0FF"/>
  <w16cid:commentId w16cid:paraId="5DF94C9E" w16cid:durableId="27BADF57"/>
  <w16cid:commentId w16cid:paraId="65F70FF8" w16cid:durableId="27BAE118"/>
  <w16cid:commentId w16cid:paraId="4810AEA8" w16cid:durableId="27B83946"/>
  <w16cid:commentId w16cid:paraId="0EF35285" w16cid:durableId="27BAEA9B"/>
  <w16cid:commentId w16cid:paraId="05DE675C" w16cid:durableId="27BB0838"/>
  <w16cid:commentId w16cid:paraId="5E3EBC73" w16cid:durableId="27BAFF53"/>
  <w16cid:commentId w16cid:paraId="74A364FF" w16cid:durableId="27BB0101"/>
  <w16cid:commentId w16cid:paraId="59C89A7A" w16cid:durableId="27BB01F0"/>
  <w16cid:commentId w16cid:paraId="3434C7CE" w16cid:durableId="27BB03C7"/>
  <w16cid:commentId w16cid:paraId="2472BAF6" w16cid:durableId="27B852A8"/>
  <w16cid:commentId w16cid:paraId="3CADBBFE" w16cid:durableId="27BB0553"/>
  <w16cid:commentId w16cid:paraId="4E40BFD2" w16cid:durableId="27BB05FF"/>
  <w16cid:commentId w16cid:paraId="729BB764" w16cid:durableId="27BB0665"/>
  <w16cid:commentId w16cid:paraId="464C733C" w16cid:durableId="27B842B9"/>
  <w16cid:commentId w16cid:paraId="3813CA8F" w16cid:durableId="27B84387"/>
  <w16cid:commentId w16cid:paraId="385E309A" w16cid:durableId="27B84570"/>
  <w16cid:commentId w16cid:paraId="6FECA895" w16cid:durableId="27B84461"/>
  <w16cid:commentId w16cid:paraId="66B28938" w16cid:durableId="27B844F8"/>
  <w16cid:commentId w16cid:paraId="56922E41" w16cid:durableId="27B82BD7"/>
  <w16cid:commentId w16cid:paraId="6F622A30" w16cid:durableId="27B836C6"/>
  <w16cid:commentId w16cid:paraId="5D6FE446" w16cid:durableId="27B8366A"/>
  <w16cid:commentId w16cid:paraId="32362489" w16cid:durableId="27B8488A"/>
  <w16cid:commentId w16cid:paraId="770A6AB1" w16cid:durableId="27B84F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FEB7D" w14:textId="77777777" w:rsidR="00E2317F" w:rsidRDefault="00E2317F" w:rsidP="000948A3">
      <w:pPr>
        <w:spacing w:after="0" w:line="240" w:lineRule="auto"/>
      </w:pPr>
      <w:r>
        <w:separator/>
      </w:r>
    </w:p>
  </w:endnote>
  <w:endnote w:type="continuationSeparator" w:id="0">
    <w:p w14:paraId="7FB594BC" w14:textId="77777777" w:rsidR="00E2317F" w:rsidRDefault="00E2317F"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8D1F0" w14:textId="77777777" w:rsidR="00E2317F" w:rsidRDefault="00E2317F" w:rsidP="000948A3">
      <w:pPr>
        <w:spacing w:after="0" w:line="240" w:lineRule="auto"/>
      </w:pPr>
      <w:r>
        <w:separator/>
      </w:r>
    </w:p>
  </w:footnote>
  <w:footnote w:type="continuationSeparator" w:id="0">
    <w:p w14:paraId="7B6A86C2" w14:textId="77777777" w:rsidR="00E2317F" w:rsidRDefault="00E2317F"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80380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05"/>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377B"/>
    <w:rsid w:val="00025B1D"/>
    <w:rsid w:val="000262C5"/>
    <w:rsid w:val="00026ECA"/>
    <w:rsid w:val="000271E3"/>
    <w:rsid w:val="00027C73"/>
    <w:rsid w:val="00027DC2"/>
    <w:rsid w:val="00030066"/>
    <w:rsid w:val="00032757"/>
    <w:rsid w:val="00034F4D"/>
    <w:rsid w:val="000362C3"/>
    <w:rsid w:val="000368BC"/>
    <w:rsid w:val="0004202B"/>
    <w:rsid w:val="00043A36"/>
    <w:rsid w:val="00043FF1"/>
    <w:rsid w:val="00044CCB"/>
    <w:rsid w:val="00044EBD"/>
    <w:rsid w:val="00046116"/>
    <w:rsid w:val="00047016"/>
    <w:rsid w:val="00047F31"/>
    <w:rsid w:val="00051B7A"/>
    <w:rsid w:val="0005399B"/>
    <w:rsid w:val="00054182"/>
    <w:rsid w:val="00060331"/>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33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0FAD"/>
    <w:rsid w:val="000F21D8"/>
    <w:rsid w:val="000F2249"/>
    <w:rsid w:val="000F31C8"/>
    <w:rsid w:val="000F334C"/>
    <w:rsid w:val="000F77ED"/>
    <w:rsid w:val="00100E7B"/>
    <w:rsid w:val="00101338"/>
    <w:rsid w:val="00101565"/>
    <w:rsid w:val="00102AED"/>
    <w:rsid w:val="00102C44"/>
    <w:rsid w:val="00103A54"/>
    <w:rsid w:val="00103E16"/>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02F0"/>
    <w:rsid w:val="001216F9"/>
    <w:rsid w:val="001217B5"/>
    <w:rsid w:val="001220A2"/>
    <w:rsid w:val="0012220E"/>
    <w:rsid w:val="00124164"/>
    <w:rsid w:val="00124792"/>
    <w:rsid w:val="00124A30"/>
    <w:rsid w:val="00126BB5"/>
    <w:rsid w:val="001274A1"/>
    <w:rsid w:val="001279D6"/>
    <w:rsid w:val="00130E7B"/>
    <w:rsid w:val="00131625"/>
    <w:rsid w:val="00136697"/>
    <w:rsid w:val="001368F6"/>
    <w:rsid w:val="00136F97"/>
    <w:rsid w:val="00137448"/>
    <w:rsid w:val="00137938"/>
    <w:rsid w:val="001406DC"/>
    <w:rsid w:val="001449B3"/>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868DA"/>
    <w:rsid w:val="00190149"/>
    <w:rsid w:val="0019298D"/>
    <w:rsid w:val="0019474E"/>
    <w:rsid w:val="001955A2"/>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5243"/>
    <w:rsid w:val="001B725A"/>
    <w:rsid w:val="001B77E0"/>
    <w:rsid w:val="001C152E"/>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07A24"/>
    <w:rsid w:val="00210DCB"/>
    <w:rsid w:val="00212512"/>
    <w:rsid w:val="00212D39"/>
    <w:rsid w:val="00213237"/>
    <w:rsid w:val="00214392"/>
    <w:rsid w:val="002144BD"/>
    <w:rsid w:val="00214C69"/>
    <w:rsid w:val="002179E9"/>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560E"/>
    <w:rsid w:val="0025607E"/>
    <w:rsid w:val="00260EB5"/>
    <w:rsid w:val="00270DB9"/>
    <w:rsid w:val="002719C7"/>
    <w:rsid w:val="00271B19"/>
    <w:rsid w:val="00276E6E"/>
    <w:rsid w:val="00280987"/>
    <w:rsid w:val="00283EAA"/>
    <w:rsid w:val="00284706"/>
    <w:rsid w:val="00290A5E"/>
    <w:rsid w:val="00290DCD"/>
    <w:rsid w:val="0029140F"/>
    <w:rsid w:val="00292F70"/>
    <w:rsid w:val="0029345A"/>
    <w:rsid w:val="002934E1"/>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0D75"/>
    <w:rsid w:val="002C2E60"/>
    <w:rsid w:val="002C4826"/>
    <w:rsid w:val="002C68A1"/>
    <w:rsid w:val="002C7D4D"/>
    <w:rsid w:val="002D04C9"/>
    <w:rsid w:val="002D08CD"/>
    <w:rsid w:val="002D2554"/>
    <w:rsid w:val="002D3C9B"/>
    <w:rsid w:val="002D5304"/>
    <w:rsid w:val="002D76B3"/>
    <w:rsid w:val="002E2CE5"/>
    <w:rsid w:val="002E344D"/>
    <w:rsid w:val="002E56D5"/>
    <w:rsid w:val="002E59B4"/>
    <w:rsid w:val="002F0A69"/>
    <w:rsid w:val="002F0C1F"/>
    <w:rsid w:val="002F13A5"/>
    <w:rsid w:val="002F6B6A"/>
    <w:rsid w:val="00300A6E"/>
    <w:rsid w:val="00300BA1"/>
    <w:rsid w:val="00303E31"/>
    <w:rsid w:val="00304149"/>
    <w:rsid w:val="00306EDF"/>
    <w:rsid w:val="003119B4"/>
    <w:rsid w:val="00311ABC"/>
    <w:rsid w:val="003126A0"/>
    <w:rsid w:val="00313B13"/>
    <w:rsid w:val="00314504"/>
    <w:rsid w:val="003146E1"/>
    <w:rsid w:val="00315A53"/>
    <w:rsid w:val="00315ED0"/>
    <w:rsid w:val="0031648E"/>
    <w:rsid w:val="003173A3"/>
    <w:rsid w:val="00320CCB"/>
    <w:rsid w:val="003233A7"/>
    <w:rsid w:val="00323F27"/>
    <w:rsid w:val="00323FF1"/>
    <w:rsid w:val="00326CB4"/>
    <w:rsid w:val="003271B7"/>
    <w:rsid w:val="00330CD2"/>
    <w:rsid w:val="0033173D"/>
    <w:rsid w:val="0033391A"/>
    <w:rsid w:val="00343233"/>
    <w:rsid w:val="00343A3E"/>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C7999"/>
    <w:rsid w:val="003D0E36"/>
    <w:rsid w:val="003D2C56"/>
    <w:rsid w:val="003D36F2"/>
    <w:rsid w:val="003D466F"/>
    <w:rsid w:val="003D46EE"/>
    <w:rsid w:val="003D59FA"/>
    <w:rsid w:val="003D6B3A"/>
    <w:rsid w:val="003E06B1"/>
    <w:rsid w:val="003E49CE"/>
    <w:rsid w:val="003E5643"/>
    <w:rsid w:val="003F0F04"/>
    <w:rsid w:val="003F3988"/>
    <w:rsid w:val="003F5A75"/>
    <w:rsid w:val="003F700F"/>
    <w:rsid w:val="003F7D3F"/>
    <w:rsid w:val="004006CC"/>
    <w:rsid w:val="00400A7D"/>
    <w:rsid w:val="004033C1"/>
    <w:rsid w:val="004035B9"/>
    <w:rsid w:val="00404268"/>
    <w:rsid w:val="00405FFA"/>
    <w:rsid w:val="00407DE4"/>
    <w:rsid w:val="0041091D"/>
    <w:rsid w:val="00412DCA"/>
    <w:rsid w:val="004136F6"/>
    <w:rsid w:val="00414137"/>
    <w:rsid w:val="00414A4B"/>
    <w:rsid w:val="00417FAA"/>
    <w:rsid w:val="0042189C"/>
    <w:rsid w:val="004222D3"/>
    <w:rsid w:val="0042301F"/>
    <w:rsid w:val="00424205"/>
    <w:rsid w:val="00424D62"/>
    <w:rsid w:val="00426ABE"/>
    <w:rsid w:val="0042772A"/>
    <w:rsid w:val="004310A9"/>
    <w:rsid w:val="004329F9"/>
    <w:rsid w:val="00437878"/>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31BE"/>
    <w:rsid w:val="004733F6"/>
    <w:rsid w:val="0047460C"/>
    <w:rsid w:val="0047677B"/>
    <w:rsid w:val="00480458"/>
    <w:rsid w:val="00483A0F"/>
    <w:rsid w:val="00484AD3"/>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7105"/>
    <w:rsid w:val="004C441B"/>
    <w:rsid w:val="004D1762"/>
    <w:rsid w:val="004D1AEA"/>
    <w:rsid w:val="004D1D96"/>
    <w:rsid w:val="004D3672"/>
    <w:rsid w:val="004D5171"/>
    <w:rsid w:val="004D53DA"/>
    <w:rsid w:val="004D5FB4"/>
    <w:rsid w:val="004D6613"/>
    <w:rsid w:val="004E0C5A"/>
    <w:rsid w:val="004E1403"/>
    <w:rsid w:val="004E2AA3"/>
    <w:rsid w:val="004E6BA6"/>
    <w:rsid w:val="004F26CE"/>
    <w:rsid w:val="004F2993"/>
    <w:rsid w:val="004F4CEE"/>
    <w:rsid w:val="004F54AE"/>
    <w:rsid w:val="004F5973"/>
    <w:rsid w:val="004F7BA2"/>
    <w:rsid w:val="005017AE"/>
    <w:rsid w:val="005036AB"/>
    <w:rsid w:val="00506B1E"/>
    <w:rsid w:val="00507DF0"/>
    <w:rsid w:val="005127DE"/>
    <w:rsid w:val="00513F30"/>
    <w:rsid w:val="0051423E"/>
    <w:rsid w:val="00514778"/>
    <w:rsid w:val="00515C66"/>
    <w:rsid w:val="00520410"/>
    <w:rsid w:val="005215C4"/>
    <w:rsid w:val="0052482A"/>
    <w:rsid w:val="00524934"/>
    <w:rsid w:val="00524C65"/>
    <w:rsid w:val="00525F49"/>
    <w:rsid w:val="00526F2A"/>
    <w:rsid w:val="00527B28"/>
    <w:rsid w:val="00531DA0"/>
    <w:rsid w:val="00534A0D"/>
    <w:rsid w:val="005365BD"/>
    <w:rsid w:val="00537371"/>
    <w:rsid w:val="00541922"/>
    <w:rsid w:val="00545042"/>
    <w:rsid w:val="00545180"/>
    <w:rsid w:val="00545187"/>
    <w:rsid w:val="0054571A"/>
    <w:rsid w:val="00545DB5"/>
    <w:rsid w:val="00546B44"/>
    <w:rsid w:val="00552FDC"/>
    <w:rsid w:val="005538FB"/>
    <w:rsid w:val="005547AC"/>
    <w:rsid w:val="00555D99"/>
    <w:rsid w:val="00557E9C"/>
    <w:rsid w:val="00561B1A"/>
    <w:rsid w:val="0056343D"/>
    <w:rsid w:val="00564BDA"/>
    <w:rsid w:val="00564D42"/>
    <w:rsid w:val="005671D4"/>
    <w:rsid w:val="005710A5"/>
    <w:rsid w:val="00573984"/>
    <w:rsid w:val="00574A7F"/>
    <w:rsid w:val="00577556"/>
    <w:rsid w:val="00585D4B"/>
    <w:rsid w:val="005866A2"/>
    <w:rsid w:val="00592B3C"/>
    <w:rsid w:val="005934B1"/>
    <w:rsid w:val="0059417D"/>
    <w:rsid w:val="00595474"/>
    <w:rsid w:val="005967D3"/>
    <w:rsid w:val="005A3677"/>
    <w:rsid w:val="005A44AA"/>
    <w:rsid w:val="005A5833"/>
    <w:rsid w:val="005A6F99"/>
    <w:rsid w:val="005A7F3D"/>
    <w:rsid w:val="005B1594"/>
    <w:rsid w:val="005B26BD"/>
    <w:rsid w:val="005B4884"/>
    <w:rsid w:val="005B5475"/>
    <w:rsid w:val="005B54C3"/>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2FD3"/>
    <w:rsid w:val="005D6BF0"/>
    <w:rsid w:val="005D77BE"/>
    <w:rsid w:val="005E018A"/>
    <w:rsid w:val="005E4A55"/>
    <w:rsid w:val="005E5A51"/>
    <w:rsid w:val="005E5C5B"/>
    <w:rsid w:val="005F125F"/>
    <w:rsid w:val="005F1288"/>
    <w:rsid w:val="005F19A0"/>
    <w:rsid w:val="005F4E11"/>
    <w:rsid w:val="005F7067"/>
    <w:rsid w:val="00602061"/>
    <w:rsid w:val="0060238A"/>
    <w:rsid w:val="00604371"/>
    <w:rsid w:val="00605E33"/>
    <w:rsid w:val="00605F2C"/>
    <w:rsid w:val="0060613D"/>
    <w:rsid w:val="00606E8F"/>
    <w:rsid w:val="00607116"/>
    <w:rsid w:val="00611434"/>
    <w:rsid w:val="00611F26"/>
    <w:rsid w:val="006154D4"/>
    <w:rsid w:val="00617737"/>
    <w:rsid w:val="0062015C"/>
    <w:rsid w:val="006248BD"/>
    <w:rsid w:val="00626B86"/>
    <w:rsid w:val="0062783F"/>
    <w:rsid w:val="00631319"/>
    <w:rsid w:val="0063145E"/>
    <w:rsid w:val="0063266A"/>
    <w:rsid w:val="00634AFC"/>
    <w:rsid w:val="0063504B"/>
    <w:rsid w:val="0063646B"/>
    <w:rsid w:val="0063780B"/>
    <w:rsid w:val="00637F88"/>
    <w:rsid w:val="0064179E"/>
    <w:rsid w:val="006430EA"/>
    <w:rsid w:val="006457E9"/>
    <w:rsid w:val="006468AF"/>
    <w:rsid w:val="00646CC3"/>
    <w:rsid w:val="0064705E"/>
    <w:rsid w:val="00647FB6"/>
    <w:rsid w:val="00650001"/>
    <w:rsid w:val="0065153E"/>
    <w:rsid w:val="0065573E"/>
    <w:rsid w:val="006569FA"/>
    <w:rsid w:val="006571D5"/>
    <w:rsid w:val="00657B58"/>
    <w:rsid w:val="00660C77"/>
    <w:rsid w:val="00660E50"/>
    <w:rsid w:val="0066286C"/>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96146"/>
    <w:rsid w:val="006A516F"/>
    <w:rsid w:val="006A5AA7"/>
    <w:rsid w:val="006A5D5D"/>
    <w:rsid w:val="006A66EC"/>
    <w:rsid w:val="006A77E6"/>
    <w:rsid w:val="006A7F2D"/>
    <w:rsid w:val="006B0089"/>
    <w:rsid w:val="006B1C22"/>
    <w:rsid w:val="006B603F"/>
    <w:rsid w:val="006C0A4C"/>
    <w:rsid w:val="006C324B"/>
    <w:rsid w:val="006C4453"/>
    <w:rsid w:val="006C48A9"/>
    <w:rsid w:val="006C7AE5"/>
    <w:rsid w:val="006C7AEF"/>
    <w:rsid w:val="006D0638"/>
    <w:rsid w:val="006D3119"/>
    <w:rsid w:val="006D330D"/>
    <w:rsid w:val="006D4A4D"/>
    <w:rsid w:val="006D4D91"/>
    <w:rsid w:val="006D5D5E"/>
    <w:rsid w:val="006D7476"/>
    <w:rsid w:val="006D7CDA"/>
    <w:rsid w:val="006D7F63"/>
    <w:rsid w:val="006E0100"/>
    <w:rsid w:val="006E0882"/>
    <w:rsid w:val="006E20D4"/>
    <w:rsid w:val="006E2119"/>
    <w:rsid w:val="006E75F6"/>
    <w:rsid w:val="006F0AEF"/>
    <w:rsid w:val="006F0E29"/>
    <w:rsid w:val="006F3224"/>
    <w:rsid w:val="006F4A64"/>
    <w:rsid w:val="006F5EED"/>
    <w:rsid w:val="006F71FF"/>
    <w:rsid w:val="006F7AB2"/>
    <w:rsid w:val="00701E9E"/>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48BE"/>
    <w:rsid w:val="00736A70"/>
    <w:rsid w:val="00736C1D"/>
    <w:rsid w:val="00740581"/>
    <w:rsid w:val="0074309A"/>
    <w:rsid w:val="007431EF"/>
    <w:rsid w:val="00745102"/>
    <w:rsid w:val="00745522"/>
    <w:rsid w:val="00745992"/>
    <w:rsid w:val="00747ADD"/>
    <w:rsid w:val="00753528"/>
    <w:rsid w:val="00753B92"/>
    <w:rsid w:val="007578BB"/>
    <w:rsid w:val="00757A06"/>
    <w:rsid w:val="0076054A"/>
    <w:rsid w:val="00761AFF"/>
    <w:rsid w:val="007639B3"/>
    <w:rsid w:val="00765B25"/>
    <w:rsid w:val="007674E0"/>
    <w:rsid w:val="00770046"/>
    <w:rsid w:val="007711B7"/>
    <w:rsid w:val="00771464"/>
    <w:rsid w:val="00771876"/>
    <w:rsid w:val="00772450"/>
    <w:rsid w:val="00773199"/>
    <w:rsid w:val="007747B5"/>
    <w:rsid w:val="00775E29"/>
    <w:rsid w:val="007767BB"/>
    <w:rsid w:val="00776E03"/>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5640"/>
    <w:rsid w:val="00806965"/>
    <w:rsid w:val="008075B1"/>
    <w:rsid w:val="0080792A"/>
    <w:rsid w:val="008119B1"/>
    <w:rsid w:val="00811E60"/>
    <w:rsid w:val="00812E6A"/>
    <w:rsid w:val="00816FDF"/>
    <w:rsid w:val="0081711C"/>
    <w:rsid w:val="00817447"/>
    <w:rsid w:val="00820A91"/>
    <w:rsid w:val="0082417F"/>
    <w:rsid w:val="00825D70"/>
    <w:rsid w:val="00827776"/>
    <w:rsid w:val="00830D6C"/>
    <w:rsid w:val="00831F4B"/>
    <w:rsid w:val="0083358B"/>
    <w:rsid w:val="00834EC9"/>
    <w:rsid w:val="00835B03"/>
    <w:rsid w:val="00836899"/>
    <w:rsid w:val="00840EAC"/>
    <w:rsid w:val="008412FF"/>
    <w:rsid w:val="00842E01"/>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58E3"/>
    <w:rsid w:val="00896689"/>
    <w:rsid w:val="00897B60"/>
    <w:rsid w:val="008A0D16"/>
    <w:rsid w:val="008A102C"/>
    <w:rsid w:val="008A11FC"/>
    <w:rsid w:val="008A1275"/>
    <w:rsid w:val="008A13DF"/>
    <w:rsid w:val="008A2102"/>
    <w:rsid w:val="008A2F68"/>
    <w:rsid w:val="008A34A8"/>
    <w:rsid w:val="008B1BA5"/>
    <w:rsid w:val="008B5089"/>
    <w:rsid w:val="008B58D6"/>
    <w:rsid w:val="008B65AD"/>
    <w:rsid w:val="008B6865"/>
    <w:rsid w:val="008B780E"/>
    <w:rsid w:val="008C0485"/>
    <w:rsid w:val="008C3216"/>
    <w:rsid w:val="008C3821"/>
    <w:rsid w:val="008C3968"/>
    <w:rsid w:val="008C4C53"/>
    <w:rsid w:val="008C4F3E"/>
    <w:rsid w:val="008C6947"/>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02EF"/>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27E11"/>
    <w:rsid w:val="00930C6C"/>
    <w:rsid w:val="00930CBC"/>
    <w:rsid w:val="00931DBF"/>
    <w:rsid w:val="00934198"/>
    <w:rsid w:val="009365B1"/>
    <w:rsid w:val="0093765B"/>
    <w:rsid w:val="00941351"/>
    <w:rsid w:val="00955498"/>
    <w:rsid w:val="00956740"/>
    <w:rsid w:val="00957FFA"/>
    <w:rsid w:val="0096022C"/>
    <w:rsid w:val="00962924"/>
    <w:rsid w:val="0096519E"/>
    <w:rsid w:val="009703F4"/>
    <w:rsid w:val="0097220A"/>
    <w:rsid w:val="00972444"/>
    <w:rsid w:val="00975298"/>
    <w:rsid w:val="0098437F"/>
    <w:rsid w:val="009844A1"/>
    <w:rsid w:val="00985252"/>
    <w:rsid w:val="00987876"/>
    <w:rsid w:val="0099309B"/>
    <w:rsid w:val="009941F5"/>
    <w:rsid w:val="00994437"/>
    <w:rsid w:val="00994593"/>
    <w:rsid w:val="00994784"/>
    <w:rsid w:val="00994B48"/>
    <w:rsid w:val="009968CB"/>
    <w:rsid w:val="00997148"/>
    <w:rsid w:val="00997BC8"/>
    <w:rsid w:val="009A391A"/>
    <w:rsid w:val="009A403C"/>
    <w:rsid w:val="009A45DD"/>
    <w:rsid w:val="009A4846"/>
    <w:rsid w:val="009A4BA0"/>
    <w:rsid w:val="009A71DD"/>
    <w:rsid w:val="009B114A"/>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474"/>
    <w:rsid w:val="009F0C52"/>
    <w:rsid w:val="009F0D41"/>
    <w:rsid w:val="009F1D91"/>
    <w:rsid w:val="009F3A1B"/>
    <w:rsid w:val="009F57B9"/>
    <w:rsid w:val="009F5B86"/>
    <w:rsid w:val="009F7C2A"/>
    <w:rsid w:val="009F7EA6"/>
    <w:rsid w:val="00A0039B"/>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4737F"/>
    <w:rsid w:val="00A50460"/>
    <w:rsid w:val="00A50DC6"/>
    <w:rsid w:val="00A534AD"/>
    <w:rsid w:val="00A539B6"/>
    <w:rsid w:val="00A53FD7"/>
    <w:rsid w:val="00A55AF5"/>
    <w:rsid w:val="00A5748A"/>
    <w:rsid w:val="00A60519"/>
    <w:rsid w:val="00A60930"/>
    <w:rsid w:val="00A642C1"/>
    <w:rsid w:val="00A663D5"/>
    <w:rsid w:val="00A70765"/>
    <w:rsid w:val="00A7235D"/>
    <w:rsid w:val="00A72731"/>
    <w:rsid w:val="00A727A5"/>
    <w:rsid w:val="00A72D1C"/>
    <w:rsid w:val="00A73F25"/>
    <w:rsid w:val="00A7555F"/>
    <w:rsid w:val="00A77D11"/>
    <w:rsid w:val="00A81260"/>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3BC1"/>
    <w:rsid w:val="00AB4151"/>
    <w:rsid w:val="00AB5D4D"/>
    <w:rsid w:val="00AB5E4C"/>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43620"/>
    <w:rsid w:val="00B50474"/>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1732"/>
    <w:rsid w:val="00B943AF"/>
    <w:rsid w:val="00B9522C"/>
    <w:rsid w:val="00B9639C"/>
    <w:rsid w:val="00B9697C"/>
    <w:rsid w:val="00B9784F"/>
    <w:rsid w:val="00BA2DAD"/>
    <w:rsid w:val="00BA359D"/>
    <w:rsid w:val="00BA36E6"/>
    <w:rsid w:val="00BA5FF3"/>
    <w:rsid w:val="00BA647D"/>
    <w:rsid w:val="00BA7138"/>
    <w:rsid w:val="00BA7340"/>
    <w:rsid w:val="00BB1A01"/>
    <w:rsid w:val="00BB2C14"/>
    <w:rsid w:val="00BB580A"/>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541"/>
    <w:rsid w:val="00BD5761"/>
    <w:rsid w:val="00BD7C71"/>
    <w:rsid w:val="00BD7E0E"/>
    <w:rsid w:val="00BE0971"/>
    <w:rsid w:val="00BE1413"/>
    <w:rsid w:val="00BE16F6"/>
    <w:rsid w:val="00BE170E"/>
    <w:rsid w:val="00BE19B2"/>
    <w:rsid w:val="00BE331C"/>
    <w:rsid w:val="00BE3D09"/>
    <w:rsid w:val="00BE408A"/>
    <w:rsid w:val="00BE705B"/>
    <w:rsid w:val="00BF0293"/>
    <w:rsid w:val="00BF0501"/>
    <w:rsid w:val="00BF07F6"/>
    <w:rsid w:val="00BF0BB0"/>
    <w:rsid w:val="00BF0CFB"/>
    <w:rsid w:val="00BF1130"/>
    <w:rsid w:val="00BF12D5"/>
    <w:rsid w:val="00BF1A6A"/>
    <w:rsid w:val="00BF1E3E"/>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06D"/>
    <w:rsid w:val="00C30529"/>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B3D06"/>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6001"/>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16102"/>
    <w:rsid w:val="00D24F04"/>
    <w:rsid w:val="00D24F30"/>
    <w:rsid w:val="00D2588D"/>
    <w:rsid w:val="00D27793"/>
    <w:rsid w:val="00D30CC6"/>
    <w:rsid w:val="00D327B6"/>
    <w:rsid w:val="00D33486"/>
    <w:rsid w:val="00D33563"/>
    <w:rsid w:val="00D359D9"/>
    <w:rsid w:val="00D36A6D"/>
    <w:rsid w:val="00D413B7"/>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66DBF"/>
    <w:rsid w:val="00D700D8"/>
    <w:rsid w:val="00D71C50"/>
    <w:rsid w:val="00D730AB"/>
    <w:rsid w:val="00D73610"/>
    <w:rsid w:val="00D74175"/>
    <w:rsid w:val="00D74B87"/>
    <w:rsid w:val="00D75539"/>
    <w:rsid w:val="00D7717F"/>
    <w:rsid w:val="00D81E00"/>
    <w:rsid w:val="00D825F8"/>
    <w:rsid w:val="00D82E1A"/>
    <w:rsid w:val="00D8516C"/>
    <w:rsid w:val="00D85AFF"/>
    <w:rsid w:val="00D8716A"/>
    <w:rsid w:val="00D87FFB"/>
    <w:rsid w:val="00D91B06"/>
    <w:rsid w:val="00D92AF0"/>
    <w:rsid w:val="00D92D9A"/>
    <w:rsid w:val="00D95157"/>
    <w:rsid w:val="00D95C38"/>
    <w:rsid w:val="00D9722C"/>
    <w:rsid w:val="00D97C46"/>
    <w:rsid w:val="00D97F58"/>
    <w:rsid w:val="00DA1EB7"/>
    <w:rsid w:val="00DA4293"/>
    <w:rsid w:val="00DA57F2"/>
    <w:rsid w:val="00DA59E3"/>
    <w:rsid w:val="00DA629C"/>
    <w:rsid w:val="00DA6458"/>
    <w:rsid w:val="00DA75D1"/>
    <w:rsid w:val="00DA77DC"/>
    <w:rsid w:val="00DA7BF9"/>
    <w:rsid w:val="00DB0DD2"/>
    <w:rsid w:val="00DB2914"/>
    <w:rsid w:val="00DB2C8D"/>
    <w:rsid w:val="00DB3576"/>
    <w:rsid w:val="00DB3DA6"/>
    <w:rsid w:val="00DB5103"/>
    <w:rsid w:val="00DB56B7"/>
    <w:rsid w:val="00DC1305"/>
    <w:rsid w:val="00DC1E2A"/>
    <w:rsid w:val="00DC39F3"/>
    <w:rsid w:val="00DC45B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6DAF"/>
    <w:rsid w:val="00DF7194"/>
    <w:rsid w:val="00DF7D3D"/>
    <w:rsid w:val="00E006C3"/>
    <w:rsid w:val="00E00C85"/>
    <w:rsid w:val="00E049D8"/>
    <w:rsid w:val="00E05E74"/>
    <w:rsid w:val="00E0729A"/>
    <w:rsid w:val="00E10DC5"/>
    <w:rsid w:val="00E11037"/>
    <w:rsid w:val="00E1434A"/>
    <w:rsid w:val="00E174BD"/>
    <w:rsid w:val="00E17798"/>
    <w:rsid w:val="00E20DDB"/>
    <w:rsid w:val="00E2245E"/>
    <w:rsid w:val="00E2310C"/>
    <w:rsid w:val="00E2317F"/>
    <w:rsid w:val="00E24B88"/>
    <w:rsid w:val="00E25B10"/>
    <w:rsid w:val="00E27191"/>
    <w:rsid w:val="00E27968"/>
    <w:rsid w:val="00E27D9E"/>
    <w:rsid w:val="00E315F6"/>
    <w:rsid w:val="00E32183"/>
    <w:rsid w:val="00E32871"/>
    <w:rsid w:val="00E3363B"/>
    <w:rsid w:val="00E3556C"/>
    <w:rsid w:val="00E35B47"/>
    <w:rsid w:val="00E361FD"/>
    <w:rsid w:val="00E3702A"/>
    <w:rsid w:val="00E3749D"/>
    <w:rsid w:val="00E37AF6"/>
    <w:rsid w:val="00E42010"/>
    <w:rsid w:val="00E421F7"/>
    <w:rsid w:val="00E42EFA"/>
    <w:rsid w:val="00E44A91"/>
    <w:rsid w:val="00E44F11"/>
    <w:rsid w:val="00E46199"/>
    <w:rsid w:val="00E46262"/>
    <w:rsid w:val="00E5003D"/>
    <w:rsid w:val="00E503EC"/>
    <w:rsid w:val="00E51534"/>
    <w:rsid w:val="00E526B4"/>
    <w:rsid w:val="00E57FF8"/>
    <w:rsid w:val="00E600E4"/>
    <w:rsid w:val="00E61003"/>
    <w:rsid w:val="00E610B4"/>
    <w:rsid w:val="00E6214F"/>
    <w:rsid w:val="00E62707"/>
    <w:rsid w:val="00E64891"/>
    <w:rsid w:val="00E741CE"/>
    <w:rsid w:val="00E758AD"/>
    <w:rsid w:val="00E76EC3"/>
    <w:rsid w:val="00E80B3C"/>
    <w:rsid w:val="00E812F5"/>
    <w:rsid w:val="00E81EF0"/>
    <w:rsid w:val="00E824EB"/>
    <w:rsid w:val="00E83288"/>
    <w:rsid w:val="00E846C1"/>
    <w:rsid w:val="00E8541D"/>
    <w:rsid w:val="00E87A2A"/>
    <w:rsid w:val="00E9212D"/>
    <w:rsid w:val="00E93549"/>
    <w:rsid w:val="00E93656"/>
    <w:rsid w:val="00E973A2"/>
    <w:rsid w:val="00E97602"/>
    <w:rsid w:val="00EA1E66"/>
    <w:rsid w:val="00EA68C8"/>
    <w:rsid w:val="00EA6D62"/>
    <w:rsid w:val="00EB2365"/>
    <w:rsid w:val="00EB515E"/>
    <w:rsid w:val="00EB578E"/>
    <w:rsid w:val="00EC0455"/>
    <w:rsid w:val="00EC0C9E"/>
    <w:rsid w:val="00EC3B49"/>
    <w:rsid w:val="00EC4E8F"/>
    <w:rsid w:val="00EC4F09"/>
    <w:rsid w:val="00EC706E"/>
    <w:rsid w:val="00EC7C72"/>
    <w:rsid w:val="00ED07A7"/>
    <w:rsid w:val="00ED154B"/>
    <w:rsid w:val="00ED2545"/>
    <w:rsid w:val="00ED2BF8"/>
    <w:rsid w:val="00ED3645"/>
    <w:rsid w:val="00ED42A5"/>
    <w:rsid w:val="00EE0769"/>
    <w:rsid w:val="00EE0F37"/>
    <w:rsid w:val="00EE2C65"/>
    <w:rsid w:val="00EE4EB5"/>
    <w:rsid w:val="00EE54B7"/>
    <w:rsid w:val="00EE5D1E"/>
    <w:rsid w:val="00EE768A"/>
    <w:rsid w:val="00EE79CC"/>
    <w:rsid w:val="00EF13C6"/>
    <w:rsid w:val="00EF5A21"/>
    <w:rsid w:val="00EF6C7E"/>
    <w:rsid w:val="00EF6FD5"/>
    <w:rsid w:val="00F00DAB"/>
    <w:rsid w:val="00F00EA0"/>
    <w:rsid w:val="00F0311B"/>
    <w:rsid w:val="00F063EB"/>
    <w:rsid w:val="00F06CCE"/>
    <w:rsid w:val="00F11279"/>
    <w:rsid w:val="00F13841"/>
    <w:rsid w:val="00F140EB"/>
    <w:rsid w:val="00F15A58"/>
    <w:rsid w:val="00F17069"/>
    <w:rsid w:val="00F1717F"/>
    <w:rsid w:val="00F17CF4"/>
    <w:rsid w:val="00F202D4"/>
    <w:rsid w:val="00F22F55"/>
    <w:rsid w:val="00F2524B"/>
    <w:rsid w:val="00F25497"/>
    <w:rsid w:val="00F25B39"/>
    <w:rsid w:val="00F27AD5"/>
    <w:rsid w:val="00F3122B"/>
    <w:rsid w:val="00F31436"/>
    <w:rsid w:val="00F31639"/>
    <w:rsid w:val="00F317B0"/>
    <w:rsid w:val="00F331B9"/>
    <w:rsid w:val="00F3461B"/>
    <w:rsid w:val="00F354E1"/>
    <w:rsid w:val="00F365E1"/>
    <w:rsid w:val="00F401F2"/>
    <w:rsid w:val="00F405A0"/>
    <w:rsid w:val="00F44855"/>
    <w:rsid w:val="00F44A63"/>
    <w:rsid w:val="00F44FBA"/>
    <w:rsid w:val="00F4542A"/>
    <w:rsid w:val="00F472ED"/>
    <w:rsid w:val="00F5101E"/>
    <w:rsid w:val="00F522AA"/>
    <w:rsid w:val="00F54BD5"/>
    <w:rsid w:val="00F54F32"/>
    <w:rsid w:val="00F60D60"/>
    <w:rsid w:val="00F6127C"/>
    <w:rsid w:val="00F61618"/>
    <w:rsid w:val="00F65C00"/>
    <w:rsid w:val="00F65C1D"/>
    <w:rsid w:val="00F65D8E"/>
    <w:rsid w:val="00F70D4C"/>
    <w:rsid w:val="00F728B9"/>
    <w:rsid w:val="00F72F13"/>
    <w:rsid w:val="00F73DE3"/>
    <w:rsid w:val="00F75E18"/>
    <w:rsid w:val="00F7650D"/>
    <w:rsid w:val="00F776EF"/>
    <w:rsid w:val="00F80C79"/>
    <w:rsid w:val="00F8135D"/>
    <w:rsid w:val="00F822DB"/>
    <w:rsid w:val="00F830D6"/>
    <w:rsid w:val="00F832EF"/>
    <w:rsid w:val="00F858EC"/>
    <w:rsid w:val="00F866D0"/>
    <w:rsid w:val="00F90488"/>
    <w:rsid w:val="00F9056F"/>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A00"/>
    <w:rsid w:val="00FD4C9D"/>
    <w:rsid w:val="00FD55B9"/>
    <w:rsid w:val="00FD570B"/>
    <w:rsid w:val="00FD7616"/>
    <w:rsid w:val="00FE1E81"/>
    <w:rsid w:val="00FE4E67"/>
    <w:rsid w:val="00FE6223"/>
    <w:rsid w:val="00FE655A"/>
    <w:rsid w:val="00FE71DD"/>
    <w:rsid w:val="00FE79D1"/>
    <w:rsid w:val="00FF24C0"/>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 w:type="paragraph" w:styleId="BalloonText">
    <w:name w:val="Balloon Text"/>
    <w:basedOn w:val="Normal"/>
    <w:link w:val="BalloonTextChar"/>
    <w:uiPriority w:val="99"/>
    <w:semiHidden/>
    <w:unhideWhenUsed/>
    <w:rsid w:val="00DA6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629C"/>
    <w:rPr>
      <w:rFonts w:ascii="Segoe UI" w:hAnsi="Segoe UI" w:cs="Segoe UI"/>
      <w:sz w:val="18"/>
      <w:szCs w:val="18"/>
    </w:rPr>
  </w:style>
  <w:style w:type="paragraph" w:styleId="Revision">
    <w:name w:val="Revision"/>
    <w:hidden/>
    <w:uiPriority w:val="99"/>
    <w:semiHidden/>
    <w:rsid w:val="001955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93/auk/121.2.526" TargetMode="External"/><Relationship Id="rId2" Type="http://schemas.openxmlformats.org/officeDocument/2006/relationships/hyperlink" Target="http://www.stat.columbia.edu/~gelman/book/" TargetMode="External"/><Relationship Id="rId1" Type="http://schemas.openxmlformats.org/officeDocument/2006/relationships/hyperlink" Target="https://doi.org/10.1016/j.biocon.2009.11.01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microsoft.com/office/2011/relationships/people" Target="people.xml"/><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439F9-54B3-47ED-8A5F-F7498966C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1</Pages>
  <Words>45063</Words>
  <Characters>256864</Characters>
  <Application>Microsoft Office Word</Application>
  <DocSecurity>0</DocSecurity>
  <Lines>2140</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Christopher Rota</cp:lastModifiedBy>
  <cp:revision>15</cp:revision>
  <dcterms:created xsi:type="dcterms:W3CDTF">2023-03-14T13:40:00Z</dcterms:created>
  <dcterms:modified xsi:type="dcterms:W3CDTF">2023-03-14T19:00:00Z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