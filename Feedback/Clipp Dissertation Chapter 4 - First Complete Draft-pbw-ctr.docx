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3C072" w14:textId="0A389203" w:rsidR="00A81645" w:rsidRPr="001A3C97" w:rsidRDefault="00A81645" w:rsidP="00A81645">
      <w:pPr>
        <w:widowControl w:val="0"/>
        <w:spacing w:line="276" w:lineRule="auto"/>
        <w:jc w:val="center"/>
        <w:rPr>
          <w:rFonts w:ascii="Times New Roman" w:hAnsi="Times New Roman" w:cs="Times New Roman"/>
          <w:b/>
          <w:sz w:val="24"/>
          <w:szCs w:val="24"/>
        </w:rPr>
      </w:pPr>
      <w:bookmarkStart w:id="0" w:name="_Hlk26320763"/>
      <w:bookmarkStart w:id="1" w:name="_Hlk906054"/>
      <w:r w:rsidRPr="001A3C97">
        <w:rPr>
          <w:rFonts w:ascii="Times New Roman" w:hAnsi="Times New Roman" w:cs="Times New Roman"/>
          <w:b/>
          <w:sz w:val="24"/>
          <w:szCs w:val="24"/>
        </w:rPr>
        <w:t xml:space="preserve">CHAPTER </w:t>
      </w:r>
      <w:r w:rsidR="00C422E0" w:rsidRPr="001A3C97">
        <w:rPr>
          <w:rFonts w:ascii="Times New Roman" w:hAnsi="Times New Roman" w:cs="Times New Roman"/>
          <w:b/>
          <w:sz w:val="24"/>
          <w:szCs w:val="24"/>
        </w:rPr>
        <w:t>4</w:t>
      </w:r>
    </w:p>
    <w:p w14:paraId="1C4A9063" w14:textId="58721B06" w:rsidR="00A81645" w:rsidRPr="001A3C97" w:rsidRDefault="00A81645" w:rsidP="00A81645">
      <w:pPr>
        <w:widowControl w:val="0"/>
        <w:spacing w:line="276" w:lineRule="auto"/>
        <w:jc w:val="center"/>
        <w:rPr>
          <w:rFonts w:ascii="Times New Roman" w:hAnsi="Times New Roman" w:cs="Times New Roman"/>
          <w:b/>
          <w:sz w:val="24"/>
          <w:szCs w:val="24"/>
        </w:rPr>
      </w:pPr>
      <w:r w:rsidRPr="001A3C97">
        <w:rPr>
          <w:rFonts w:ascii="Times New Roman" w:hAnsi="Times New Roman" w:cs="Times New Roman"/>
          <w:b/>
          <w:sz w:val="24"/>
          <w:szCs w:val="24"/>
        </w:rPr>
        <w:t>Comparison of avian guild richness,</w:t>
      </w:r>
      <w:r w:rsidR="00C422E0" w:rsidRPr="001A3C97">
        <w:rPr>
          <w:rFonts w:ascii="Times New Roman" w:hAnsi="Times New Roman" w:cs="Times New Roman"/>
          <w:b/>
          <w:sz w:val="24"/>
          <w:szCs w:val="24"/>
        </w:rPr>
        <w:t xml:space="preserve"> species </w:t>
      </w:r>
      <w:r w:rsidRPr="001A3C97">
        <w:rPr>
          <w:rFonts w:ascii="Times New Roman" w:hAnsi="Times New Roman" w:cs="Times New Roman"/>
          <w:b/>
          <w:sz w:val="24"/>
          <w:szCs w:val="24"/>
        </w:rPr>
        <w:t xml:space="preserve">abundance, and nest success in </w:t>
      </w:r>
      <w:r w:rsidR="00C422E0" w:rsidRPr="001A3C97">
        <w:rPr>
          <w:rFonts w:ascii="Times New Roman" w:hAnsi="Times New Roman" w:cs="Times New Roman"/>
          <w:b/>
          <w:sz w:val="24"/>
          <w:szCs w:val="24"/>
        </w:rPr>
        <w:br/>
      </w:r>
      <w:r w:rsidR="00604A0E" w:rsidRPr="001A3C97">
        <w:rPr>
          <w:rFonts w:ascii="Times New Roman" w:hAnsi="Times New Roman" w:cs="Times New Roman"/>
          <w:b/>
          <w:sz w:val="24"/>
          <w:szCs w:val="24"/>
        </w:rPr>
        <w:t xml:space="preserve">actively </w:t>
      </w:r>
      <w:r w:rsidRPr="001A3C97">
        <w:rPr>
          <w:rFonts w:ascii="Times New Roman" w:hAnsi="Times New Roman" w:cs="Times New Roman"/>
          <w:b/>
          <w:sz w:val="24"/>
          <w:szCs w:val="24"/>
        </w:rPr>
        <w:t xml:space="preserve">harvested and </w:t>
      </w:r>
      <w:r w:rsidR="00604A0E" w:rsidRPr="001A3C97">
        <w:rPr>
          <w:rFonts w:ascii="Times New Roman" w:hAnsi="Times New Roman" w:cs="Times New Roman"/>
          <w:b/>
          <w:sz w:val="24"/>
          <w:szCs w:val="24"/>
        </w:rPr>
        <w:t xml:space="preserve">minimally </w:t>
      </w:r>
      <w:r w:rsidRPr="001A3C97">
        <w:rPr>
          <w:rFonts w:ascii="Times New Roman" w:hAnsi="Times New Roman" w:cs="Times New Roman"/>
          <w:b/>
          <w:sz w:val="24"/>
          <w:szCs w:val="24"/>
        </w:rPr>
        <w:t>harvested forested landscapes</w:t>
      </w:r>
    </w:p>
    <w:p w14:paraId="7391D791" w14:textId="77777777" w:rsidR="00A81645" w:rsidRPr="001A3C97" w:rsidRDefault="00A81645" w:rsidP="00A81645">
      <w:pPr>
        <w:widowControl w:val="0"/>
        <w:spacing w:line="276" w:lineRule="auto"/>
        <w:rPr>
          <w:rFonts w:ascii="Times New Roman" w:hAnsi="Times New Roman" w:cs="Times New Roman"/>
          <w:b/>
          <w:sz w:val="24"/>
          <w:szCs w:val="24"/>
        </w:rPr>
      </w:pPr>
    </w:p>
    <w:p w14:paraId="3D07C475" w14:textId="1F36F7A7" w:rsidR="00A81645" w:rsidRPr="001A3C97" w:rsidRDefault="00C422E0" w:rsidP="00A81645">
      <w:pPr>
        <w:widowControl w:val="0"/>
        <w:spacing w:line="276" w:lineRule="auto"/>
        <w:rPr>
          <w:rFonts w:ascii="Times New Roman" w:hAnsi="Times New Roman" w:cs="Times New Roman"/>
          <w:b/>
          <w:sz w:val="24"/>
          <w:szCs w:val="24"/>
        </w:rPr>
      </w:pPr>
      <w:r w:rsidRPr="001A3C97">
        <w:rPr>
          <w:rFonts w:ascii="Times New Roman" w:hAnsi="Times New Roman" w:cs="Times New Roman"/>
          <w:b/>
          <w:sz w:val="24"/>
          <w:szCs w:val="24"/>
        </w:rPr>
        <w:t>INTRODUCTION</w:t>
      </w:r>
    </w:p>
    <w:p w14:paraId="6E089897" w14:textId="290A193E" w:rsidR="00A81645" w:rsidRPr="001A3C97" w:rsidRDefault="00E91742"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Long-term changes in</w:t>
      </w:r>
      <w:r w:rsidR="00A81645" w:rsidRPr="001A3C97">
        <w:rPr>
          <w:rFonts w:ascii="Times New Roman" w:hAnsi="Times New Roman" w:cs="Times New Roman"/>
          <w:b/>
          <w:bCs/>
          <w:iCs/>
          <w:sz w:val="24"/>
          <w:szCs w:val="24"/>
        </w:rPr>
        <w:t xml:space="preserve"> bird populations</w:t>
      </w:r>
    </w:p>
    <w:p w14:paraId="2C73E9A5" w14:textId="38571344" w:rsidR="00604A0E" w:rsidRPr="001A3C97" w:rsidRDefault="00604A0E" w:rsidP="00604A0E">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Prevailing evidence suggests that forest songbird populations</w:t>
      </w:r>
      <w:r w:rsidR="00D45758" w:rsidRPr="001A3C97">
        <w:rPr>
          <w:rFonts w:ascii="Times New Roman" w:hAnsi="Times New Roman" w:cs="Times New Roman"/>
          <w:sz w:val="24"/>
          <w:szCs w:val="24"/>
        </w:rPr>
        <w:t xml:space="preserve"> in eastern North America</w:t>
      </w:r>
      <w:r w:rsidRPr="001A3C97">
        <w:rPr>
          <w:rFonts w:ascii="Times New Roman" w:hAnsi="Times New Roman" w:cs="Times New Roman"/>
          <w:sz w:val="24"/>
          <w:szCs w:val="24"/>
        </w:rPr>
        <w:t xml:space="preserve"> have been decreasing in abundance during the past century. </w:t>
      </w:r>
      <w:r w:rsidR="00737EE9" w:rsidRPr="001A3C97">
        <w:rPr>
          <w:rFonts w:ascii="Times New Roman" w:hAnsi="Times New Roman" w:cs="Times New Roman"/>
          <w:sz w:val="24"/>
          <w:szCs w:val="24"/>
        </w:rPr>
        <w:t>Long-term data from</w:t>
      </w:r>
      <w:r w:rsidRPr="001A3C97">
        <w:rPr>
          <w:rFonts w:ascii="Times New Roman" w:hAnsi="Times New Roman" w:cs="Times New Roman"/>
          <w:sz w:val="24"/>
          <w:szCs w:val="24"/>
        </w:rPr>
        <w:t xml:space="preserve"> annual, nationwide breeding bird surveys indicate that numerous bird species, many of which breed in forests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(Robbins et al. 1989)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DE7431" w:rsidRPr="001A3C97">
        <w:rPr>
          <w:rFonts w:ascii="Times New Roman" w:hAnsi="Times New Roman" w:cs="Times New Roman"/>
          <w:sz w:val="24"/>
          <w:szCs w:val="24"/>
        </w:rPr>
        <w:t xml:space="preserve">have </w:t>
      </w:r>
      <w:r w:rsidRPr="001A3C97">
        <w:rPr>
          <w:rFonts w:ascii="Times New Roman" w:hAnsi="Times New Roman" w:cs="Times New Roman"/>
          <w:sz w:val="24"/>
          <w:szCs w:val="24"/>
        </w:rPr>
        <w:t xml:space="preserve">experienced decreases in their populations throughout the eastern United States </w:t>
      </w:r>
      <w:r w:rsidR="00DE7431" w:rsidRPr="001A3C97">
        <w:rPr>
          <w:rFonts w:ascii="Times New Roman" w:hAnsi="Times New Roman" w:cs="Times New Roman"/>
          <w:sz w:val="24"/>
          <w:szCs w:val="24"/>
        </w:rPr>
        <w:t>since</w:t>
      </w:r>
      <w:r w:rsidRPr="001A3C97">
        <w:rPr>
          <w:rFonts w:ascii="Times New Roman" w:hAnsi="Times New Roman" w:cs="Times New Roman"/>
          <w:sz w:val="24"/>
          <w:szCs w:val="24"/>
        </w:rPr>
        <w:t xml:space="preserve"> 1966</w:t>
      </w:r>
      <w:r w:rsidR="00461121" w:rsidRPr="001A3C97">
        <w:rPr>
          <w:rFonts w:ascii="Times New Roman" w:hAnsi="Times New Roman" w:cs="Times New Roman"/>
          <w:sz w:val="24"/>
          <w:szCs w:val="24"/>
        </w:rPr>
        <w:t xml:space="preserve"> (Sauer et al. 2020)</w:t>
      </w:r>
      <w:r w:rsidRPr="001A3C97">
        <w:rPr>
          <w:rFonts w:ascii="Times New Roman" w:hAnsi="Times New Roman" w:cs="Times New Roman"/>
          <w:sz w:val="24"/>
          <w:szCs w:val="24"/>
        </w:rPr>
        <w:t xml:space="preserve">. </w:t>
      </w:r>
      <w:r w:rsidR="0034024A" w:rsidRPr="001A3C97">
        <w:rPr>
          <w:rFonts w:ascii="Times New Roman" w:hAnsi="Times New Roman" w:cs="Times New Roman"/>
          <w:sz w:val="24"/>
          <w:szCs w:val="24"/>
        </w:rPr>
        <w:t>Additionally</w:t>
      </w:r>
      <w:r w:rsidRPr="001A3C97">
        <w:rPr>
          <w:rFonts w:ascii="Times New Roman" w:hAnsi="Times New Roman" w:cs="Times New Roman"/>
          <w:sz w:val="24"/>
          <w:szCs w:val="24"/>
        </w:rPr>
        <w:t xml:space="preserve">, </w:t>
      </w:r>
      <w:r w:rsidR="00737EE9" w:rsidRPr="001A3C97">
        <w:rPr>
          <w:rFonts w:ascii="Times New Roman" w:hAnsi="Times New Roman" w:cs="Times New Roman"/>
          <w:sz w:val="24"/>
          <w:szCs w:val="24"/>
        </w:rPr>
        <w:t>a</w:t>
      </w:r>
      <w:r w:rsidR="00EA03B4" w:rsidRPr="001A3C97">
        <w:rPr>
          <w:rFonts w:ascii="Times New Roman" w:hAnsi="Times New Roman" w:cs="Times New Roman"/>
          <w:sz w:val="24"/>
          <w:szCs w:val="24"/>
        </w:rPr>
        <w:t xml:space="preserve"> recent</w:t>
      </w:r>
      <w:r w:rsidR="00737EE9" w:rsidRPr="001A3C97">
        <w:rPr>
          <w:rFonts w:ascii="Times New Roman" w:hAnsi="Times New Roman" w:cs="Times New Roman"/>
          <w:sz w:val="24"/>
          <w:szCs w:val="24"/>
        </w:rPr>
        <w:t xml:space="preserve"> quantitative study using </w:t>
      </w:r>
      <w:r w:rsidRPr="001A3C97">
        <w:rPr>
          <w:rFonts w:ascii="Times New Roman" w:hAnsi="Times New Roman" w:cs="Times New Roman"/>
          <w:sz w:val="24"/>
          <w:szCs w:val="24"/>
        </w:rPr>
        <w:t>data from multiple and independent monitoring networks demonstrate</w:t>
      </w:r>
      <w:r w:rsidR="007559B5" w:rsidRPr="001A3C97">
        <w:rPr>
          <w:rFonts w:ascii="Times New Roman" w:hAnsi="Times New Roman" w:cs="Times New Roman"/>
          <w:sz w:val="24"/>
          <w:szCs w:val="24"/>
        </w:rPr>
        <w:t>d</w:t>
      </w:r>
      <w:r w:rsidRPr="001A3C97">
        <w:rPr>
          <w:rFonts w:ascii="Times New Roman" w:hAnsi="Times New Roman" w:cs="Times New Roman"/>
          <w:sz w:val="24"/>
          <w:szCs w:val="24"/>
        </w:rPr>
        <w:t xml:space="preserve"> bird population losses across much of North America since 1970, including a negative change within the range of -15.6% to -19.2% in birds breeding in eastern forests, with 63.5% of those species in decline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(Rosenberg et al. 2019)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4303D47" w14:textId="6C6847CE" w:rsidR="00494434" w:rsidRPr="001A3C97" w:rsidRDefault="00D45758" w:rsidP="00D45758">
      <w:pPr>
        <w:spacing w:line="276" w:lineRule="auto"/>
        <w:ind w:firstLine="720"/>
        <w:rPr>
          <w:rFonts w:ascii="Times New Roman" w:hAnsi="Times New Roman" w:cs="Times New Roman"/>
          <w:sz w:val="24"/>
        </w:rPr>
      </w:pPr>
      <w:r w:rsidRPr="001A3C97">
        <w:rPr>
          <w:rFonts w:ascii="Times New Roman" w:hAnsi="Times New Roman" w:cs="Times New Roman"/>
          <w:sz w:val="24"/>
          <w:szCs w:val="24"/>
        </w:rPr>
        <w:t>In the Central Appalachians region of the eastern United States, forest management may contribute to or ameliorate these declines over time</w:t>
      </w:r>
      <w:r w:rsidR="00A81645" w:rsidRPr="001A3C97">
        <w:rPr>
          <w:rFonts w:ascii="Times New Roman" w:hAnsi="Times New Roman" w:cs="Times New Roman"/>
          <w:sz w:val="24"/>
          <w:szCs w:val="24"/>
        </w:rPr>
        <w:t>, with tradeoffs associated with different forest bird guilds. Bird species that breed in early-successional forest habitat, such as chestnut-sided warblers (</w:t>
      </w:r>
      <w:r w:rsidR="00A81645" w:rsidRPr="001A3C97">
        <w:rPr>
          <w:rFonts w:ascii="Times New Roman" w:hAnsi="Times New Roman" w:cs="Times New Roman"/>
          <w:i/>
          <w:sz w:val="24"/>
          <w:szCs w:val="24"/>
        </w:rPr>
        <w:t>Setophaga pensylvanica</w:t>
      </w:r>
      <w:r w:rsidR="00A81645" w:rsidRPr="001A3C97">
        <w:rPr>
          <w:rFonts w:ascii="Times New Roman" w:hAnsi="Times New Roman" w:cs="Times New Roman"/>
          <w:sz w:val="24"/>
          <w:szCs w:val="24"/>
        </w:rPr>
        <w:t>), eastern towhees (</w:t>
      </w:r>
      <w:r w:rsidR="00A81645" w:rsidRPr="001A3C97">
        <w:rPr>
          <w:rFonts w:ascii="Times New Roman" w:hAnsi="Times New Roman" w:cs="Times New Roman"/>
          <w:i/>
          <w:sz w:val="24"/>
          <w:szCs w:val="24"/>
        </w:rPr>
        <w:t>Pipilo erythrophthalmus</w:t>
      </w:r>
      <w:r w:rsidR="00A81645" w:rsidRPr="001A3C97">
        <w:rPr>
          <w:rFonts w:ascii="Times New Roman" w:hAnsi="Times New Roman" w:cs="Times New Roman"/>
          <w:sz w:val="24"/>
          <w:szCs w:val="24"/>
        </w:rPr>
        <w:t>), and yellow-breasted chats (</w:t>
      </w:r>
      <w:proofErr w:type="spellStart"/>
      <w:r w:rsidR="00A81645" w:rsidRPr="001A3C97">
        <w:rPr>
          <w:rFonts w:ascii="Times New Roman" w:hAnsi="Times New Roman" w:cs="Times New Roman"/>
          <w:i/>
          <w:sz w:val="24"/>
          <w:szCs w:val="24"/>
        </w:rPr>
        <w:t>Icteria</w:t>
      </w:r>
      <w:proofErr w:type="spellEnd"/>
      <w:r w:rsidR="00A81645" w:rsidRPr="001A3C97">
        <w:rPr>
          <w:rFonts w:ascii="Times New Roman" w:hAnsi="Times New Roman" w:cs="Times New Roman"/>
          <w:i/>
          <w:sz w:val="24"/>
          <w:szCs w:val="24"/>
        </w:rPr>
        <w:t xml:space="preserve"> virens</w:t>
      </w:r>
      <w:r w:rsidR="00A81645" w:rsidRPr="001A3C97">
        <w:rPr>
          <w:rFonts w:ascii="Times New Roman" w:hAnsi="Times New Roman" w:cs="Times New Roman"/>
          <w:sz w:val="24"/>
          <w:szCs w:val="24"/>
        </w:rPr>
        <w:t xml:space="preserve">), are strongly associated with herbaceous or shrubby areas in the stand initiation/establishment or regeneration phase, with low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In contrast, bird species that breed in mature forest habitat, such as blue-headed vireos (</w:t>
      </w:r>
      <w:r w:rsidR="00A81645" w:rsidRPr="001A3C97">
        <w:rPr>
          <w:rFonts w:ascii="Times New Roman" w:hAnsi="Times New Roman" w:cs="Times New Roman"/>
          <w:i/>
          <w:sz w:val="24"/>
          <w:szCs w:val="24"/>
        </w:rPr>
        <w:t>Vireo</w:t>
      </w:r>
      <w:r w:rsidR="00A81645" w:rsidRPr="001A3C97">
        <w:rPr>
          <w:rFonts w:ascii="Times New Roman" w:hAnsi="Times New Roman" w:cs="Times New Roman"/>
          <w:sz w:val="24"/>
          <w:szCs w:val="24"/>
        </w:rPr>
        <w:t xml:space="preserve"> </w:t>
      </w:r>
      <w:r w:rsidR="00A81645" w:rsidRPr="001A3C97">
        <w:rPr>
          <w:rFonts w:ascii="Times New Roman" w:hAnsi="Times New Roman" w:cs="Times New Roman"/>
          <w:i/>
          <w:sz w:val="24"/>
          <w:szCs w:val="24"/>
        </w:rPr>
        <w:t>solitarius</w:t>
      </w:r>
      <w:r w:rsidR="00A81645" w:rsidRPr="001A3C97">
        <w:rPr>
          <w:rFonts w:ascii="Times New Roman" w:hAnsi="Times New Roman" w:cs="Times New Roman"/>
          <w:sz w:val="24"/>
          <w:szCs w:val="24"/>
        </w:rPr>
        <w:t>), ovenbirds (</w:t>
      </w:r>
      <w:proofErr w:type="spellStart"/>
      <w:r w:rsidR="00A81645" w:rsidRPr="001A3C97">
        <w:rPr>
          <w:rFonts w:ascii="Times New Roman" w:hAnsi="Times New Roman" w:cs="Times New Roman"/>
          <w:i/>
          <w:sz w:val="24"/>
          <w:szCs w:val="24"/>
        </w:rPr>
        <w:t>Seiurus</w:t>
      </w:r>
      <w:proofErr w:type="spellEnd"/>
      <w:r w:rsidR="00A81645" w:rsidRPr="001A3C97">
        <w:rPr>
          <w:rFonts w:ascii="Times New Roman" w:hAnsi="Times New Roman" w:cs="Times New Roman"/>
          <w:i/>
          <w:sz w:val="24"/>
          <w:szCs w:val="24"/>
        </w:rPr>
        <w:t xml:space="preserve"> </w:t>
      </w:r>
      <w:proofErr w:type="spellStart"/>
      <w:r w:rsidR="00A81645" w:rsidRPr="001A3C97">
        <w:rPr>
          <w:rFonts w:ascii="Times New Roman" w:hAnsi="Times New Roman" w:cs="Times New Roman"/>
          <w:i/>
          <w:sz w:val="24"/>
          <w:szCs w:val="24"/>
        </w:rPr>
        <w:t>aurocapilla</w:t>
      </w:r>
      <w:proofErr w:type="spellEnd"/>
      <w:r w:rsidR="00A81645" w:rsidRPr="001A3C97">
        <w:rPr>
          <w:rFonts w:ascii="Times New Roman" w:hAnsi="Times New Roman" w:cs="Times New Roman"/>
          <w:sz w:val="24"/>
          <w:szCs w:val="24"/>
        </w:rPr>
        <w:t>), and wood thrushes (</w:t>
      </w:r>
      <w:r w:rsidR="00A81645" w:rsidRPr="001A3C97">
        <w:rPr>
          <w:rFonts w:ascii="Times New Roman" w:hAnsi="Times New Roman" w:cs="Times New Roman"/>
          <w:i/>
          <w:sz w:val="24"/>
          <w:szCs w:val="24"/>
        </w:rPr>
        <w:t>Hylocichla mustelina</w:t>
      </w:r>
      <w:r w:rsidR="00A81645" w:rsidRPr="001A3C97">
        <w:rPr>
          <w:rFonts w:ascii="Times New Roman" w:hAnsi="Times New Roman" w:cs="Times New Roman"/>
          <w:sz w:val="24"/>
          <w:szCs w:val="24"/>
        </w:rPr>
        <w:t xml:space="preserve">), are associated with late-successional stands in the canopy transition or old-growth/gap dynamics stages, with high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Thus, there are differential benefits to early-successional vs. mature forest birds when </w:t>
      </w:r>
      <w:r w:rsidR="005F0CCC" w:rsidRPr="001A3C97">
        <w:rPr>
          <w:rFonts w:ascii="Times New Roman" w:hAnsi="Times New Roman" w:cs="Times New Roman"/>
          <w:sz w:val="24"/>
          <w:szCs w:val="24"/>
        </w:rPr>
        <w:t xml:space="preserve">forest management actions such as timber harvest alter the </w:t>
      </w:r>
      <w:r w:rsidR="00A81645" w:rsidRPr="001A3C97">
        <w:rPr>
          <w:rFonts w:ascii="Times New Roman" w:hAnsi="Times New Roman" w:cs="Times New Roman"/>
          <w:sz w:val="24"/>
        </w:rPr>
        <w:t xml:space="preserve">composition (i.e., amount of different habitat patch types without regard to spatial </w:t>
      </w:r>
      <w:commentRangeStart w:id="2"/>
      <w:r w:rsidR="00A81645" w:rsidRPr="001A3C97">
        <w:rPr>
          <w:rFonts w:ascii="Times New Roman" w:hAnsi="Times New Roman" w:cs="Times New Roman"/>
          <w:sz w:val="24"/>
        </w:rPr>
        <w:t>attributes) and configuration (i.e., spatial characteristics of individual habitat patches, requiring spatial information and usually aggregated across patches at the class or landscape level) of forested landscapes</w:t>
      </w:r>
      <w:commentRangeEnd w:id="2"/>
      <w:r w:rsidR="006E732C">
        <w:rPr>
          <w:rStyle w:val="CommentReference"/>
        </w:rPr>
        <w:commentReference w:id="2"/>
      </w:r>
      <w:r w:rsidR="00A81645" w:rsidRPr="001A3C97">
        <w:rPr>
          <w:rFonts w:ascii="Times New Roman" w:hAnsi="Times New Roman" w:cs="Times New Roman"/>
          <w:sz w:val="24"/>
        </w:rPr>
        <w:t>.</w:t>
      </w:r>
    </w:p>
    <w:p w14:paraId="5AD2BBC2" w14:textId="7004EC67" w:rsidR="00A81645" w:rsidRPr="001A3C97" w:rsidRDefault="00A81645" w:rsidP="00D45758">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Historically, changes in</w:t>
      </w:r>
      <w:r w:rsidRPr="001A3C97">
        <w:rPr>
          <w:rFonts w:ascii="Times New Roman" w:hAnsi="Times New Roman" w:cs="Times New Roman"/>
          <w:sz w:val="24"/>
        </w:rPr>
        <w:t xml:space="preserve"> </w:t>
      </w:r>
      <w:r w:rsidR="00494434" w:rsidRPr="001A3C97">
        <w:rPr>
          <w:rFonts w:ascii="Times New Roman" w:hAnsi="Times New Roman" w:cs="Times New Roman"/>
          <w:sz w:val="24"/>
        </w:rPr>
        <w:t xml:space="preserve">forested landscapes of </w:t>
      </w:r>
      <w:r w:rsidRPr="001A3C97">
        <w:rPr>
          <w:rFonts w:ascii="Times New Roman" w:hAnsi="Times New Roman" w:cs="Times New Roman"/>
          <w:sz w:val="24"/>
        </w:rPr>
        <w:t xml:space="preserve">the eastern United States over hundreds of years have comprised a loss of old-growth forests followed more recently by a decrease in age-class diversity and structural complexity within second-growth forests (e.g.,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1A3C97">
        <w:rPr>
          <w:rFonts w:ascii="Times New Roman" w:hAnsi="Times New Roman" w:cs="Times New Roman"/>
          <w:sz w:val="24"/>
        </w:rPr>
        <w:fldChar w:fldCharType="separate"/>
      </w:r>
      <w:r w:rsidRPr="001A3C97">
        <w:rPr>
          <w:rFonts w:ascii="Times New Roman" w:hAnsi="Times New Roman" w:cs="Times New Roman"/>
          <w:noProof/>
          <w:sz w:val="24"/>
        </w:rPr>
        <w:t>Schulte et al. 2007)</w:t>
      </w:r>
      <w:r w:rsidRPr="001A3C97">
        <w:rPr>
          <w:rFonts w:ascii="Times New Roman" w:hAnsi="Times New Roman" w:cs="Times New Roman"/>
          <w:sz w:val="24"/>
        </w:rPr>
        <w:fldChar w:fldCharType="end"/>
      </w:r>
      <w:r w:rsidRPr="001A3C97">
        <w:rPr>
          <w:rFonts w:ascii="Times New Roman" w:hAnsi="Times New Roman" w:cs="Times New Roman"/>
          <w:sz w:val="24"/>
        </w:rPr>
        <w:t xml:space="preserve"> and loss of early-successional habitats dominated by grass, shrubs, or young trees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(Askins 2001, Trani et al. 2001)</w:t>
      </w:r>
      <w:r w:rsidRPr="001A3C97">
        <w:rPr>
          <w:rFonts w:ascii="Times New Roman" w:hAnsi="Times New Roman" w:cs="Times New Roman"/>
          <w:sz w:val="24"/>
        </w:rPr>
        <w:fldChar w:fldCharType="end"/>
      </w:r>
      <w:r w:rsidRPr="001A3C97">
        <w:rPr>
          <w:rFonts w:ascii="Times New Roman" w:hAnsi="Times New Roman" w:cs="Times New Roman"/>
          <w:sz w:val="24"/>
        </w:rPr>
        <w:t xml:space="preserve">. Concomitantly, there have been severe and widespread population declines in shrubland-dependent species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Biology","id":"ITEM-3","issue":"4","issued":{"date-parts":[["1993","12","1"]]},"page":"866-873","publisher":"John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2003)","plainTextFormattedCitation":"(Litvaitis 1993, Hunter et al. 2001, DeGraaf and Yamasaki 2003)","previouslyFormattedCitation":"(Litvaitis 1993, Hunter et al. 2001, DeGraaf and Yamasaki 2003)"},"properties":{"noteIndex":0},"schema":"https://github.com/citation-style-language/schema/raw/master/csl-citation.json"}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(Litvaitis 1993, Hunter et al. 2001, DeGraaf and Yamasaki 2003)</w:t>
      </w:r>
      <w:r w:rsidRPr="001A3C97">
        <w:rPr>
          <w:rFonts w:ascii="Times New Roman" w:hAnsi="Times New Roman" w:cs="Times New Roman"/>
          <w:sz w:val="24"/>
        </w:rPr>
        <w:fldChar w:fldCharType="end"/>
      </w:r>
      <w:r w:rsidRPr="001A3C97">
        <w:rPr>
          <w:rFonts w:ascii="Times New Roman" w:hAnsi="Times New Roman" w:cs="Times New Roman"/>
          <w:sz w:val="24"/>
        </w:rPr>
        <w:t xml:space="preserve">, with the removal of early-successional habitat from the landscape thought to be the primary </w:t>
      </w:r>
      <w:r w:rsidRPr="001A3C97">
        <w:rPr>
          <w:rFonts w:ascii="Times New Roman" w:hAnsi="Times New Roman" w:cs="Times New Roman"/>
          <w:sz w:val="24"/>
        </w:rPr>
        <w:lastRenderedPageBreak/>
        <w:t xml:space="preserve">reason driving those trends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(Kelley et al. 2008)</w:t>
      </w:r>
      <w:r w:rsidRPr="001A3C97">
        <w:rPr>
          <w:rFonts w:ascii="Times New Roman" w:hAnsi="Times New Roman" w:cs="Times New Roman"/>
          <w:sz w:val="24"/>
        </w:rPr>
        <w:fldChar w:fldCharType="end"/>
      </w:r>
      <w:r w:rsidRPr="001A3C97">
        <w:rPr>
          <w:rFonts w:ascii="Times New Roman" w:hAnsi="Times New Roman" w:cs="Times New Roman"/>
          <w:sz w:val="24"/>
        </w:rPr>
        <w:t xml:space="preserve">. Thus, </w:t>
      </w:r>
      <w:commentRangeStart w:id="3"/>
      <w:r w:rsidRPr="001A3C97">
        <w:rPr>
          <w:rFonts w:ascii="Times New Roman" w:hAnsi="Times New Roman" w:cs="Times New Roman"/>
          <w:sz w:val="24"/>
          <w:szCs w:val="24"/>
        </w:rPr>
        <w:t>optimizing diversity across the forest-associated bird guilds likely calls for mosaic landscapes that contain a variety of forest age classes or successional stages</w:t>
      </w:r>
      <w:commentRangeEnd w:id="3"/>
      <w:r w:rsidR="006E732C">
        <w:rPr>
          <w:rStyle w:val="CommentReference"/>
        </w:rPr>
        <w:commentReference w:id="3"/>
      </w:r>
      <w:r w:rsidRPr="001A3C97">
        <w:rPr>
          <w:rFonts w:ascii="Times New Roman" w:hAnsi="Times New Roman" w:cs="Times New Roman"/>
          <w:sz w:val="24"/>
          <w:szCs w:val="24"/>
        </w:rPr>
        <w:t xml:space="preserv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5F0CCC" w:rsidRPr="001A3C97">
        <w:rPr>
          <w:rFonts w:ascii="Times New Roman" w:hAnsi="Times New Roman" w:cs="Times New Roman"/>
          <w:sz w:val="24"/>
          <w:szCs w:val="24"/>
        </w:rPr>
        <w:t xml:space="preserve"> Such landscapes can be produced by active forest management involving timber harvest.</w:t>
      </w:r>
    </w:p>
    <w:p w14:paraId="7E804F5F" w14:textId="338B2C00" w:rsidR="00E91742" w:rsidRPr="001A3C97" w:rsidRDefault="00632D7C" w:rsidP="00E91742">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Timber harvest as a forest management tool for bird conservation</w:t>
      </w:r>
    </w:p>
    <w:p w14:paraId="02ED1807" w14:textId="6BFB9C95" w:rsidR="00E94722" w:rsidRPr="001A3C97" w:rsidRDefault="00632D7C" w:rsidP="00632D7C">
      <w:pPr>
        <w:spacing w:line="276" w:lineRule="auto"/>
        <w:ind w:firstLine="720"/>
        <w:rPr>
          <w:rFonts w:ascii="Times New Roman" w:hAnsi="Times New Roman" w:cs="Times New Roman"/>
          <w:sz w:val="24"/>
        </w:rPr>
      </w:pPr>
      <w:r w:rsidRPr="001A3C97">
        <w:rPr>
          <w:rFonts w:ascii="Times New Roman" w:hAnsi="Times New Roman" w:cs="Times New Roman"/>
          <w:sz w:val="24"/>
        </w:rPr>
        <w:t xml:space="preserve">Timber harvest can be used as a stand-level or landscape-level forest management tool. At a landscape scale, timber harvest can increase variation in composition and configuration </w:t>
      </w:r>
      <w:r w:rsidR="005C54F9" w:rsidRPr="001A3C97">
        <w:rPr>
          <w:rFonts w:ascii="Times New Roman" w:hAnsi="Times New Roman" w:cs="Times New Roman"/>
          <w:sz w:val="24"/>
        </w:rPr>
        <w:t>of</w:t>
      </w:r>
      <w:r w:rsidRPr="001A3C97">
        <w:rPr>
          <w:rFonts w:ascii="Times New Roman" w:hAnsi="Times New Roman" w:cs="Times New Roman"/>
          <w:sz w:val="24"/>
        </w:rPr>
        <w:t xml:space="preserve"> forested landscapes. </w:t>
      </w:r>
      <w:r w:rsidR="00A81645" w:rsidRPr="001A3C97">
        <w:rPr>
          <w:rFonts w:ascii="Times New Roman" w:hAnsi="Times New Roman" w:cs="Times New Roman"/>
          <w:sz w:val="24"/>
        </w:rPr>
        <w:t xml:space="preserve">For instance, harvesting forests can lead to patches that are distinct, more fragmented, less connected, and smaller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(Boucher et al. 2015)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These forests also contain more edge area and are subjected to more frequent and more severe uniformly-sized disturbance from periodic, repeated </w:t>
      </w:r>
      <w:r w:rsidR="004B5503" w:rsidRPr="001A3C97">
        <w:rPr>
          <w:rFonts w:ascii="Times New Roman" w:hAnsi="Times New Roman" w:cs="Times New Roman"/>
          <w:sz w:val="24"/>
        </w:rPr>
        <w:t xml:space="preserve">timber </w:t>
      </w:r>
      <w:r w:rsidR="00A81645" w:rsidRPr="001A3C97">
        <w:rPr>
          <w:rFonts w:ascii="Times New Roman" w:hAnsi="Times New Roman" w:cs="Times New Roman"/>
          <w:sz w:val="24"/>
        </w:rPr>
        <w:t xml:space="preserve">harvest regimes. Within stands, even-aged silvicultural systems (e.g., clearcuts) can create homogenous vertical and horizontal structure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(Kuuluvainen et al. 1996)</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but at a landscape scale, timber rotation length can change the age-class distribution of forests, increasing the proportions of early-successional or young forest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(Hejl et al. 1995)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commentRangeStart w:id="4"/>
      <w:r w:rsidR="00A81645" w:rsidRPr="001A3C97">
        <w:rPr>
          <w:rFonts w:ascii="Times New Roman" w:hAnsi="Times New Roman" w:cs="Times New Roman"/>
          <w:sz w:val="24"/>
        </w:rPr>
        <w:t xml:space="preserve">In contrast, non-harvested forested landscapes (i.e., no timber harvest within &gt;80 years) are usually characterized by occasional large-scale disturbances and frequent small-scale disturbances, which allow for a finer-grained mosaic of different successional phases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(Bengtsson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Thus, landscape-scale structural heterogeneity is generally higher in harvested forests managed in an even-aged system whereas within-stand structural heterogeneity might be higher in non-harvested landscapes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(Dettki and Esseen 1998)</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particularly those subject to historic natural disturbance regimes (e.g., fire). </w:t>
      </w:r>
      <w:commentRangeEnd w:id="4"/>
      <w:r w:rsidR="00D8485F">
        <w:rPr>
          <w:rStyle w:val="CommentReference"/>
        </w:rPr>
        <w:commentReference w:id="4"/>
      </w:r>
    </w:p>
    <w:p w14:paraId="27643D74" w14:textId="7220B3CA" w:rsidR="00D94ADE" w:rsidRPr="001A3C97" w:rsidRDefault="00E94722" w:rsidP="00D94ADE">
      <w:pPr>
        <w:spacing w:line="276" w:lineRule="auto"/>
        <w:ind w:firstLine="720"/>
        <w:rPr>
          <w:rFonts w:ascii="Times New Roman" w:hAnsi="Times New Roman" w:cs="Times New Roman"/>
          <w:sz w:val="24"/>
        </w:rPr>
      </w:pPr>
      <w:r w:rsidRPr="001A3C97">
        <w:rPr>
          <w:rFonts w:ascii="Times New Roman" w:hAnsi="Times New Roman" w:cs="Times New Roman"/>
          <w:sz w:val="24"/>
        </w:rPr>
        <w:t xml:space="preserve">Timber </w:t>
      </w:r>
      <w:r w:rsidR="00A81645" w:rsidRPr="001A3C97">
        <w:rPr>
          <w:rFonts w:ascii="Times New Roman" w:hAnsi="Times New Roman" w:cs="Times New Roman"/>
          <w:sz w:val="24"/>
        </w:rPr>
        <w:t xml:space="preserve">harvests </w:t>
      </w:r>
      <w:r w:rsidR="00F93D5F" w:rsidRPr="001A3C97">
        <w:rPr>
          <w:rFonts w:ascii="Times New Roman" w:hAnsi="Times New Roman" w:cs="Times New Roman"/>
          <w:sz w:val="24"/>
        </w:rPr>
        <w:t xml:space="preserve">can </w:t>
      </w:r>
      <w:r w:rsidR="00A81645" w:rsidRPr="001A3C97">
        <w:rPr>
          <w:rFonts w:ascii="Times New Roman" w:hAnsi="Times New Roman" w:cs="Times New Roman"/>
          <w:sz w:val="24"/>
        </w:rPr>
        <w:t>increase the availability of early-successional forest habitat, which leads to increased abundance</w:t>
      </w:r>
      <w:r w:rsidR="00E87E61" w:rsidRPr="001A3C97">
        <w:rPr>
          <w:rFonts w:ascii="Times New Roman" w:hAnsi="Times New Roman" w:cs="Times New Roman"/>
          <w:sz w:val="24"/>
        </w:rPr>
        <w:t xml:space="preserve"> and densities</w:t>
      </w:r>
      <w:r w:rsidR="00A81645" w:rsidRPr="001A3C97">
        <w:rPr>
          <w:rFonts w:ascii="Times New Roman" w:hAnsi="Times New Roman" w:cs="Times New Roman"/>
          <w:sz w:val="24"/>
        </w:rPr>
        <w:t xml:space="preserve"> of early-successional and generalist bird species </w:t>
      </w:r>
      <w:r w:rsidRPr="001A3C97">
        <w:rPr>
          <w:rFonts w:ascii="Times New Roman" w:hAnsi="Times New Roman" w:cs="Times New Roman"/>
          <w:sz w:val="24"/>
        </w:rPr>
        <w:t>in those areas</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forests","type":"article-journal","volume":"61"},"uris":["http://www.mendeley.com/documents/?uuid=ab87f55c-e702-3d1e-9e0f-886cf8895980"]},{"id":"ITEM-3","itemData":{"DOI":"10.1016/S0378-1127(99)00167-X","ISBN":"0378-1127","ISSN":"03781127","PMID":"1248","abstract":"Bird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Management","id":"ITEM-3","issue":"1-3","issued":{"date-parts":[["2000"]]},"page":"227-235","title":"Bird species diversity and nesting success in mature, clearcut and shelterwood forest in northern New Hampshire, USA","type":"article-journal","volume":"129"},"uris":["http://www.mendeley.com/documents/?uuid=216eda5d-cdaa-3bf4-a277-170ddac2f36d"]},{"id":"ITEM-4","itemData":{"author":[{"dropping-particle":"","family":"Duguay","given":"Jeffrey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Biology","id":"ITEM-4","issue":"5","issued":{"date-parts":[["2001"]]},"page":"1405-1415","title":"Songbird abundance and avian nest survival rates in forest fragmented by different silvicultural treatments","type":"article-journal","volume":"15"},"uris":["http://www.mendeley.com/documents/?uuid=f6285b8b-7b65-44ea-8ce9-7baf63cfacc0"]},{"id":"ITEM-5","itemData":{"DOI":"10.1016/j.biocon.2008.10.016","ISBN":"0006-3207","ISSN":"00063207","abstract":"Two-age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Conservation","id":"ITEM-5","issue":"1","issued":{"date-parts":[["2009"]]},"page":"212-220","title":"Short-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USA","type":"article-journal","volume":"142"},"uris":["http://www.mendeley.com/documents/?uuid=f84d6454-fe9e-4502-a8bc-f134f0e94555"]}],"mendeley":{"formattedCitation":"(Thompson et al. 1992, Annand and Thompson 1997, King and Degraaf 2000, Duguay et al. 2001, McDermott and Wood 2009)","plainTextFormattedCitation":"(Thompson et al. 1992, Annand and Thompson 1997, King and Degraaf 2000, Duguay et al. 2001, McDermott and Wood 2009)","previouslyFormattedCitation":"(Thompson et al. 1992, Annand and Thompson 1997, King and Degraaf 2000, Duguay et al. 2001, McDermott and Wood 2009)"},"properties":{"noteIndex":0},"schema":"https://github.com/citation-style-language/schema/raw/master/csl-citation.json"}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(Thompson et al. 1992, Annand and Thompson 1997, King and Degraaf 2000, Duguay et al. 2001, McDermott and Wood 2009)</w:t>
      </w:r>
      <w:r w:rsidR="00023E2F" w:rsidRPr="001A3C97">
        <w:rPr>
          <w:rFonts w:ascii="Times New Roman" w:hAnsi="Times New Roman" w:cs="Times New Roman"/>
          <w:sz w:val="24"/>
        </w:rPr>
        <w:fldChar w:fldCharType="end"/>
      </w:r>
      <w:r w:rsidR="00A81645" w:rsidRPr="001A3C97">
        <w:rPr>
          <w:rFonts w:ascii="Times New Roman" w:hAnsi="Times New Roman" w:cs="Times New Roman"/>
          <w:sz w:val="24"/>
        </w:rPr>
        <w:t>.</w:t>
      </w:r>
      <w:r w:rsidRPr="001A3C97">
        <w:rPr>
          <w:rFonts w:ascii="Times New Roman" w:hAnsi="Times New Roman" w:cs="Times New Roman"/>
          <w:sz w:val="24"/>
        </w:rPr>
        <w:t xml:space="preserve"> Similarly, h</w:t>
      </w:r>
      <w:r w:rsidR="00A81645" w:rsidRPr="001A3C97">
        <w:rPr>
          <w:rFonts w:ascii="Times New Roman" w:hAnsi="Times New Roman" w:cs="Times New Roman"/>
          <w:sz w:val="24"/>
        </w:rPr>
        <w:t>igher proportions of early-successional habitats in harvested landscapes can also result in significantly higher abundances of early-successional and generalist bird species</w:t>
      </w:r>
      <w:r w:rsidRPr="001A3C97">
        <w:rPr>
          <w:rFonts w:ascii="Times New Roman" w:hAnsi="Times New Roman" w:cs="Times New Roman"/>
          <w:sz w:val="24"/>
        </w:rPr>
        <w:t xml:space="preserve"> in those landscapes</w:t>
      </w:r>
      <w:r w:rsidR="00A81645" w:rsidRPr="001A3C97">
        <w:rPr>
          <w:rFonts w:ascii="Times New Roman" w:hAnsi="Times New Roman" w:cs="Times New Roman"/>
          <w:sz w:val="24"/>
        </w:rPr>
        <w:t xml:space="preserv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(Drapeau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6208EF" w:rsidRPr="001A3C97">
        <w:rPr>
          <w:rFonts w:ascii="Times New Roman" w:hAnsi="Times New Roman" w:cs="Times New Roman"/>
          <w:sz w:val="24"/>
        </w:rPr>
        <w:t xml:space="preserve">Timber harvests can also increase </w:t>
      </w:r>
      <w:r w:rsidR="00B8405D" w:rsidRPr="001A3C97">
        <w:rPr>
          <w:rFonts w:ascii="Times New Roman" w:hAnsi="Times New Roman" w:cs="Times New Roman"/>
          <w:sz w:val="24"/>
        </w:rPr>
        <w:t xml:space="preserve">fragmentation and </w:t>
      </w:r>
      <w:r w:rsidR="006208EF" w:rsidRPr="001A3C97">
        <w:rPr>
          <w:rFonts w:ascii="Times New Roman" w:hAnsi="Times New Roman" w:cs="Times New Roman"/>
          <w:sz w:val="24"/>
        </w:rPr>
        <w:t xml:space="preserve">edge density within a forest stand or landscape, which could lead to increased abundance </w:t>
      </w:r>
      <w:commentRangeStart w:id="5"/>
      <w:r w:rsidR="006208EF" w:rsidRPr="001A3C97">
        <w:rPr>
          <w:rFonts w:ascii="Times New Roman" w:hAnsi="Times New Roman" w:cs="Times New Roman"/>
          <w:sz w:val="24"/>
        </w:rPr>
        <w:t>of gap- or edge-associated species</w:t>
      </w:r>
      <w:commentRangeEnd w:id="5"/>
      <w:r w:rsidR="0092146C">
        <w:rPr>
          <w:rStyle w:val="CommentReference"/>
        </w:rPr>
        <w:commentReference w:id="5"/>
      </w:r>
      <w:r w:rsidR="006208EF" w:rsidRPr="001A3C97">
        <w:rPr>
          <w:rFonts w:ascii="Times New Roman" w:hAnsi="Times New Roman" w:cs="Times New Roman"/>
          <w:sz w:val="24"/>
        </w:rPr>
        <w:t>, such as blue jays (</w:t>
      </w:r>
      <w:r w:rsidR="006208EF" w:rsidRPr="001A3C97">
        <w:rPr>
          <w:rFonts w:ascii="Times New Roman" w:hAnsi="Times New Roman" w:cs="Times New Roman"/>
          <w:i/>
          <w:sz w:val="24"/>
        </w:rPr>
        <w:t>Cyanocitta cristata</w:t>
      </w:r>
      <w:r w:rsidR="006208EF" w:rsidRPr="001A3C97">
        <w:rPr>
          <w:rFonts w:ascii="Times New Roman" w:hAnsi="Times New Roman" w:cs="Times New Roman"/>
          <w:sz w:val="24"/>
        </w:rPr>
        <w:t>), brown-headed cowbirds (</w:t>
      </w:r>
      <w:proofErr w:type="spellStart"/>
      <w:r w:rsidR="006208EF" w:rsidRPr="001A3C97">
        <w:rPr>
          <w:rFonts w:ascii="Times New Roman" w:hAnsi="Times New Roman" w:cs="Times New Roman"/>
          <w:i/>
          <w:sz w:val="24"/>
        </w:rPr>
        <w:t>Molothrus</w:t>
      </w:r>
      <w:proofErr w:type="spellEnd"/>
      <w:r w:rsidR="006208EF" w:rsidRPr="001A3C97">
        <w:rPr>
          <w:rFonts w:ascii="Times New Roman" w:hAnsi="Times New Roman" w:cs="Times New Roman"/>
          <w:i/>
          <w:sz w:val="24"/>
        </w:rPr>
        <w:t xml:space="preserve"> </w:t>
      </w:r>
      <w:proofErr w:type="spellStart"/>
      <w:r w:rsidR="006208EF" w:rsidRPr="001A3C97">
        <w:rPr>
          <w:rFonts w:ascii="Times New Roman" w:hAnsi="Times New Roman" w:cs="Times New Roman"/>
          <w:i/>
          <w:sz w:val="24"/>
        </w:rPr>
        <w:t>ater</w:t>
      </w:r>
      <w:proofErr w:type="spellEnd"/>
      <w:r w:rsidR="006208EF" w:rsidRPr="001A3C97">
        <w:rPr>
          <w:rFonts w:ascii="Times New Roman" w:hAnsi="Times New Roman" w:cs="Times New Roman"/>
          <w:sz w:val="24"/>
        </w:rPr>
        <w:t>), and eastern wood-pewees (</w:t>
      </w:r>
      <w:r w:rsidR="006208EF" w:rsidRPr="001A3C97">
        <w:rPr>
          <w:rFonts w:ascii="Times New Roman" w:hAnsi="Times New Roman" w:cs="Times New Roman"/>
          <w:i/>
          <w:sz w:val="24"/>
        </w:rPr>
        <w:t>Contopus virens</w:t>
      </w:r>
      <w:r w:rsidR="006208EF" w:rsidRPr="001A3C97">
        <w:rPr>
          <w:rFonts w:ascii="Times New Roman" w:hAnsi="Times New Roman" w:cs="Times New Roman"/>
          <w:sz w:val="24"/>
        </w:rPr>
        <w:t>)</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{"citationItems":[{"id":"ITEM-1","itemData":{"DOI":"10.1023/A:1008190029786","ISSN":"09212973","abstract":"We examine the influence of both local habitat and landscape variables on avian species abundance at forested study sites situated within fragmented and contiguous landscapes. The study was conducted over a six year period (1991-1996) at 10 study sites equally divided between the heavily forested Missouri Ozarks and forest fragments in central Missouri. We found greater species richness and diversity in the fragments, but there was a higher percentage of Neotropical migrants in the Ozarks. We found significant differences in the mean number of birds detected between the central Missouri fragments and the unfragmented Ozarks for 15 (63%) of 24 focal species. We used stepwise regression to determine which of 12 local vegetation variables and 4 landscape variables (forest cover, core area, edge density, and mean patch size) accounted for the greatest amount of variation in abundance for 24 bird species. Seven species (29%) were most sensitive to local vegetation variables, while 16 species (67%) responded most strongly to one of four landscape variables. Landscape variables are significant predictors of abundance for many bird species; resource managers should consider multiple measures of landscape sensitivity when making bird population management decisions.","author":[{"dropping-particle":"","family":"Howell","given":"Christine A.","non-dropping-particle":"","parse-names":false,"suffix":""},{"dropping-particle":"","family":"Latta","given":"Steven C.","non-dropping-particle":"","parse-names":false,"suffix":""},{"dropping-particle":"","family":"Donovan","given":"Therese M.","non-dropping-particle":"","parse-names":false,"suffix":""},{"dropping-particle":"","family":"Porneluzi","given":"Paul A.","non-dropping-particle":"","parse-names":false,"suffix":""},{"dropping-particle":"","family":"Parks","given":"Geoffrey R.","non-dropping-particle":"","parse-names":false,"suffix":""},{"dropping-particle":"","family":"Faaborg","given":"John","non-dropping-particle":"","parse-names":false,"suffix":""}],"container-title":"Landscape Ecology","id":"ITEM-1","issue":"6","issued":{"date-parts":[["2000"]]},"page":"547-562","title":"Landscape effects mediate breeding bird abundance in midwestern forests","type":"article-journal","volume":"15"},"uris":["http://www.mendeley.com/documents/?uuid=0aebf106-a6df-32a1-a54e-04ba839fca4c"]}],"mendeley":{"formattedCitation":"(Howell et al. 2000)","plainTextFormattedCitation":"(Howell et al. 2000)","previouslyFormattedCitation":"(Howell et al. 2000)"},"properties":{"noteIndex":0},"schema":"https://github.com/citation-style-language/schema/raw/master/csl-citation.json"}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(Howell et al. 2000)</w:t>
      </w:r>
      <w:r w:rsidR="00023E2F" w:rsidRPr="001A3C97">
        <w:rPr>
          <w:rFonts w:ascii="Times New Roman" w:hAnsi="Times New Roman" w:cs="Times New Roman"/>
          <w:sz w:val="24"/>
        </w:rPr>
        <w:fldChar w:fldCharType="end"/>
      </w:r>
      <w:r w:rsidR="006208EF" w:rsidRPr="001A3C97">
        <w:rPr>
          <w:rFonts w:ascii="Times New Roman" w:hAnsi="Times New Roman" w:cs="Times New Roman"/>
          <w:sz w:val="24"/>
        </w:rPr>
        <w:t>.</w:t>
      </w:r>
      <w:r w:rsidR="00D94ADE" w:rsidRPr="001A3C97">
        <w:rPr>
          <w:rFonts w:ascii="Times New Roman" w:hAnsi="Times New Roman" w:cs="Times New Roman"/>
          <w:sz w:val="24"/>
        </w:rPr>
        <w:t xml:space="preserve"> On the other hand, </w:t>
      </w:r>
      <w:r w:rsidR="00D94ADE" w:rsidRPr="001A3C97">
        <w:rPr>
          <w:rFonts w:ascii="Times New Roman" w:hAnsi="Times New Roman" w:cs="Times New Roman"/>
          <w:sz w:val="24"/>
          <w:szCs w:val="24"/>
        </w:rPr>
        <w:t>large-scale timber harvest operations can negatively affect mature forest birds</w:t>
      </w:r>
      <w:r w:rsidR="00B8405D" w:rsidRPr="001A3C97">
        <w:rPr>
          <w:rFonts w:ascii="Times New Roman" w:hAnsi="Times New Roman" w:cs="Times New Roman"/>
          <w:sz w:val="24"/>
          <w:szCs w:val="24"/>
        </w:rPr>
        <w:t xml:space="preserve"> that require intact forest-interior or core habitat</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(Thompson et al. 1992, Annand and Thompson 1997)</w:t>
      </w:r>
      <w:r w:rsidR="00023E2F"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017605" w:rsidRPr="001A3C97">
        <w:rPr>
          <w:rFonts w:ascii="Times New Roman" w:hAnsi="Times New Roman" w:cs="Times New Roman"/>
          <w:sz w:val="24"/>
          <w:szCs w:val="24"/>
        </w:rPr>
        <w:t>At the stand-level, forest-interior species are more abundant in mature forest than clearcuts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USA","type":"article-journal","volume":"129"},"uris":["http://www.mendeley.com/documents/?uuid=216eda5d-cdaa-3bf4-a277-170ddac2f36d"]}],"mendeley":{"formattedCitation":"(King and Degraaf 2000)","plainTextFormattedCitation":"(King and Degraaf 2000)","previouslyFormattedCitation":"(King and Degraaf 2000)"},"properties":{"noteIndex":0},"schema":"https://github.com/citation-style-language/schema/raw/master/csl-citation.json"}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(King and Degraaf 2000)</w:t>
      </w:r>
      <w:r w:rsidR="00023E2F" w:rsidRPr="001A3C97">
        <w:rPr>
          <w:rFonts w:ascii="Times New Roman" w:hAnsi="Times New Roman" w:cs="Times New Roman"/>
          <w:sz w:val="24"/>
          <w:szCs w:val="24"/>
        </w:rPr>
        <w:fldChar w:fldCharType="end"/>
      </w:r>
      <w:r w:rsidR="00D80112">
        <w:rPr>
          <w:rFonts w:ascii="Times New Roman" w:hAnsi="Times New Roman" w:cs="Times New Roman"/>
          <w:sz w:val="24"/>
          <w:szCs w:val="24"/>
        </w:rPr>
        <w:t xml:space="preserve"> Sheehan </w:t>
      </w:r>
      <w:proofErr w:type="spellStart"/>
      <w:r w:rsidR="00D80112">
        <w:rPr>
          <w:rFonts w:ascii="Times New Roman" w:hAnsi="Times New Roman" w:cs="Times New Roman"/>
          <w:sz w:val="24"/>
          <w:szCs w:val="24"/>
        </w:rPr>
        <w:t>etal</w:t>
      </w:r>
      <w:proofErr w:type="spellEnd"/>
      <w:r w:rsidR="00D80112">
        <w:rPr>
          <w:rFonts w:ascii="Times New Roman" w:hAnsi="Times New Roman" w:cs="Times New Roman"/>
          <w:sz w:val="24"/>
          <w:szCs w:val="24"/>
        </w:rPr>
        <w:t xml:space="preserve"> 2013</w:t>
      </w:r>
      <w:r w:rsidR="00017605" w:rsidRPr="001A3C97">
        <w:rPr>
          <w:rFonts w:ascii="Times New Roman" w:hAnsi="Times New Roman" w:cs="Times New Roman"/>
          <w:sz w:val="24"/>
          <w:szCs w:val="24"/>
        </w:rPr>
        <w:t xml:space="preserve">. At the landscape-level, </w:t>
      </w:r>
      <w:r w:rsidR="00D94ADE" w:rsidRPr="001A3C97">
        <w:rPr>
          <w:rFonts w:ascii="Times New Roman" w:hAnsi="Times New Roman" w:cs="Times New Roman"/>
          <w:sz w:val="24"/>
        </w:rPr>
        <w:t xml:space="preserve">abundance of forest-interior and interior-edge species </w:t>
      </w:r>
      <w:r w:rsidR="00017605" w:rsidRPr="001A3C97">
        <w:rPr>
          <w:rFonts w:ascii="Times New Roman" w:hAnsi="Times New Roman" w:cs="Times New Roman"/>
          <w:sz w:val="24"/>
        </w:rPr>
        <w:t>can decrease</w:t>
      </w:r>
      <w:r w:rsidR="00D94ADE" w:rsidRPr="001A3C97">
        <w:rPr>
          <w:rFonts w:ascii="Times New Roman" w:hAnsi="Times New Roman" w:cs="Times New Roman"/>
          <w:sz w:val="24"/>
        </w:rPr>
        <w:t xml:space="preserve"> after </w:t>
      </w:r>
      <w:r w:rsidR="00017605" w:rsidRPr="001A3C97">
        <w:rPr>
          <w:rFonts w:ascii="Times New Roman" w:hAnsi="Times New Roman" w:cs="Times New Roman"/>
          <w:sz w:val="24"/>
        </w:rPr>
        <w:t xml:space="preserve">reaching </w:t>
      </w:r>
      <w:r w:rsidR="00D94ADE" w:rsidRPr="001A3C97">
        <w:rPr>
          <w:rFonts w:ascii="Times New Roman" w:hAnsi="Times New Roman" w:cs="Times New Roman"/>
          <w:sz w:val="24"/>
        </w:rPr>
        <w:t xml:space="preserve">specific thresholds in timber harvest within </w:t>
      </w:r>
      <w:r w:rsidR="00017605" w:rsidRPr="001A3C97">
        <w:rPr>
          <w:rFonts w:ascii="Times New Roman" w:hAnsi="Times New Roman" w:cs="Times New Roman"/>
          <w:sz w:val="24"/>
        </w:rPr>
        <w:t>forested</w:t>
      </w:r>
      <w:r w:rsidR="00D94ADE" w:rsidRPr="001A3C97">
        <w:rPr>
          <w:rFonts w:ascii="Times New Roman" w:hAnsi="Times New Roman" w:cs="Times New Roman"/>
          <w:sz w:val="24"/>
          <w:szCs w:val="24"/>
        </w:rPr>
        <w:t xml:space="preserve"> landscape</w:t>
      </w:r>
      <w:r w:rsidR="00017605" w:rsidRPr="001A3C97">
        <w:rPr>
          <w:rFonts w:ascii="Times New Roman" w:hAnsi="Times New Roman" w:cs="Times New Roman"/>
          <w:sz w:val="24"/>
          <w:szCs w:val="24"/>
        </w:rPr>
        <w:t>s</w:t>
      </w:r>
      <w:r w:rsidR="00D94ADE" w:rsidRPr="001A3C97">
        <w:rPr>
          <w:rFonts w:ascii="Times New Roman" w:hAnsi="Times New Roman" w:cs="Times New Roman"/>
          <w:sz w:val="24"/>
          <w:szCs w:val="24"/>
        </w:rPr>
        <w:t xml:space="preserve">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(Becker et al. 2011)</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017605" w:rsidRPr="001A3C97">
        <w:rPr>
          <w:rFonts w:ascii="Times New Roman" w:hAnsi="Times New Roman" w:cs="Times New Roman"/>
          <w:sz w:val="24"/>
          <w:szCs w:val="24"/>
        </w:rPr>
        <w:t>One</w:t>
      </w:r>
      <w:r w:rsidR="00D94ADE" w:rsidRPr="001A3C97">
        <w:rPr>
          <w:rFonts w:ascii="Times New Roman" w:hAnsi="Times New Roman" w:cs="Times New Roman"/>
          <w:sz w:val="24"/>
          <w:szCs w:val="24"/>
        </w:rPr>
        <w:t xml:space="preserve"> study found that 0.4-ha clearcut</w:t>
      </w:r>
      <w:r w:rsidR="00017605" w:rsidRPr="001A3C97">
        <w:rPr>
          <w:rFonts w:ascii="Times New Roman" w:hAnsi="Times New Roman" w:cs="Times New Roman"/>
          <w:sz w:val="24"/>
          <w:szCs w:val="24"/>
        </w:rPr>
        <w:t xml:space="preserve">s </w:t>
      </w:r>
      <w:r w:rsidR="00D94ADE" w:rsidRPr="001A3C97">
        <w:rPr>
          <w:rFonts w:ascii="Times New Roman" w:hAnsi="Times New Roman" w:cs="Times New Roman"/>
          <w:sz w:val="24"/>
          <w:szCs w:val="24"/>
        </w:rPr>
        <w:t xml:space="preserve">resulted in the movement of several forest-interior species away from </w:t>
      </w:r>
      <w:r w:rsidR="00017605" w:rsidRPr="001A3C97">
        <w:rPr>
          <w:rFonts w:ascii="Times New Roman" w:hAnsi="Times New Roman" w:cs="Times New Roman"/>
          <w:sz w:val="24"/>
          <w:szCs w:val="24"/>
        </w:rPr>
        <w:t>the harvested areas</w:t>
      </w:r>
      <w:r w:rsidR="00D94ADE" w:rsidRPr="001A3C97">
        <w:rPr>
          <w:rFonts w:ascii="Times New Roman" w:hAnsi="Times New Roman" w:cs="Times New Roman"/>
          <w:sz w:val="24"/>
          <w:szCs w:val="24"/>
        </w:rPr>
        <w:t xml:space="preserve"> and subsequently decreased abundance in and adjacent to </w:t>
      </w:r>
      <w:r w:rsidR="00017605" w:rsidRPr="001A3C97">
        <w:rPr>
          <w:rFonts w:ascii="Times New Roman" w:hAnsi="Times New Roman" w:cs="Times New Roman"/>
          <w:sz w:val="24"/>
          <w:szCs w:val="24"/>
        </w:rPr>
        <w:t xml:space="preserve">clearcuts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(Germaine et al. 1997)</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7E5F62" w:rsidRPr="001A3C97">
        <w:rPr>
          <w:rFonts w:ascii="Times New Roman" w:hAnsi="Times New Roman" w:cs="Times New Roman"/>
          <w:sz w:val="24"/>
          <w:szCs w:val="24"/>
        </w:rPr>
        <w:t>N</w:t>
      </w:r>
      <w:r w:rsidR="00D94ADE" w:rsidRPr="001A3C97">
        <w:rPr>
          <w:rFonts w:ascii="Times New Roman" w:hAnsi="Times New Roman" w:cs="Times New Roman"/>
          <w:sz w:val="24"/>
          <w:szCs w:val="24"/>
        </w:rPr>
        <w:t xml:space="preserve">egative effects </w:t>
      </w:r>
      <w:r w:rsidR="007E5F62" w:rsidRPr="001A3C97">
        <w:rPr>
          <w:rFonts w:ascii="Times New Roman" w:hAnsi="Times New Roman" w:cs="Times New Roman"/>
          <w:sz w:val="24"/>
          <w:szCs w:val="24"/>
        </w:rPr>
        <w:t xml:space="preserve">can also occur when timber harvest reduces </w:t>
      </w:r>
      <w:r w:rsidR="007E5F62" w:rsidRPr="001A3C97">
        <w:rPr>
          <w:rFonts w:ascii="Times New Roman" w:hAnsi="Times New Roman" w:cs="Times New Roman"/>
          <w:sz w:val="24"/>
          <w:szCs w:val="24"/>
        </w:rPr>
        <w:lastRenderedPageBreak/>
        <w:t>the</w:t>
      </w:r>
      <w:r w:rsidR="00D94ADE" w:rsidRPr="001A3C97">
        <w:rPr>
          <w:rFonts w:ascii="Times New Roman" w:hAnsi="Times New Roman" w:cs="Times New Roman"/>
          <w:sz w:val="24"/>
          <w:szCs w:val="24"/>
        </w:rPr>
        <w:t xml:space="preserve"> area and patch size of mature forest, which generally have </w:t>
      </w:r>
      <w:r w:rsidR="001F1208" w:rsidRPr="001A3C97">
        <w:rPr>
          <w:rFonts w:ascii="Times New Roman" w:hAnsi="Times New Roman" w:cs="Times New Roman"/>
          <w:sz w:val="24"/>
          <w:szCs w:val="24"/>
        </w:rPr>
        <w:t>direct</w:t>
      </w:r>
      <w:r w:rsidR="00D94ADE" w:rsidRPr="001A3C97">
        <w:rPr>
          <w:rFonts w:ascii="Times New Roman" w:hAnsi="Times New Roman" w:cs="Times New Roman"/>
          <w:sz w:val="24"/>
          <w:szCs w:val="24"/>
        </w:rPr>
        <w:t xml:space="preserve"> relationships with the abundance of forest-interior and forest-gap species, </w:t>
      </w:r>
      <w:commentRangeStart w:id="6"/>
      <w:r w:rsidR="00D94ADE" w:rsidRPr="001A3C97">
        <w:rPr>
          <w:rFonts w:ascii="Times New Roman" w:hAnsi="Times New Roman" w:cs="Times New Roman"/>
          <w:sz w:val="24"/>
          <w:szCs w:val="24"/>
        </w:rPr>
        <w:t xml:space="preserve">such as </w:t>
      </w:r>
      <w:r w:rsidR="00D94ADE" w:rsidRPr="001A3C97">
        <w:rPr>
          <w:rFonts w:ascii="Times New Roman" w:hAnsi="Times New Roman" w:cs="Times New Roman"/>
          <w:sz w:val="24"/>
        </w:rPr>
        <w:t>Acadian flycatchers (</w:t>
      </w:r>
      <w:r w:rsidR="00D94ADE" w:rsidRPr="001A3C97">
        <w:rPr>
          <w:rFonts w:ascii="Times New Roman" w:hAnsi="Times New Roman" w:cs="Times New Roman"/>
          <w:i/>
          <w:sz w:val="24"/>
        </w:rPr>
        <w:t xml:space="preserve">Empidonax </w:t>
      </w:r>
      <w:proofErr w:type="spellStart"/>
      <w:r w:rsidR="00D94ADE" w:rsidRPr="001A3C97">
        <w:rPr>
          <w:rFonts w:ascii="Times New Roman" w:hAnsi="Times New Roman" w:cs="Times New Roman"/>
          <w:i/>
          <w:sz w:val="24"/>
        </w:rPr>
        <w:t>virescens</w:t>
      </w:r>
      <w:proofErr w:type="spellEnd"/>
      <w:r w:rsidR="00D94ADE" w:rsidRPr="001A3C97">
        <w:rPr>
          <w:rFonts w:ascii="Times New Roman" w:hAnsi="Times New Roman" w:cs="Times New Roman"/>
          <w:sz w:val="24"/>
        </w:rPr>
        <w:t xml:space="preserve">), northern </w:t>
      </w:r>
      <w:proofErr w:type="spellStart"/>
      <w:r w:rsidR="00D94ADE" w:rsidRPr="001A3C97">
        <w:rPr>
          <w:rFonts w:ascii="Times New Roman" w:hAnsi="Times New Roman" w:cs="Times New Roman"/>
          <w:sz w:val="24"/>
        </w:rPr>
        <w:t>parulas</w:t>
      </w:r>
      <w:proofErr w:type="spellEnd"/>
      <w:r w:rsidR="00D94ADE" w:rsidRPr="001A3C97">
        <w:rPr>
          <w:rFonts w:ascii="Times New Roman" w:hAnsi="Times New Roman" w:cs="Times New Roman"/>
          <w:sz w:val="24"/>
        </w:rPr>
        <w:t xml:space="preserve"> (</w:t>
      </w:r>
      <w:r w:rsidR="00D94ADE" w:rsidRPr="001A3C97">
        <w:rPr>
          <w:rFonts w:ascii="Times New Roman" w:hAnsi="Times New Roman" w:cs="Times New Roman"/>
          <w:i/>
          <w:sz w:val="24"/>
        </w:rPr>
        <w:t>Setophaga americana</w:t>
      </w:r>
      <w:r w:rsidR="00D94ADE" w:rsidRPr="001A3C97">
        <w:rPr>
          <w:rFonts w:ascii="Times New Roman" w:hAnsi="Times New Roman" w:cs="Times New Roman"/>
          <w:sz w:val="24"/>
        </w:rPr>
        <w:t>), red-eyed vireos</w:t>
      </w:r>
      <w:r w:rsidR="00911846" w:rsidRPr="001A3C97">
        <w:rPr>
          <w:rFonts w:ascii="Times New Roman" w:hAnsi="Times New Roman" w:cs="Times New Roman"/>
          <w:sz w:val="24"/>
        </w:rPr>
        <w:t xml:space="preserve"> (</w:t>
      </w:r>
      <w:r w:rsidR="00911846" w:rsidRPr="001A3C97">
        <w:rPr>
          <w:rFonts w:ascii="Times New Roman" w:hAnsi="Times New Roman" w:cs="Times New Roman"/>
          <w:i/>
          <w:iCs/>
          <w:sz w:val="24"/>
        </w:rPr>
        <w:t xml:space="preserve">Vireo </w:t>
      </w:r>
      <w:proofErr w:type="spellStart"/>
      <w:r w:rsidR="00911846" w:rsidRPr="001A3C97">
        <w:rPr>
          <w:rFonts w:ascii="Times New Roman" w:hAnsi="Times New Roman" w:cs="Times New Roman"/>
          <w:i/>
          <w:iCs/>
          <w:sz w:val="24"/>
        </w:rPr>
        <w:t>olivaceus</w:t>
      </w:r>
      <w:proofErr w:type="spellEnd"/>
      <w:r w:rsidR="00911846" w:rsidRPr="001A3C97">
        <w:rPr>
          <w:rFonts w:ascii="Times New Roman" w:hAnsi="Times New Roman" w:cs="Times New Roman"/>
          <w:sz w:val="24"/>
        </w:rPr>
        <w:t>)</w:t>
      </w:r>
      <w:r w:rsidR="00D94ADE" w:rsidRPr="001A3C97">
        <w:rPr>
          <w:rFonts w:ascii="Times New Roman" w:hAnsi="Times New Roman" w:cs="Times New Roman"/>
          <w:sz w:val="24"/>
        </w:rPr>
        <w:t>, scarlet tanagers</w:t>
      </w:r>
      <w:r w:rsidR="00911846" w:rsidRPr="001A3C97">
        <w:rPr>
          <w:rFonts w:ascii="Times New Roman" w:hAnsi="Times New Roman" w:cs="Times New Roman"/>
          <w:sz w:val="24"/>
        </w:rPr>
        <w:t xml:space="preserve"> (</w:t>
      </w:r>
      <w:r w:rsidR="00911846" w:rsidRPr="001A3C97">
        <w:rPr>
          <w:rFonts w:ascii="Times New Roman" w:hAnsi="Times New Roman" w:cs="Times New Roman"/>
          <w:i/>
          <w:iCs/>
          <w:sz w:val="24"/>
        </w:rPr>
        <w:t>Piranga olivacea</w:t>
      </w:r>
      <w:r w:rsidR="00911846" w:rsidRPr="001A3C97">
        <w:rPr>
          <w:rFonts w:ascii="Times New Roman" w:hAnsi="Times New Roman" w:cs="Times New Roman"/>
          <w:sz w:val="24"/>
        </w:rPr>
        <w:t>)</w:t>
      </w:r>
      <w:r w:rsidR="00D94ADE" w:rsidRPr="001A3C97">
        <w:rPr>
          <w:rFonts w:ascii="Times New Roman" w:hAnsi="Times New Roman" w:cs="Times New Roman"/>
          <w:sz w:val="24"/>
        </w:rPr>
        <w:t>, and yellow-throated vireos (</w:t>
      </w:r>
      <w:r w:rsidR="00D94ADE" w:rsidRPr="001A3C97">
        <w:rPr>
          <w:rFonts w:ascii="Times New Roman" w:hAnsi="Times New Roman" w:cs="Times New Roman"/>
          <w:i/>
          <w:sz w:val="24"/>
        </w:rPr>
        <w:t xml:space="preserve">Vireo </w:t>
      </w:r>
      <w:proofErr w:type="spellStart"/>
      <w:r w:rsidR="00D94ADE" w:rsidRPr="001A3C97">
        <w:rPr>
          <w:rFonts w:ascii="Times New Roman" w:hAnsi="Times New Roman" w:cs="Times New Roman"/>
          <w:i/>
          <w:sz w:val="24"/>
        </w:rPr>
        <w:t>flavifrons</w:t>
      </w:r>
      <w:proofErr w:type="spellEnd"/>
      <w:r w:rsidR="00D94ADE" w:rsidRPr="001A3C97">
        <w:rPr>
          <w:rFonts w:ascii="Times New Roman" w:hAnsi="Times New Roman" w:cs="Times New Roman"/>
          <w:sz w:val="24"/>
        </w:rPr>
        <w:t>)</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{"citationItems":[{"id":"ITEM-1","itemData":{"DOI":"10.1023/A:1008190029786","ISSN":"09212973","abstract":"We examine the influence of both local habitat and landscape variables on avian species abundance at forested study sites situated within fragmented and contiguous landscapes. The study was conducted over a six year period (1991-1996) at 10 study sites equally divided between the heavily forested Missouri Ozarks and forest fragments in central Missouri. We found greater species richness and diversity in the fragments, but there was a higher percentage of Neotropical migrants in the Ozarks. We found significant differences in the mean number of birds detected between the central Missouri fragments and the unfragmented Ozarks for 15 (63%) of 24 focal species. We used stepwise regression to determine which of 12 local vegetation variables and 4 landscape variables (forest cover, core area, edge density, and mean patch size) accounted for the greatest amount of variation in abundance for 24 bird species. Seven species (29%) were most sensitive to local vegetation variables, while 16 species (67%) responded most strongly to one of four landscape variables. Landscape variables are significant predictors of abundance for many bird species; resource managers should consider multiple measures of landscape sensitivity when making bird population management decisions.","author":[{"dropping-particle":"","family":"Howell","given":"Christine A.","non-dropping-particle":"","parse-names":false,"suffix":""},{"dropping-particle":"","family":"Latta","given":"Steven C.","non-dropping-particle":"","parse-names":false,"suffix":""},{"dropping-particle":"","family":"Donovan","given":"Therese M.","non-dropping-particle":"","parse-names":false,"suffix":""},{"dropping-particle":"","family":"Porneluzi","given":"Paul A.","non-dropping-particle":"","parse-names":false,"suffix":""},{"dropping-particle":"","family":"Parks","given":"Geoffrey R.","non-dropping-particle":"","parse-names":false,"suffix":""},{"dropping-particle":"","family":"Faaborg","given":"John","non-dropping-particle":"","parse-names":false,"suffix":""}],"container-title":"Landscape Ecology","id":"ITEM-1","issue":"6","issued":{"date-parts":[["2000"]]},"page":"547-562","title":"Landscape effects mediate breeding bird abundance in midwestern forests","type":"article-journal","volume":"15"},"uris":["http://www.mendeley.com/documents/?uuid=0aebf106-a6df-32a1-a54e-04ba839fca4c"]}],"mendeley":{"formattedCitation":"(Howell et al. 2000)","plainTextFormattedCitation":"(Howell et al. 2000)","previouslyFormattedCitation":"(Howell et al. 2000)"},"properties":{"noteIndex":0},"schema":"https://github.com/citation-style-language/schema/raw/master/csl-citation.json"}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(Howell et al. 2000)</w:t>
      </w:r>
      <w:r w:rsidR="00023E2F" w:rsidRPr="001A3C97">
        <w:rPr>
          <w:rFonts w:ascii="Times New Roman" w:hAnsi="Times New Roman" w:cs="Times New Roman"/>
          <w:sz w:val="24"/>
        </w:rPr>
        <w:fldChar w:fldCharType="end"/>
      </w:r>
      <w:commentRangeEnd w:id="6"/>
      <w:r w:rsidR="00D8485F">
        <w:rPr>
          <w:rStyle w:val="CommentReference"/>
        </w:rPr>
        <w:commentReference w:id="6"/>
      </w:r>
      <w:r w:rsidR="00D94ADE" w:rsidRPr="001A3C97">
        <w:rPr>
          <w:rFonts w:ascii="Times New Roman" w:hAnsi="Times New Roman" w:cs="Times New Roman"/>
          <w:sz w:val="24"/>
        </w:rPr>
        <w:t>.</w:t>
      </w:r>
    </w:p>
    <w:p w14:paraId="0D839BAC" w14:textId="26B77FFE" w:rsidR="00A81645" w:rsidRPr="001A3C97" w:rsidRDefault="003C7BA8" w:rsidP="00C22414">
      <w:pPr>
        <w:spacing w:line="276" w:lineRule="auto"/>
        <w:ind w:firstLine="720"/>
        <w:rPr>
          <w:rFonts w:ascii="Times New Roman" w:hAnsi="Times New Roman" w:cs="Times New Roman"/>
          <w:sz w:val="24"/>
        </w:rPr>
      </w:pPr>
      <w:r w:rsidRPr="001A3C97">
        <w:rPr>
          <w:rFonts w:ascii="Times New Roman" w:hAnsi="Times New Roman" w:cs="Times New Roman"/>
          <w:sz w:val="24"/>
        </w:rPr>
        <w:t>Reproductive success of avian species in forested landscapes can also</w:t>
      </w:r>
      <w:r w:rsidR="00EB3402" w:rsidRPr="001A3C97">
        <w:rPr>
          <w:rFonts w:ascii="Times New Roman" w:hAnsi="Times New Roman" w:cs="Times New Roman"/>
          <w:sz w:val="24"/>
        </w:rPr>
        <w:t xml:space="preserve"> be</w:t>
      </w:r>
      <w:r w:rsidRPr="001A3C97">
        <w:rPr>
          <w:rFonts w:ascii="Times New Roman" w:hAnsi="Times New Roman" w:cs="Times New Roman"/>
          <w:sz w:val="24"/>
        </w:rPr>
        <w:t xml:space="preserve"> affected by timber harvest</w:t>
      </w:r>
      <w:r w:rsidR="004656AD" w:rsidRPr="001A3C97">
        <w:rPr>
          <w:rFonts w:ascii="Times New Roman" w:hAnsi="Times New Roman" w:cs="Times New Roman"/>
          <w:sz w:val="24"/>
        </w:rPr>
        <w:t xml:space="preserve"> due to </w:t>
      </w:r>
      <w:r w:rsidR="00D23674" w:rsidRPr="001A3C97">
        <w:rPr>
          <w:rFonts w:ascii="Times New Roman" w:hAnsi="Times New Roman" w:cs="Times New Roman"/>
          <w:sz w:val="24"/>
        </w:rPr>
        <w:t>changes in</w:t>
      </w:r>
      <w:r w:rsidR="00EB3402" w:rsidRPr="001A3C97">
        <w:rPr>
          <w:rFonts w:ascii="Times New Roman" w:hAnsi="Times New Roman" w:cs="Times New Roman"/>
          <w:sz w:val="24"/>
        </w:rPr>
        <w:t xml:space="preserve"> habitat composition and configuration</w:t>
      </w:r>
      <w:r w:rsidRPr="001A3C97">
        <w:rPr>
          <w:rFonts w:ascii="Times New Roman" w:hAnsi="Times New Roman" w:cs="Times New Roman"/>
          <w:sz w:val="24"/>
        </w:rPr>
        <w:t>.</w:t>
      </w:r>
      <w:r w:rsidR="00A81645" w:rsidRPr="001A3C97">
        <w:rPr>
          <w:rFonts w:ascii="Times New Roman" w:hAnsi="Times New Roman" w:cs="Times New Roman"/>
          <w:sz w:val="24"/>
        </w:rPr>
        <w:t xml:space="preserve"> At a fundamental level, nesting songbird distributions can be dictated by habitat cover within the landscape</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{"citationItems":[{"id":"ITEM-1","itemData":{"DOI":"10.2307/1370205","ISSN":"00105422","abstract":"We studied the effects of forest cover and configuration on nesting songbird distribution in a harvested boreal forest. To emphasize landscape-level effects relative to stand effects, point count stations were established in mature stands only, but were surrounded by contrasting 100-ha landscapes. Seven of the 14 species studied responded significantly to landscape structure, but responses to specific landscape measures were found only in three species. Bay-breasted Warbler (Dendroica castanea) was absent from landscapes with &lt;55% forest cover. Solitary Vireo (Vireo solitarius) also was associated with high forest cover per se. Conversely, American Robin (Turdus migratorius) was associated with poorly-forested landscapes. No species responded to mature forest configuration. Thus, clearcutting in boreal forests will reduce the use of remnant forest patches by certain species through a decrease of surrounding mature forest cover rather than changes in its spatial configuration.","author":[{"dropping-particle":"","family":"Drolet","given":"Bruno","non-dropping-particle":"","parse-names":false,"suffix":""},{"dropping-particle":"","family":"Desrochers","given":"André","non-dropping-particle":"","parse-names":false,"suffix":""}],"container-title":"The Condor","id":"ITEM-1","issue":"3","issued":{"date-parts":[["1999"]]},"page":"699-704","title":"Effects of Landscape Structure on Nesting Songbird Distribution in a Harvested Boreal Forest","type":"article-journal","volume":"101"},"uris":["http://www.mendeley.com/documents/?uuid=2b6cf3c6-cc89-3baa-914f-224ad5a99ba1"]}],"mendeley":{"formattedCitation":"(Drolet and Desrochers 1999)","plainTextFormattedCitation":"(Drolet and Desrochers 1999)","previouslyFormattedCitation":"(Drolet and Desrochers 1999)"},"properties":{"noteIndex":0},"schema":"https://github.com/citation-style-language/schema/raw/master/csl-citation.json"}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(Drolet and Desrochers 1999)</w:t>
      </w:r>
      <w:r w:rsidR="00023E2F"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Composition within </w:t>
      </w:r>
      <w:commentRangeStart w:id="7"/>
      <w:r w:rsidR="00A81645" w:rsidRPr="001A3C97">
        <w:rPr>
          <w:rFonts w:ascii="Times New Roman" w:hAnsi="Times New Roman" w:cs="Times New Roman"/>
          <w:sz w:val="24"/>
        </w:rPr>
        <w:t xml:space="preserve">forested landscapes further influences avian nesting success by altering interactions between nest predators and nesting birds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H.","non-dropping-particle":"","parse-names":false,"suffix":""}],"container-title":"Ecology","id":"ITEM-1","issue":"12","issued":{"date-parts":[["2001","12","1"]]},"page":"3493-3504","publisher":"Wiley-Blackwell","title":"Influence of landscape composition on avian community structure and associated mechanisms","type":"article-journal","volume":"82"},"uris":["http://www.mendeley.com/documents/?uuid=0ae753ba-b61d-31aa-ae42-2bf2de50ab01"]}],"mendeley":{"formattedCitation":"(Rodewald and Yahner 2001)","plainTextFormattedCitation":"(Rodewald and Yahner 2001)","previouslyFormattedCitation":"(Rodewald and Yahner 2001)"},"properties":{"noteIndex":0},"schema":"https://github.com/citation-style-language/schema/raw/master/csl-citation.json"}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(Rodewald and Yahner 2001)</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C22414" w:rsidRPr="001A3C97">
        <w:rPr>
          <w:rFonts w:ascii="Times New Roman" w:hAnsi="Times New Roman" w:cs="Times New Roman"/>
          <w:sz w:val="24"/>
        </w:rPr>
        <w:t xml:space="preserve">In addition, because nest predators concentrate near edges </w:t>
      </w:r>
      <w:r w:rsidR="00C22414"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{"citationItems":[{"id":"ITEM-1","itemData":{"DOI":"10.2307/1938540","ISSN":"00129658","abstract":"Observations of 21 species of open-nesting passerines breeding in contiguous field and forest habitats at Rose Lake Wildlife Research Area, Michigan, were made during 1974 and 1975. Data were collected on nest dispersion, clutch-size, and fledging success in relation ...\\n","author":[{"dropping-particle":"","family":"Gates","given":"J. Edward","non-dropping-particle":"","parse-names":false,"suffix":""},{"dropping-particle":"","family":"Gysel","given":"Leslie W.","non-dropping-particle":"","parse-names":false,"suffix":""}],"container-title":"Ecology","id":"ITEM-1","issue":"5","issued":{"date-parts":[["1978","8","1"]]},"page":"871-883","publisher":"Wiley","title":"Avian Nest Dispersion and Fledging Success in Field-Forest Ecotones","type":"article-journal","volume":"59"},"uris":["http://www.mendeley.com/documents/?uuid=4881eefa-e7fb-3e2d-adfd-8fbdaeb0b5ab"]}],"mendeley":{"formattedCitation":"(Gates and Gysel 1978)","plainTextFormattedCitation":"(Gates and Gysel 1978)","previouslyFormattedCitation":"(Gates and Gysel 1978)"},"properties":{"noteIndex":0},"schema":"https://github.com/citation-style-language/schema/raw/master/csl-citation.json"}</w:instrText>
      </w:r>
      <w:r w:rsidR="00C22414"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(Gates and Gysel 1978)</w:t>
      </w:r>
      <w:r w:rsidR="00C22414" w:rsidRPr="001A3C97">
        <w:rPr>
          <w:rFonts w:ascii="Times New Roman" w:hAnsi="Times New Roman" w:cs="Times New Roman"/>
          <w:sz w:val="24"/>
        </w:rPr>
        <w:fldChar w:fldCharType="end"/>
      </w:r>
      <w:r w:rsidR="00C22414" w:rsidRPr="001A3C97">
        <w:rPr>
          <w:rFonts w:ascii="Times New Roman" w:hAnsi="Times New Roman" w:cs="Times New Roman"/>
          <w:sz w:val="24"/>
        </w:rPr>
        <w:t xml:space="preserve">, increased edge density or the abrupt creation of edge due to timber harvest in a managed forest could lower nest success. </w:t>
      </w:r>
      <w:r w:rsidR="00C22414" w:rsidRPr="001A3C97">
        <w:rPr>
          <w:rFonts w:ascii="Times New Roman" w:hAnsi="Times New Roman" w:cs="Times New Roman"/>
          <w:sz w:val="24"/>
          <w:szCs w:val="24"/>
        </w:rPr>
        <w:t>Edge effects include altered microclimates that can create a more favorable environment for nest predators and nest parasites and facilitation of nest predator movement, particularly with road corridors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{"citationItems":[{"id":"ITEM-1","itemData":{"ISSN":"08860882","abstract":"The authors discuss effects of habitat fragmentation on neotropical migrants. They focus on permanent habitat fragmentation, where isolated remnants of once broadly occurring vegetation types exist within a matrix of dramatically altered habitat. The authors discuss problems associated with habitat fragmentation including habitat loss, edge effects, nest predation, and interspecific competition. They offer management guidelines for providing quality breeding habitat for neotropical migrant songbirds.","author":[{"dropping-particle":"","family":"Faaborg","given":"J.","non-dropping-particle":"","parse-names":false,"suffix":""},{"dropping-particle":"","family":"Brittingham","given":"M.","non-dropping-particle":"","parse-names":false,"suffix":""},{"dropping-particle":"","family":"Donovan","given":"T.","non-dropping-particle":"","parse-names":false,"suffix":""},{"dropping-particle":"","family":"Blake","given":"J.","non-dropping-particle":"","parse-names":false,"suffix":""}],"container-title":"NCASI Technical Bulletin","id":"ITEM-1","issue":"781 I","issued":{"date-parts":[["1999"]]},"number-of-pages":"158","title":"Habitat fragmentation in the temperate zone","type":"book"},"uris":["http://www.mendeley.com/documents/?uuid=724fc2c1-4823-3421-afb0-0ad4b59029f1"]}],"mendeley":{"formattedCitation":"(Faaborg et al. 1999)","plainTextFormattedCitation":"(Faaborg et al. 1999)","previouslyFormattedCitation":"(Faaborg et al. 1999)"},"properties":{"noteIndex":0},"schema":"https://github.com/citation-style-language/schema/raw/master/csl-citation.json"}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(Faaborg et al. 1999)</w:t>
      </w:r>
      <w:r w:rsidR="00023E2F" w:rsidRPr="001A3C97">
        <w:rPr>
          <w:rFonts w:ascii="Times New Roman" w:hAnsi="Times New Roman" w:cs="Times New Roman"/>
          <w:sz w:val="24"/>
          <w:szCs w:val="24"/>
        </w:rPr>
        <w:fldChar w:fldCharType="end"/>
      </w:r>
      <w:r w:rsidR="00C22414" w:rsidRPr="001A3C97">
        <w:rPr>
          <w:rFonts w:ascii="Times New Roman" w:hAnsi="Times New Roman" w:cs="Times New Roman"/>
          <w:sz w:val="24"/>
          <w:szCs w:val="24"/>
        </w:rPr>
        <w:t>. Increased edge habitat and reduced core forest area further tend to favor brown-headed cowbird abundance and brood parasitism</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birds","type":"article-journal","volume":"267"},"uris":["http://www.mendeley.com/documents/?uuid=c884c7b8-9361-3778-b8be-c114ba1365d5"]}],"mendeley":{"formattedCitation":"(Brittingham and Temple 1983, Robinson et al. 1995)","plainTextFormattedCitation":"(Brittingham and Temple 1983, Robinson et al. 1995)","previouslyFormattedCitation":"(Brittingham and Temple 1983, Robinson et al. 1995)"},"properties":{"noteIndex":0},"schema":"https://github.com/citation-style-language/schema/raw/master/csl-citation.json"}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(Brittingham and Temple 1983, Robinson et al. 1995)</w:t>
      </w:r>
      <w:r w:rsidR="00023E2F" w:rsidRPr="001A3C97">
        <w:rPr>
          <w:rFonts w:ascii="Times New Roman" w:hAnsi="Times New Roman" w:cs="Times New Roman"/>
          <w:sz w:val="24"/>
          <w:szCs w:val="24"/>
        </w:rPr>
        <w:fldChar w:fldCharType="end"/>
      </w:r>
      <w:commentRangeEnd w:id="7"/>
      <w:r w:rsidR="00D80112">
        <w:rPr>
          <w:rStyle w:val="CommentReference"/>
        </w:rPr>
        <w:commentReference w:id="7"/>
      </w:r>
      <w:r w:rsidR="00C22414" w:rsidRPr="001A3C97">
        <w:rPr>
          <w:rFonts w:ascii="Times New Roman" w:hAnsi="Times New Roman" w:cs="Times New Roman"/>
          <w:sz w:val="24"/>
          <w:szCs w:val="24"/>
        </w:rPr>
        <w:t>.</w:t>
      </w:r>
    </w:p>
    <w:p w14:paraId="0CF7BB7A" w14:textId="4DC0A7E2" w:rsidR="00A81645" w:rsidRPr="001A3C97" w:rsidRDefault="00A81645" w:rsidP="00B0426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Avian population and community processes operate across a </w:t>
      </w:r>
      <w:r w:rsidR="00B0426A" w:rsidRPr="001A3C97">
        <w:rPr>
          <w:rFonts w:ascii="Times New Roman" w:hAnsi="Times New Roman" w:cs="Times New Roman"/>
          <w:sz w:val="24"/>
          <w:szCs w:val="24"/>
        </w:rPr>
        <w:t>broad</w:t>
      </w:r>
      <w:r w:rsidRPr="001A3C97">
        <w:rPr>
          <w:rFonts w:ascii="Times New Roman" w:hAnsi="Times New Roman" w:cs="Times New Roman"/>
          <w:sz w:val="24"/>
          <w:szCs w:val="24"/>
        </w:rPr>
        <w:t xml:space="preserv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(Bennett et al. 2004)</w:t>
      </w:r>
      <w:r w:rsidRPr="001A3C97">
        <w:rPr>
          <w:rFonts w:ascii="Times New Roman" w:hAnsi="Times New Roman" w:cs="Times New Roman"/>
          <w:sz w:val="24"/>
          <w:szCs w:val="24"/>
        </w:rPr>
        <w:fldChar w:fldCharType="end"/>
      </w:r>
      <w:r w:rsidR="00B0426A" w:rsidRPr="001A3C97">
        <w:rPr>
          <w:rFonts w:ascii="Times New Roman" w:hAnsi="Times New Roman" w:cs="Times New Roman"/>
          <w:sz w:val="24"/>
          <w:szCs w:val="24"/>
        </w:rPr>
        <w:t xml:space="preserve">, and habitat-associated guilds </w:t>
      </w:r>
      <w:r w:rsidR="00431005" w:rsidRPr="001A3C97">
        <w:rPr>
          <w:rFonts w:ascii="Times New Roman" w:hAnsi="Times New Roman" w:cs="Times New Roman"/>
          <w:sz w:val="24"/>
          <w:szCs w:val="24"/>
        </w:rPr>
        <w:t xml:space="preserve">are thought to </w:t>
      </w:r>
      <w:r w:rsidR="00B0426A" w:rsidRPr="001A3C97">
        <w:rPr>
          <w:rFonts w:ascii="Times New Roman" w:hAnsi="Times New Roman" w:cs="Times New Roman"/>
          <w:sz w:val="24"/>
          <w:szCs w:val="24"/>
        </w:rPr>
        <w:t>respond differently to landscape-scale harvest intensity. In general, g</w:t>
      </w:r>
      <w:r w:rsidRPr="001A3C97">
        <w:rPr>
          <w:rFonts w:ascii="Times New Roman" w:hAnsi="Times New Roman" w:cs="Times New Roman"/>
          <w:sz w:val="24"/>
          <w:szCs w:val="24"/>
        </w:rPr>
        <w:t xml:space="preserve">reater landscape </w:t>
      </w:r>
      <w:commentRangeStart w:id="8"/>
      <w:r w:rsidRPr="001A3C97">
        <w:rPr>
          <w:rFonts w:ascii="Times New Roman" w:hAnsi="Times New Roman" w:cs="Times New Roman"/>
          <w:sz w:val="24"/>
          <w:szCs w:val="24"/>
        </w:rPr>
        <w:t>age heterogeneity</w:t>
      </w:r>
      <w:r w:rsidR="00B0426A" w:rsidRPr="001A3C97">
        <w:rPr>
          <w:rFonts w:ascii="Times New Roman" w:hAnsi="Times New Roman" w:cs="Times New Roman"/>
          <w:sz w:val="24"/>
          <w:szCs w:val="24"/>
        </w:rPr>
        <w:t xml:space="preserve"> produced by higher levels of timber harvest intensity</w:t>
      </w:r>
      <w:r w:rsidRPr="001A3C97">
        <w:rPr>
          <w:rFonts w:ascii="Times New Roman" w:hAnsi="Times New Roman" w:cs="Times New Roman"/>
          <w:sz w:val="24"/>
          <w:szCs w:val="24"/>
        </w:rPr>
        <w:t xml:space="preserve"> is associated with greater overall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31391F" w:rsidRPr="001A3C97">
        <w:rPr>
          <w:rFonts w:ascii="Times New Roman" w:hAnsi="Times New Roman" w:cs="Times New Roman"/>
          <w:sz w:val="24"/>
          <w:szCs w:val="24"/>
        </w:rPr>
        <w:t xml:space="preserve"> When harvested forested stands are compared to non-harvested mature stands, the greatest avian diversity is usually found in the harvested stands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Forest","type":"article-journal","volume":"61"},"uris":["http://www.mendeley.com/documents/?uuid=e4336661-3e0c-3491-bbba-d30d9ab48a0f"]}],"mendeley":{"formattedCitation":"(Hagan et al. 1997)","plainTextFormattedCitation":"(Hagan et al. 1997)","previouslyFormattedCitation":"(Hagan et al. 1997)"},"properties":{"noteIndex":0},"schema":"https://github.com/citation-style-language/schema/raw/master/csl-citation.json"}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(Hagan et al. 1997)</w:t>
      </w:r>
      <w:r w:rsidR="00023E2F" w:rsidRPr="001A3C97">
        <w:rPr>
          <w:rFonts w:ascii="Times New Roman" w:hAnsi="Times New Roman" w:cs="Times New Roman"/>
          <w:sz w:val="24"/>
          <w:szCs w:val="24"/>
        </w:rPr>
        <w:fldChar w:fldCharType="end"/>
      </w:r>
      <w:r w:rsidR="0031391F" w:rsidRPr="001A3C97">
        <w:rPr>
          <w:rFonts w:ascii="Times New Roman" w:hAnsi="Times New Roman" w:cs="Times New Roman"/>
          <w:sz w:val="24"/>
          <w:szCs w:val="24"/>
        </w:rPr>
        <w:t>.</w:t>
      </w:r>
      <w:r w:rsidRPr="001A3C97">
        <w:rPr>
          <w:rFonts w:ascii="Times New Roman" w:hAnsi="Times New Roman" w:cs="Times New Roman"/>
          <w:sz w:val="24"/>
          <w:szCs w:val="24"/>
        </w:rPr>
        <w:t xml:space="preserve"> In addition, in a study of the effects of group-selection </w:t>
      </w:r>
      <w:r w:rsidR="00B0426A"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w:t>
      </w:r>
      <w:commentRangeEnd w:id="8"/>
      <w:r w:rsidR="00CD5ABA">
        <w:rPr>
          <w:rStyle w:val="CommentReference"/>
        </w:rPr>
        <w:commentReference w:id="8"/>
      </w:r>
      <w:r w:rsidRPr="001A3C97">
        <w:rPr>
          <w:rFonts w:ascii="Times New Roman" w:hAnsi="Times New Roman" w:cs="Times New Roman"/>
          <w:sz w:val="24"/>
          <w:szCs w:val="24"/>
        </w:rPr>
        <w:t xml:space="preserve">on breeding bird habitat use in a bottomland forest, </w:t>
      </w:r>
      <w:r w:rsidR="00905514" w:rsidRPr="001A3C97">
        <w:rPr>
          <w:rFonts w:ascii="Times New Roman" w:hAnsi="Times New Roman" w:cs="Times New Roman"/>
          <w:sz w:val="24"/>
          <w:szCs w:val="24"/>
        </w:rPr>
        <w:t xml:space="preserve">overall </w:t>
      </w:r>
      <w:r w:rsidRPr="001A3C97">
        <w:rPr>
          <w:rFonts w:ascii="Times New Roman" w:hAnsi="Times New Roman" w:cs="Times New Roman"/>
          <w:sz w:val="24"/>
          <w:szCs w:val="24"/>
        </w:rPr>
        <w:t xml:space="preserve">species richness in 0.06-, 0.13-, 0.26-, and 0.5-ha </w:t>
      </w:r>
      <w:r w:rsidR="00B0426A" w:rsidRPr="001A3C97">
        <w:rPr>
          <w:rFonts w:ascii="Times New Roman" w:hAnsi="Times New Roman" w:cs="Times New Roman"/>
          <w:sz w:val="24"/>
          <w:szCs w:val="24"/>
        </w:rPr>
        <w:t>cuts</w:t>
      </w:r>
      <w:r w:rsidRPr="001A3C97">
        <w:rPr>
          <w:rFonts w:ascii="Times New Roman" w:hAnsi="Times New Roman" w:cs="Times New Roman"/>
          <w:sz w:val="24"/>
          <w:szCs w:val="24"/>
        </w:rPr>
        <w:t xml:space="preserve"> increased as </w:t>
      </w:r>
      <w:r w:rsidR="00B0426A"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size increased, due to the increased use of larger </w:t>
      </w:r>
      <w:r w:rsidR="00B0426A" w:rsidRPr="001A3C97">
        <w:rPr>
          <w:rFonts w:ascii="Times New Roman" w:hAnsi="Times New Roman" w:cs="Times New Roman"/>
          <w:sz w:val="24"/>
          <w:szCs w:val="24"/>
        </w:rPr>
        <w:t>harvested patches</w:t>
      </w:r>
      <w:r w:rsidRPr="001A3C97">
        <w:rPr>
          <w:rFonts w:ascii="Times New Roman" w:hAnsi="Times New Roman" w:cs="Times New Roman"/>
          <w:sz w:val="24"/>
          <w:szCs w:val="24"/>
        </w:rPr>
        <w:t xml:space="preserve"> by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(Moorman and Guynn, Jr. 2015)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6445AD" w:rsidRPr="001A3C97">
        <w:rPr>
          <w:rFonts w:ascii="Times New Roman" w:hAnsi="Times New Roman" w:cs="Times New Roman"/>
          <w:sz w:val="24"/>
          <w:szCs w:val="24"/>
        </w:rPr>
        <w:t>Beyond overall species richness, landscape changes due to timber harvest can ultimately result in shifts in avian community composition and diversity</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(Parody et al. 2001, Anderson and Crompton 2002)</w:t>
      </w:r>
      <w:r w:rsidR="00023E2F" w:rsidRPr="001A3C97">
        <w:rPr>
          <w:rFonts w:ascii="Times New Roman" w:hAnsi="Times New Roman" w:cs="Times New Roman"/>
          <w:sz w:val="24"/>
          <w:szCs w:val="24"/>
        </w:rPr>
        <w:fldChar w:fldCharType="end"/>
      </w:r>
      <w:r w:rsidR="006445AD" w:rsidRPr="001A3C97">
        <w:rPr>
          <w:rFonts w:ascii="Times New Roman" w:hAnsi="Times New Roman" w:cs="Times New Roman"/>
          <w:sz w:val="24"/>
          <w:szCs w:val="24"/>
        </w:rPr>
        <w:t xml:space="preserve">, </w:t>
      </w:r>
      <w:r w:rsidR="006445AD" w:rsidRPr="001A3C97">
        <w:rPr>
          <w:rFonts w:ascii="Times New Roman" w:hAnsi="Times New Roman" w:cs="Times New Roman"/>
          <w:sz w:val="24"/>
        </w:rPr>
        <w:t xml:space="preserve">as conversion of guild-specific preferred habitat to less suitable habitat can lead to reductions in guild richness </w:t>
      </w:r>
      <w:r w:rsidR="006445AD"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006445AD" w:rsidRPr="001A3C97">
        <w:rPr>
          <w:rFonts w:ascii="Times New Roman" w:hAnsi="Times New Roman" w:cs="Times New Roman"/>
          <w:sz w:val="24"/>
        </w:rPr>
        <w:fldChar w:fldCharType="separate"/>
      </w:r>
      <w:r w:rsidR="006445AD" w:rsidRPr="001A3C97">
        <w:rPr>
          <w:rFonts w:ascii="Times New Roman" w:hAnsi="Times New Roman" w:cs="Times New Roman"/>
          <w:noProof/>
          <w:sz w:val="24"/>
        </w:rPr>
        <w:t>(Aratrakorn et al. 2006, Zurita et al. 2006)</w:t>
      </w:r>
      <w:r w:rsidR="006445AD" w:rsidRPr="001A3C97">
        <w:rPr>
          <w:rFonts w:ascii="Times New Roman" w:hAnsi="Times New Roman" w:cs="Times New Roman"/>
          <w:sz w:val="24"/>
        </w:rPr>
        <w:fldChar w:fldCharType="end"/>
      </w:r>
      <w:r w:rsidR="006445AD" w:rsidRPr="001A3C97">
        <w:rPr>
          <w:rFonts w:ascii="Times New Roman" w:hAnsi="Times New Roman" w:cs="Times New Roman"/>
          <w:sz w:val="24"/>
        </w:rPr>
        <w:t xml:space="preserve"> and increased </w:t>
      </w:r>
      <w:r w:rsidRPr="001A3C97">
        <w:rPr>
          <w:rFonts w:ascii="Times New Roman" w:hAnsi="Times New Roman" w:cs="Times New Roman"/>
          <w:sz w:val="24"/>
          <w:szCs w:val="24"/>
        </w:rPr>
        <w:t>edge</w:t>
      </w:r>
      <w:r w:rsidR="006445AD" w:rsidRPr="001A3C97">
        <w:rPr>
          <w:rFonts w:ascii="Times New Roman" w:hAnsi="Times New Roman" w:cs="Times New Roman"/>
          <w:sz w:val="24"/>
          <w:szCs w:val="24"/>
        </w:rPr>
        <w:t xml:space="preserve"> habitat</w:t>
      </w:r>
      <w:r w:rsidRPr="001A3C97">
        <w:rPr>
          <w:rFonts w:ascii="Times New Roman" w:hAnsi="Times New Roman" w:cs="Times New Roman"/>
          <w:sz w:val="24"/>
          <w:szCs w:val="24"/>
        </w:rPr>
        <w:t xml:space="preserve"> </w:t>
      </w:r>
      <w:r w:rsidR="006445AD" w:rsidRPr="001A3C97">
        <w:rPr>
          <w:rFonts w:ascii="Times New Roman" w:hAnsi="Times New Roman" w:cs="Times New Roman"/>
          <w:sz w:val="24"/>
          <w:szCs w:val="24"/>
        </w:rPr>
        <w:t>can result in increases in</w:t>
      </w:r>
      <w:r w:rsidRPr="001A3C97">
        <w:rPr>
          <w:rFonts w:ascii="Times New Roman" w:hAnsi="Times New Roman" w:cs="Times New Roman"/>
          <w:sz w:val="24"/>
          <w:szCs w:val="24"/>
        </w:rPr>
        <w:t xml:space="preserve"> generalist richness but </w:t>
      </w:r>
      <w:r w:rsidR="006445AD" w:rsidRPr="001A3C97">
        <w:rPr>
          <w:rFonts w:ascii="Times New Roman" w:hAnsi="Times New Roman" w:cs="Times New Roman"/>
          <w:sz w:val="24"/>
          <w:szCs w:val="24"/>
        </w:rPr>
        <w:t>decreases in</w:t>
      </w:r>
      <w:r w:rsidRPr="001A3C97">
        <w:rPr>
          <w:rFonts w:ascii="Times New Roman" w:hAnsi="Times New Roman" w:cs="Times New Roman"/>
          <w:sz w:val="24"/>
          <w:szCs w:val="24"/>
        </w:rPr>
        <w:t xml:space="preserve"> specialist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(Jones et al. 2000)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In summary, </w:t>
      </w:r>
      <w:r w:rsidR="00B0426A" w:rsidRPr="001A3C97">
        <w:rPr>
          <w:rFonts w:ascii="Times New Roman" w:hAnsi="Times New Roman" w:cs="Times New Roman"/>
          <w:sz w:val="24"/>
          <w:szCs w:val="24"/>
        </w:rPr>
        <w:t xml:space="preserve">landscape-scale harvest intensity </w:t>
      </w:r>
      <w:r w:rsidRPr="001A3C97">
        <w:rPr>
          <w:rFonts w:ascii="Times New Roman" w:hAnsi="Times New Roman" w:cs="Times New Roman"/>
          <w:sz w:val="24"/>
          <w:szCs w:val="24"/>
        </w:rPr>
        <w:t xml:space="preserve">may </w:t>
      </w:r>
      <w:r w:rsidR="00B0426A" w:rsidRPr="001A3C97">
        <w:rPr>
          <w:rFonts w:ascii="Times New Roman" w:hAnsi="Times New Roman" w:cs="Times New Roman"/>
          <w:sz w:val="24"/>
          <w:szCs w:val="24"/>
        </w:rPr>
        <w:t xml:space="preserve">differentially </w:t>
      </w:r>
      <w:r w:rsidRPr="001A3C97">
        <w:rPr>
          <w:rFonts w:ascii="Times New Roman" w:hAnsi="Times New Roman" w:cs="Times New Roman"/>
          <w:sz w:val="24"/>
          <w:szCs w:val="24"/>
        </w:rPr>
        <w:t>affect forest bird assemblages.</w:t>
      </w:r>
    </w:p>
    <w:p w14:paraId="16DFEE52" w14:textId="25CBE866" w:rsidR="00A81645" w:rsidRPr="001A3C97" w:rsidRDefault="002C5F42"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Knowledge gap</w:t>
      </w:r>
    </w:p>
    <w:p w14:paraId="27C67FB4" w14:textId="07AA8DBD" w:rsidR="00A81645"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Forest managers often aim to balance or combine the economic benefits of timber harvest with the maintenance of wildlife habitat, biodiversity, and ecosystem function. Forest songbirds exhibit varying responses to timber harvest</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forests","type":"article-journal","volume":"61"},"uris":["http://www.mendeley.com/documents/?uuid=ab87f55c-e702-3d1e-9e0f-886cf8895980"]},{"id":"ITEM-3","itemData":{"DOI":"10.1046/j.1523-1739.1999.97226.x","ISBN":"08888892","ISSN":"08888892","PMID":"1160","abstract":"We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Biology","id":"ITEM-3","issue":"1","issued":{"date-parts":[["1999","2","1"]]},"page":"58-66","publisher":"Wiley/Blackwell (10.1111)","title":"Effects of selective logging on forest bird populations in a fragmented landscape","type":"article-journal","volume":"13"},"uris":["http://www.mendeley.com/documents/?uuid=88e2116c-cab4-3fa4-b13d-687800516e75"]}],"mendeley":{"formattedCitation":"(Thompson et al. 1992, Annand and Thompson 1997, Robinson and Robinson 1999)","plainTextFormattedCitation":"(Thompson et al. 1992, Annand and Thompson 1997, Robinson and Robinson 1999)","previouslyFormattedCitation":"(Thompson et al. 1992, Annand and Thompson 1997, Robinson and Robinson 1999)"},"properties":{"noteIndex":0},"schema":"https://github.com/citation-style-language/schema/raw/master/csl-citation.json"}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(Thompson et al. 1992, Annand and Thompson 1997, Robinson and Robinson 1999)</w:t>
      </w:r>
      <w:r w:rsidR="00023E2F"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which can alter forest composition, configuration, and connectivity on a landscape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(e.g., Spies et al. 1994)</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Thus, timber </w:t>
      </w:r>
      <w:r w:rsidR="005A0C9D"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can be potentially </w:t>
      </w:r>
      <w:r w:rsidRPr="001A3C97">
        <w:rPr>
          <w:rFonts w:ascii="Times New Roman" w:hAnsi="Times New Roman" w:cs="Times New Roman"/>
          <w:sz w:val="24"/>
          <w:szCs w:val="24"/>
        </w:rPr>
        <w:lastRenderedPageBreak/>
        <w:t xml:space="preserve">used as a landscape-level </w:t>
      </w:r>
      <w:r w:rsidR="005A0C9D" w:rsidRPr="001A3C97">
        <w:rPr>
          <w:rFonts w:ascii="Times New Roman" w:hAnsi="Times New Roman" w:cs="Times New Roman"/>
          <w:sz w:val="24"/>
          <w:szCs w:val="24"/>
        </w:rPr>
        <w:t xml:space="preserve">management </w:t>
      </w:r>
      <w:r w:rsidRPr="001A3C97">
        <w:rPr>
          <w:rFonts w:ascii="Times New Roman" w:hAnsi="Times New Roman" w:cs="Times New Roman"/>
          <w:sz w:val="24"/>
          <w:szCs w:val="24"/>
        </w:rPr>
        <w:t xml:space="preserve">tool to promote both early-successional and mature forest songbird populations and diversity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(Petit et al. 1995)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However, we have an incomplete understanding of how birds respond over time to </w:t>
      </w:r>
      <w:r w:rsidR="00FE0207"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 xml:space="preserve">. Except for a few recent </w:t>
      </w:r>
      <w:commentRangeStart w:id="9"/>
      <w:r w:rsidRPr="001A3C97">
        <w:rPr>
          <w:rFonts w:ascii="Times New Roman" w:hAnsi="Times New Roman" w:cs="Times New Roman"/>
          <w:sz w:val="24"/>
          <w:szCs w:val="24"/>
        </w:rPr>
        <w:t xml:space="preserve">studies, such as </w:t>
      </w:r>
      <w:r w:rsidR="00023E2F"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birds","type":"article-journal","volume":"408"},"uris":["http://www.mendeley.com/documents/?uuid=baaa68cf-a791-3627-928e-85e6413f4973"]}],"mendeley":{"formattedCitation":"(Perry et al. 2018)","manualFormatting":"Perry et al. (2018)","plainTextFormattedCitation":"(Perry et al. 2018)","previouslyFormattedCitation":"(Perry et al. 2018)"},"properties":{"noteIndex":0},"schema":"https://github.com/citation-style-language/schema/raw/master/csl-citation.json"}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Perry et al. (2018)</w:t>
      </w:r>
      <w:r w:rsidR="00023E2F" w:rsidRPr="001A3C97">
        <w:rPr>
          <w:rFonts w:ascii="Times New Roman" w:hAnsi="Times New Roman" w:cs="Times New Roman"/>
          <w:sz w:val="24"/>
          <w:szCs w:val="24"/>
        </w:rPr>
        <w:fldChar w:fldCharType="end"/>
      </w:r>
      <w:r w:rsidR="008E58AE" w:rsidRPr="001A3C97">
        <w:rPr>
          <w:rFonts w:ascii="Times New Roman" w:hAnsi="Times New Roman" w:cs="Times New Roman"/>
          <w:sz w:val="24"/>
          <w:szCs w:val="24"/>
        </w:rPr>
        <w:t xml:space="preserve"> and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Applications","id":"ITEM-1","issue":"8","issued":{"date-parts":[["2019","12","30"]]},"title":"Effects of forest management on vertebrates: synthesizing two decades of data from hardwood forests in Missouri, USA","type":"article-journal","volume":"29"},"uris":["http://www.mendeley.com/documents/?uuid=7fc1b267-f404-363d-84d8-53c3fd1bfd8c"]}],"mendeley":{"formattedCitation":"(Kellner et al. 2019)","manualFormatting":"Kellner et al. (2019)","plainTextFormattedCitation":"(Kellner et al. 2019)","previouslyFormattedCitation":"(Kellner et al. 2019)"},"properties":{"noteIndex":0},"schema":"https://github.com/citation-style-language/schema/raw/master/csl-citation.json"}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Kellner et al. (2019)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previous </w:t>
      </w:r>
      <w:commentRangeEnd w:id="9"/>
      <w:r w:rsidR="004213DC">
        <w:rPr>
          <w:rStyle w:val="CommentReference"/>
        </w:rPr>
        <w:commentReference w:id="9"/>
      </w:r>
      <w:r w:rsidRPr="001A3C97">
        <w:rPr>
          <w:rFonts w:ascii="Times New Roman" w:hAnsi="Times New Roman" w:cs="Times New Roman"/>
          <w:sz w:val="24"/>
          <w:szCs w:val="24"/>
        </w:rPr>
        <w:t xml:space="preserve">studies have traditionally focused on </w:t>
      </w:r>
      <w:r w:rsidR="00BE182F" w:rsidRPr="001A3C97">
        <w:rPr>
          <w:rFonts w:ascii="Times New Roman" w:hAnsi="Times New Roman" w:cs="Times New Roman"/>
          <w:sz w:val="24"/>
          <w:szCs w:val="24"/>
        </w:rPr>
        <w:t>single harvest types or single harvesting events</w:t>
      </w:r>
      <w:r w:rsidRPr="001A3C97">
        <w:rPr>
          <w:rFonts w:ascii="Times New Roman" w:hAnsi="Times New Roman" w:cs="Times New Roman"/>
          <w:sz w:val="24"/>
          <w:szCs w:val="24"/>
        </w:rPr>
        <w:t xml:space="preserve">, or they examined avian responses at control and harvested sites on limited (i.e., stand- and patch-level) scales (e.g.,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{"citationItems":[{"id":"ITEM-1","itemData":{"DOI":"10.2307/3808701","ISBN":"0022-541X","ISSN":"0022541X","abstract":"In central Appalachian hardwood stands songbirds were classified into groups of species that selected territories with similar habitat features. The degree of canopy closure of trees &gt;7.3 m tall and the density of vegetation &lt;1.8 m tall were the most important habitat features. Discriminant analysis was used to separate bird species into 5 groups based on habitat selection: (1) closed-canopy-obligatory species included the ovenbird (Seiurus aurocapillus), white-breasted nuthatch (Sitta carolinensis), wood thrush (Hylocichla mustelina), and American redstart (Setophaga ruticilla); (2) species skewed toward closed canopy were the black-and-white warbler (Mniotilta varia), Carolina chickadee (Parus carolinensis), cardinal (Cardinalis cardinalis), hooded warbler (Wilsonia citrina), red-eyed vireo (Vireo olivaceus), scarlet tanager (Piranga olivacea), tufted titmouse (Parus bicolor), and blue-gray gnatcatcher (Polioptila caerulea); (3) centrally distributed species included the eastern wood pewee (Contopus virens) and great crested flycatcher (Myiarchus crinitus); (4) species skewed toward open canopy were the Carolina wren (Thryothorus ludovicianus), rufous-sided towhee (Pipilo erythrophthalmus), and indigo bunting (Passerina cyanea); and (5) obligatory open-canopy species included the yellow-breasted chat (Icteria virens), field sparrow (Spizella pusilla), prairie warbler (Dendroica discolor), and eastern bluebird (Sialia sialis). Changes in groups can be predicted by the change in configuration of overstory and understory vegetation. Bird succession following cutting generally follows sequentially from open-canopy-obligatory to closed-canopy-obligatory species; however, the initial stage depends upon the degree to which the stand was opened.","author":[{"dropping-particle":"","family":"Crawford","given":"H. S.","non-dropping-particle":"","parse-names":false,"suffix":""},{"dropping-particle":"","family":"Hooper","given":"R. G.","non-dropping-particle":"","parse-names":false,"suffix":""},{"dropping-particle":"","family":"Titterington","given":"R. W.","non-dropping-particle":"","parse-names":false,"suffix":""}],"container-title":"Journal of Wildlife Management","id":"ITEM-1","issue":"3","issued":{"date-parts":[["1981","7"]]},"page":"680-692","title":"Songbird population response to silvicultural practices in central Appalachian hardwoods","type":"article-journal","volume":"45"},"uris":["http://www.mendeley.com/documents/?uuid=1e19c0b0-9986-39ab-8935-ff758069d3cb"]},{"id":"ITEM-2","itemData":{"DOI":"10.1016/S0378-1127(97)00213-2","ISBN":"0378-1127","ISSN":"03781127","PMID":"769","abstract":"Assessment of faunal distribution in relation to landscape features is becoming increasingly popular. Technological advances in remote sensing have encouraged regional analyses of the distributions of terrestrial vertebrates. Comparisons of the strength of association of habitat characteristics at various scales of measurement of habitat structure are rare. We compared the associations of forest cover-type, stand size-class, and stand structure to abundance of breeding bird species in managed forest in northern New England. We surveyed breeding birds and measured stand structure in 20 stands to test the hypothesis that forest cover-type, stand size-class, and structure variables were equally associated with numbers of forest birds. We fit regression models to data from each data source to predict the log number of individuals for each species. We restricted our analyses to cover-types with &gt; 1 size-class and to size-classes representing &gt; 1 cover-type, and restricted our comparisons to bird species with at least 10 observations/yr for 2 yr. Of 31 bird species that met our criteria for analysis, a significant (P &lt; 0.05) association was detected between bird abundance and structure data for 30 species, cover-type data for 19 species, and size-class data for 10 species. Stand structure was the best predictor of bird abundance for 25 species, cover-type for 5 species, and size-class for none. Of the 14 structure variables used in the analyses, total foliage volume of large and mid-size deciduous trees, density of mid-size trees, total woody stem density, total deciduous understory volume and total volume of large conifers were most frequently important in explaining variation in species abundances. Although each species had a unique set of structural affinities, multi-layered stands are apparently more important to long-distance migrants, in general, than to resident/short distance migrants. Large-scale efforts to identify important habitats, assess degree of protection, or monitor species/habitat trends are important to conservation. For forest birds, such efforts must include estimates of the factors to which the species of concern respond. At the stand scale in New England, it seems that bird abundance is more strongly associated with forest structure than with forest cover-type or stand size-class.","author":[{"dropping-particle":"","family":"DeGraaf","given":"Richard M","non-dropping-particle":"","parse-names":false,"suffix":""},{"dropping-particle":"","family":"Hestbeck","given":"Jay B","non-dropping-particle":"","parse-names":false,"suffix":""},{"dropping-particle":"","family":"Yamasaki","given":"Mariko","non-dropping-particle":"","parse-names":false,"suffix":""}],"container-title":"Forest Ecology and Management","id":"ITEM-2","issue":"2-3","issued":{"date-parts":[["1998"]]},"page":"217-233","title":"Associations between breeding bird abundance and stand structure in the White Mountains, New Hampshire and Maine, USA","type":"article-journal","volume":"103"},"uris":["http://www.mendeley.com/documents/?uuid=f0db0ebd-dbe5-36ab-8589-75f8ac187e27"]},{"id":"ITEM-3","itemData":{"DOI":"10.1016/j.foreco.2010.10.020","ISBN":"03781127","ISSN":"03781127","abstract":"Spatial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Management","id":"ITEM-3","issue":"3","issued":{"date-parts":[["2011"]]},"page":"373-380","title":"Predicting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Appalachians","type":"article-journal","volume":"261"},"uris":["http://www.mendeley.com/documents/?uuid=52cdb83f-51fc-44e7-bbe2-1f51f4667e09"]}],"mendeley":{"formattedCitation":"(Crawford et al. 1981, DeGraaf et al. 1998, McDermott et al. 2011)","manualFormatting":"Crawford et al. 1981, DeGraaf et al. 1998, McDermott et al. 2011)","plainTextFormattedCitation":"(Crawford et al. 1981, DeGraaf et al. 1998, McDermott et al. 2011)","previouslyFormattedCitation":"(Crawford et al. 1981, DeGraaf et al. 1998, McDermott et al. 2011)"},"properties":{"noteIndex":0},"schema":"https://github.com/citation-style-language/schema/raw/master/csl-citation.json"}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Crawford et al. 1981, DeGraaf et al. 1998, McDermott et al. 2011)</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neglecting landscape-level trends</w:t>
      </w:r>
      <w:r w:rsidR="00BE182F" w:rsidRPr="001A3C97">
        <w:rPr>
          <w:rFonts w:ascii="Times New Roman" w:hAnsi="Times New Roman" w:cs="Times New Roman"/>
          <w:sz w:val="24"/>
          <w:szCs w:val="24"/>
        </w:rPr>
        <w:t xml:space="preserve"> resulting from active forest management using multiple harvesting methods</w:t>
      </w:r>
      <w:r w:rsidRPr="001A3C97">
        <w:rPr>
          <w:rFonts w:ascii="Times New Roman" w:hAnsi="Times New Roman" w:cs="Times New Roman"/>
          <w:sz w:val="24"/>
          <w:szCs w:val="24"/>
        </w:rPr>
        <w:t>. Furthermore, these studies tend to be short-term, lasting 1–3 years, and</w:t>
      </w:r>
      <w:r w:rsidR="003B2FD2" w:rsidRPr="001A3C97">
        <w:rPr>
          <w:rFonts w:ascii="Times New Roman" w:hAnsi="Times New Roman" w:cs="Times New Roman"/>
          <w:sz w:val="24"/>
          <w:szCs w:val="24"/>
        </w:rPr>
        <w:t xml:space="preserve"> focused on immediate impacts that</w:t>
      </w:r>
      <w:r w:rsidRPr="001A3C97">
        <w:rPr>
          <w:rFonts w:ascii="Times New Roman" w:hAnsi="Times New Roman" w:cs="Times New Roman"/>
          <w:sz w:val="24"/>
          <w:szCs w:val="24"/>
        </w:rPr>
        <w:t xml:space="preserve"> may not reflect the full temporal response to the management practices under study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(Sallabanks et al. 2000, Loehle et al. 2005)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Thus, long-term research is needed to investigate </w:t>
      </w:r>
      <w:r w:rsidR="00FE0207" w:rsidRPr="001A3C97">
        <w:rPr>
          <w:rFonts w:ascii="Times New Roman" w:hAnsi="Times New Roman" w:cs="Times New Roman"/>
          <w:sz w:val="24"/>
          <w:szCs w:val="24"/>
        </w:rPr>
        <w:t xml:space="preserve">the </w:t>
      </w:r>
      <w:r w:rsidRPr="001A3C97">
        <w:rPr>
          <w:rFonts w:ascii="Times New Roman" w:hAnsi="Times New Roman" w:cs="Times New Roman"/>
          <w:sz w:val="24"/>
          <w:szCs w:val="24"/>
        </w:rPr>
        <w:t>response of bird communities</w:t>
      </w:r>
      <w:r w:rsidR="00FE0207"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through time</w:t>
      </w:r>
      <w:r w:rsidR="00FE0207" w:rsidRPr="001A3C97">
        <w:rPr>
          <w:rFonts w:ascii="Times New Roman" w:hAnsi="Times New Roman" w:cs="Times New Roman"/>
          <w:sz w:val="24"/>
          <w:szCs w:val="24"/>
        </w:rPr>
        <w:t xml:space="preserve"> in forested landscapes with varying levels of timber harvest intensity</w:t>
      </w:r>
      <w:r w:rsidR="00E46F83" w:rsidRPr="001A3C97">
        <w:rPr>
          <w:rFonts w:ascii="Times New Roman" w:hAnsi="Times New Roman" w:cs="Times New Roman"/>
          <w:sz w:val="24"/>
          <w:szCs w:val="24"/>
        </w:rPr>
        <w:t>, particularly within the Central Appalachians region</w:t>
      </w:r>
      <w:r w:rsidRPr="001A3C97">
        <w:rPr>
          <w:rFonts w:ascii="Times New Roman" w:hAnsi="Times New Roman" w:cs="Times New Roman"/>
          <w:sz w:val="24"/>
          <w:szCs w:val="24"/>
        </w:rPr>
        <w:t>.</w:t>
      </w:r>
    </w:p>
    <w:p w14:paraId="051DF3E9" w14:textId="7C7BE462" w:rsidR="00A81645" w:rsidRPr="001A3C97" w:rsidRDefault="00A81645"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t>Purpose</w:t>
      </w:r>
      <w:r w:rsidR="00DC4E88" w:rsidRPr="001A3C97">
        <w:rPr>
          <w:rFonts w:ascii="Times New Roman" w:hAnsi="Times New Roman" w:cs="Times New Roman"/>
          <w:b/>
          <w:sz w:val="24"/>
          <w:szCs w:val="24"/>
        </w:rPr>
        <w:t>,</w:t>
      </w:r>
      <w:r w:rsidRPr="001A3C97">
        <w:rPr>
          <w:rFonts w:ascii="Times New Roman" w:hAnsi="Times New Roman" w:cs="Times New Roman"/>
          <w:b/>
          <w:sz w:val="24"/>
          <w:szCs w:val="24"/>
        </w:rPr>
        <w:t xml:space="preserve"> objectives</w:t>
      </w:r>
      <w:r w:rsidR="00DC4E88" w:rsidRPr="001A3C97">
        <w:rPr>
          <w:rFonts w:ascii="Times New Roman" w:hAnsi="Times New Roman" w:cs="Times New Roman"/>
          <w:b/>
          <w:sz w:val="24"/>
          <w:szCs w:val="24"/>
        </w:rPr>
        <w:t>, and hypotheses</w:t>
      </w:r>
    </w:p>
    <w:p w14:paraId="25B37160" w14:textId="07691D56" w:rsidR="008A07A9"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purpose of this study </w:t>
      </w:r>
      <w:r w:rsidR="008A07A9" w:rsidRPr="001A3C97">
        <w:rPr>
          <w:rFonts w:ascii="Times New Roman" w:hAnsi="Times New Roman" w:cs="Times New Roman"/>
          <w:sz w:val="24"/>
          <w:szCs w:val="24"/>
        </w:rPr>
        <w:t>was</w:t>
      </w:r>
      <w:r w:rsidRPr="001A3C97">
        <w:rPr>
          <w:rFonts w:ascii="Times New Roman" w:hAnsi="Times New Roman" w:cs="Times New Roman"/>
          <w:sz w:val="24"/>
          <w:szCs w:val="24"/>
        </w:rPr>
        <w:t xml:space="preserve"> to </w:t>
      </w:r>
      <w:r w:rsidR="008A07A9" w:rsidRPr="001A3C97">
        <w:rPr>
          <w:rFonts w:ascii="Times New Roman" w:hAnsi="Times New Roman" w:cs="Times New Roman"/>
          <w:sz w:val="24"/>
          <w:szCs w:val="24"/>
        </w:rPr>
        <w:t>quantify</w:t>
      </w:r>
      <w:r w:rsidRPr="001A3C97">
        <w:rPr>
          <w:rFonts w:ascii="Times New Roman" w:hAnsi="Times New Roman" w:cs="Times New Roman"/>
          <w:sz w:val="24"/>
          <w:szCs w:val="24"/>
        </w:rPr>
        <w:t xml:space="preserve"> long-term avian responses to </w:t>
      </w:r>
      <w:r w:rsidR="008A07A9" w:rsidRPr="001A3C97">
        <w:rPr>
          <w:rFonts w:ascii="Times New Roman" w:hAnsi="Times New Roman" w:cs="Times New Roman"/>
          <w:sz w:val="24"/>
          <w:szCs w:val="24"/>
        </w:rPr>
        <w:t xml:space="preserve">landscape-scale forest management and compare changes over time in avian diversity, abundance, and </w:t>
      </w:r>
      <w:r w:rsidR="00F80E24" w:rsidRPr="001A3C97">
        <w:rPr>
          <w:rFonts w:ascii="Times New Roman" w:hAnsi="Times New Roman" w:cs="Times New Roman"/>
          <w:sz w:val="24"/>
          <w:szCs w:val="24"/>
        </w:rPr>
        <w:t>population dynamics</w:t>
      </w:r>
      <w:r w:rsidR="008A07A9" w:rsidRPr="001A3C97">
        <w:rPr>
          <w:rFonts w:ascii="Times New Roman" w:hAnsi="Times New Roman" w:cs="Times New Roman"/>
          <w:sz w:val="24"/>
          <w:szCs w:val="24"/>
        </w:rPr>
        <w:t xml:space="preserve"> from two Central Appalachian forested landscapes that varied in timber harvest intensity. My specific objectives were to examine the influence and effect of interactions between time and landscape-level timber harvest intensity on breeding season songbird guild richness, focal species abundance, and focal species nest success.</w:t>
      </w:r>
      <w:r w:rsidR="008458BD" w:rsidRPr="001A3C97">
        <w:rPr>
          <w:rFonts w:ascii="Times New Roman" w:hAnsi="Times New Roman" w:cs="Times New Roman"/>
          <w:sz w:val="24"/>
          <w:szCs w:val="24"/>
        </w:rPr>
        <w:t xml:space="preserve"> I focused on 2 landscapes with diverging forest management prescriptions: (1) an actively harvested landscape </w:t>
      </w:r>
      <w:r w:rsidR="005A4E9F" w:rsidRPr="001A3C97">
        <w:rPr>
          <w:rFonts w:ascii="Times New Roman" w:hAnsi="Times New Roman" w:cs="Times New Roman"/>
          <w:sz w:val="24"/>
          <w:szCs w:val="24"/>
        </w:rPr>
        <w:t>with &gt;</w:t>
      </w:r>
      <w:r w:rsidR="007A6652" w:rsidRPr="001A3C97">
        <w:rPr>
          <w:rFonts w:ascii="Times New Roman" w:hAnsi="Times New Roman" w:cs="Times New Roman"/>
          <w:sz w:val="24"/>
          <w:szCs w:val="24"/>
        </w:rPr>
        <w:t>6</w:t>
      </w:r>
      <w:r w:rsidR="00556F27" w:rsidRPr="001A3C97">
        <w:rPr>
          <w:rFonts w:ascii="Times New Roman" w:hAnsi="Times New Roman" w:cs="Times New Roman"/>
          <w:sz w:val="24"/>
          <w:szCs w:val="24"/>
        </w:rPr>
        <w:t>0</w:t>
      </w:r>
      <w:r w:rsidR="005A4E9F" w:rsidRPr="001A3C97">
        <w:rPr>
          <w:rFonts w:ascii="Times New Roman" w:hAnsi="Times New Roman" w:cs="Times New Roman"/>
          <w:sz w:val="24"/>
          <w:szCs w:val="24"/>
        </w:rPr>
        <w:t xml:space="preserve">% of its area experiencing </w:t>
      </w:r>
      <w:r w:rsidR="00A6190D" w:rsidRPr="001A3C97">
        <w:rPr>
          <w:rFonts w:ascii="Times New Roman" w:hAnsi="Times New Roman" w:cs="Times New Roman"/>
          <w:sz w:val="24"/>
          <w:szCs w:val="24"/>
        </w:rPr>
        <w:t>diameter-limit harvest, two-age harvest, or</w:t>
      </w:r>
      <w:r w:rsidR="005A4E9F" w:rsidRPr="001A3C97">
        <w:rPr>
          <w:rFonts w:ascii="Times New Roman" w:hAnsi="Times New Roman" w:cs="Times New Roman"/>
          <w:sz w:val="24"/>
          <w:szCs w:val="24"/>
        </w:rPr>
        <w:t xml:space="preserve"> clear-cutting</w:t>
      </w:r>
      <w:r w:rsidR="005F2D09" w:rsidRPr="001A3C97">
        <w:rPr>
          <w:rFonts w:ascii="Times New Roman" w:hAnsi="Times New Roman" w:cs="Times New Roman"/>
          <w:sz w:val="24"/>
          <w:szCs w:val="24"/>
        </w:rPr>
        <w:t xml:space="preserve"> during the study period</w:t>
      </w:r>
      <w:r w:rsidR="00182AF6" w:rsidRPr="001A3C97">
        <w:rPr>
          <w:rFonts w:ascii="Times New Roman" w:hAnsi="Times New Roman" w:cs="Times New Roman"/>
          <w:sz w:val="24"/>
          <w:szCs w:val="24"/>
        </w:rPr>
        <w:t xml:space="preserve"> (1993–2009)</w:t>
      </w:r>
      <w:r w:rsidR="005A4E9F" w:rsidRPr="001A3C97">
        <w:rPr>
          <w:rFonts w:ascii="Times New Roman" w:hAnsi="Times New Roman" w:cs="Times New Roman"/>
          <w:sz w:val="24"/>
          <w:szCs w:val="24"/>
        </w:rPr>
        <w:t>, and (2) a minimally harvested landscape with &lt;</w:t>
      </w:r>
      <w:r w:rsidR="002971CA" w:rsidRPr="001A3C97">
        <w:rPr>
          <w:rFonts w:ascii="Times New Roman" w:hAnsi="Times New Roman" w:cs="Times New Roman"/>
          <w:sz w:val="24"/>
          <w:szCs w:val="24"/>
        </w:rPr>
        <w:t>1</w:t>
      </w:r>
      <w:r w:rsidR="005A4E9F" w:rsidRPr="001A3C97">
        <w:rPr>
          <w:rFonts w:ascii="Times New Roman" w:hAnsi="Times New Roman" w:cs="Times New Roman"/>
          <w:sz w:val="24"/>
          <w:szCs w:val="24"/>
        </w:rPr>
        <w:t>% of its area experiencing two-age harvest or clear-cutting</w:t>
      </w:r>
      <w:r w:rsidR="005F2D09" w:rsidRPr="001A3C97">
        <w:rPr>
          <w:rFonts w:ascii="Times New Roman" w:hAnsi="Times New Roman" w:cs="Times New Roman"/>
          <w:sz w:val="24"/>
          <w:szCs w:val="24"/>
        </w:rPr>
        <w:t xml:space="preserve"> </w:t>
      </w:r>
      <w:r w:rsidR="00BC6754" w:rsidRPr="001A3C97">
        <w:rPr>
          <w:rFonts w:ascii="Times New Roman" w:hAnsi="Times New Roman" w:cs="Times New Roman"/>
          <w:sz w:val="24"/>
          <w:szCs w:val="24"/>
        </w:rPr>
        <w:t xml:space="preserve">approximately 10–15 years </w:t>
      </w:r>
      <w:r w:rsidR="005F2D09" w:rsidRPr="001A3C97">
        <w:rPr>
          <w:rFonts w:ascii="Times New Roman" w:hAnsi="Times New Roman" w:cs="Times New Roman"/>
          <w:sz w:val="24"/>
          <w:szCs w:val="24"/>
        </w:rPr>
        <w:t>prior to the study period</w:t>
      </w:r>
      <w:r w:rsidR="005A4E9F" w:rsidRPr="001A3C97">
        <w:rPr>
          <w:rFonts w:ascii="Times New Roman" w:hAnsi="Times New Roman" w:cs="Times New Roman"/>
          <w:sz w:val="24"/>
          <w:szCs w:val="24"/>
        </w:rPr>
        <w:t>.</w:t>
      </w:r>
    </w:p>
    <w:p w14:paraId="7A22DC55" w14:textId="248CA423" w:rsidR="008A07A9" w:rsidRPr="001A3C97" w:rsidRDefault="008A07A9" w:rsidP="008A07A9">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In this study, I tested the hypothesis that long-term</w:t>
      </w:r>
      <w:r w:rsidR="008458BD" w:rsidRPr="001A3C97">
        <w:rPr>
          <w:rFonts w:ascii="Times New Roman" w:hAnsi="Times New Roman" w:cs="Times New Roman"/>
          <w:sz w:val="24"/>
          <w:szCs w:val="24"/>
        </w:rPr>
        <w:t xml:space="preserve"> temporal</w:t>
      </w:r>
      <w:r w:rsidRPr="001A3C97">
        <w:rPr>
          <w:rFonts w:ascii="Times New Roman" w:hAnsi="Times New Roman" w:cs="Times New Roman"/>
          <w:sz w:val="24"/>
          <w:szCs w:val="24"/>
        </w:rPr>
        <w:t xml:space="preserve"> trends in forest songbird communities</w:t>
      </w:r>
      <w:r w:rsidR="00EA1174"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during the breeding season are </w:t>
      </w:r>
      <w:bookmarkStart w:id="10" w:name="_Hlk128419981"/>
      <w:r w:rsidRPr="001A3C97">
        <w:rPr>
          <w:rFonts w:ascii="Times New Roman" w:hAnsi="Times New Roman" w:cs="Times New Roman"/>
          <w:sz w:val="24"/>
          <w:szCs w:val="24"/>
        </w:rPr>
        <w:t xml:space="preserve">mediated by </w:t>
      </w:r>
      <w:bookmarkEnd w:id="10"/>
      <w:r w:rsidR="008458BD" w:rsidRPr="001A3C97">
        <w:rPr>
          <w:rFonts w:ascii="Times New Roman" w:hAnsi="Times New Roman" w:cs="Times New Roman"/>
          <w:sz w:val="24"/>
          <w:szCs w:val="24"/>
        </w:rPr>
        <w:t xml:space="preserve">landscape-level </w:t>
      </w:r>
      <w:r w:rsidR="00EA1174" w:rsidRPr="001A3C97">
        <w:rPr>
          <w:rFonts w:ascii="Times New Roman" w:hAnsi="Times New Roman" w:cs="Times New Roman"/>
          <w:sz w:val="24"/>
          <w:szCs w:val="24"/>
        </w:rPr>
        <w:t>forest management</w:t>
      </w:r>
      <w:r w:rsidRPr="001A3C97">
        <w:rPr>
          <w:rFonts w:ascii="Times New Roman" w:hAnsi="Times New Roman" w:cs="Times New Roman"/>
          <w:sz w:val="24"/>
          <w:szCs w:val="24"/>
        </w:rPr>
        <w:t xml:space="preserve">. </w:t>
      </w:r>
      <w:r w:rsidR="008458BD" w:rsidRPr="001A3C97">
        <w:rPr>
          <w:rFonts w:ascii="Times New Roman" w:hAnsi="Times New Roman" w:cs="Times New Roman"/>
          <w:sz w:val="24"/>
          <w:szCs w:val="24"/>
        </w:rPr>
        <w:t xml:space="preserve">I predicted that trends over time in diversity, abundance, and nest success would vary by guild designation and </w:t>
      </w:r>
      <w:r w:rsidR="00EA1174" w:rsidRPr="001A3C97">
        <w:rPr>
          <w:rFonts w:ascii="Times New Roman" w:hAnsi="Times New Roman" w:cs="Times New Roman"/>
          <w:sz w:val="24"/>
          <w:szCs w:val="24"/>
        </w:rPr>
        <w:t>landscape (i.e., level of timber harvest intensity)</w:t>
      </w:r>
      <w:r w:rsidR="008458BD" w:rsidRPr="001A3C97">
        <w:rPr>
          <w:rFonts w:ascii="Times New Roman" w:hAnsi="Times New Roman" w:cs="Times New Roman"/>
          <w:sz w:val="24"/>
          <w:szCs w:val="24"/>
        </w:rPr>
        <w:t xml:space="preserve">. For example, </w:t>
      </w:r>
      <w:r w:rsidR="005143B2" w:rsidRPr="001A3C97">
        <w:rPr>
          <w:rFonts w:ascii="Times New Roman" w:hAnsi="Times New Roman" w:cs="Times New Roman"/>
          <w:sz w:val="24"/>
          <w:szCs w:val="24"/>
        </w:rPr>
        <w:t xml:space="preserve">in the actively harvested landscape, </w:t>
      </w:r>
      <w:r w:rsidR="008458BD" w:rsidRPr="001A3C97">
        <w:rPr>
          <w:rFonts w:ascii="Times New Roman" w:hAnsi="Times New Roman" w:cs="Times New Roman"/>
          <w:sz w:val="24"/>
          <w:szCs w:val="24"/>
        </w:rPr>
        <w:t xml:space="preserve">I expected </w:t>
      </w:r>
      <w:r w:rsidR="005143B2" w:rsidRPr="001A3C97">
        <w:rPr>
          <w:rFonts w:ascii="Times New Roman" w:hAnsi="Times New Roman" w:cs="Times New Roman"/>
          <w:sz w:val="24"/>
          <w:szCs w:val="24"/>
        </w:rPr>
        <w:t xml:space="preserve">that 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positively over time, whereas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respond negatively over time</w:t>
      </w:r>
      <w:r w:rsidR="005143B2" w:rsidRPr="001A3C97">
        <w:rPr>
          <w:rFonts w:ascii="Times New Roman" w:hAnsi="Times New Roman" w:cs="Times New Roman"/>
          <w:sz w:val="24"/>
          <w:szCs w:val="24"/>
        </w:rPr>
        <w:t xml:space="preserve">. In contrast, in the minimally harvested landscape, I expected that 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negatively over time, while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show little to no response</w:t>
      </w:r>
      <w:r w:rsidR="005143B2" w:rsidRPr="001A3C97">
        <w:rPr>
          <w:rFonts w:ascii="Times New Roman" w:hAnsi="Times New Roman" w:cs="Times New Roman"/>
          <w:sz w:val="24"/>
          <w:szCs w:val="24"/>
        </w:rPr>
        <w:t>.</w:t>
      </w:r>
      <w:r w:rsidRPr="001A3C97">
        <w:rPr>
          <w:rFonts w:ascii="Times New Roman" w:hAnsi="Times New Roman" w:cs="Times New Roman"/>
          <w:sz w:val="24"/>
          <w:szCs w:val="24"/>
        </w:rPr>
        <w:t xml:space="preserve"> Taking a holistic approach, I assessed </w:t>
      </w:r>
      <w:r w:rsidR="003D1E33"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statistical significance and effect sizes of interactions </w:t>
      </w:r>
      <w:r w:rsidR="002A4AB6" w:rsidRPr="001A3C97">
        <w:rPr>
          <w:rFonts w:ascii="Times New Roman" w:hAnsi="Times New Roman" w:cs="Times New Roman"/>
          <w:sz w:val="24"/>
          <w:szCs w:val="24"/>
        </w:rPr>
        <w:t xml:space="preserve">between time and landscape-level timber harvest intensity </w:t>
      </w:r>
      <w:r w:rsidRPr="001A3C97">
        <w:rPr>
          <w:rFonts w:ascii="Times New Roman" w:hAnsi="Times New Roman" w:cs="Times New Roman"/>
          <w:sz w:val="24"/>
          <w:szCs w:val="24"/>
        </w:rPr>
        <w:t xml:space="preserve">for overall species richness, </w:t>
      </w:r>
      <w:r w:rsidR="006E4428" w:rsidRPr="001A3C97">
        <w:rPr>
          <w:rFonts w:ascii="Times New Roman" w:hAnsi="Times New Roman" w:cs="Times New Roman"/>
          <w:sz w:val="24"/>
          <w:szCs w:val="24"/>
        </w:rPr>
        <w:t xml:space="preserve">the number of species belonging to </w:t>
      </w:r>
      <w:r w:rsidRPr="001A3C97">
        <w:rPr>
          <w:rFonts w:ascii="Times New Roman" w:hAnsi="Times New Roman" w:cs="Times New Roman"/>
          <w:sz w:val="24"/>
          <w:szCs w:val="24"/>
        </w:rPr>
        <w:t xml:space="preserve">4 </w:t>
      </w:r>
      <w:r w:rsidR="002A4AB6"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 xml:space="preserve">guild designations, </w:t>
      </w:r>
      <w:r w:rsidR="006E4428" w:rsidRPr="001A3C97">
        <w:rPr>
          <w:rFonts w:ascii="Times New Roman" w:hAnsi="Times New Roman" w:cs="Times New Roman"/>
          <w:sz w:val="24"/>
          <w:szCs w:val="24"/>
        </w:rPr>
        <w:t xml:space="preserve">the abundance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w:t>
      </w:r>
      <w:r w:rsidR="006E4428" w:rsidRPr="001A3C97">
        <w:rPr>
          <w:rFonts w:ascii="Times New Roman" w:hAnsi="Times New Roman" w:cs="Times New Roman"/>
          <w:sz w:val="24"/>
          <w:szCs w:val="24"/>
        </w:rPr>
        <w:t xml:space="preserve">, and the nest success of 6 focal songbird species </w:t>
      </w:r>
      <w:r w:rsidRPr="001A3C97">
        <w:rPr>
          <w:rFonts w:ascii="Times New Roman" w:hAnsi="Times New Roman" w:cs="Times New Roman"/>
          <w:sz w:val="24"/>
          <w:szCs w:val="24"/>
        </w:rPr>
        <w:t>(Table 1).</w:t>
      </w:r>
    </w:p>
    <w:p w14:paraId="0BD15101" w14:textId="77777777" w:rsidR="00613E4C" w:rsidRPr="001A3C97" w:rsidRDefault="00613E4C" w:rsidP="00A81645">
      <w:pPr>
        <w:spacing w:line="276" w:lineRule="auto"/>
        <w:rPr>
          <w:rFonts w:ascii="Times New Roman" w:hAnsi="Times New Roman" w:cs="Times New Roman"/>
          <w:b/>
          <w:sz w:val="24"/>
          <w:szCs w:val="24"/>
        </w:rPr>
      </w:pPr>
    </w:p>
    <w:p w14:paraId="68C5BE40" w14:textId="425D357F" w:rsidR="00A81645" w:rsidRPr="001A3C97" w:rsidRDefault="00C422E0"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lastRenderedPageBreak/>
        <w:t>METHODS</w:t>
      </w:r>
    </w:p>
    <w:p w14:paraId="05208A80" w14:textId="77777777" w:rsidR="00A81645" w:rsidRPr="001A3C97" w:rsidRDefault="00A81645"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Study area</w:t>
      </w:r>
    </w:p>
    <w:p w14:paraId="070FAF9A" w14:textId="2EF22521" w:rsidR="004E796B" w:rsidRPr="001A3C97" w:rsidRDefault="004E796B"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Sampling points</w:t>
      </w:r>
      <w:r w:rsidR="00F86B34" w:rsidRPr="001A3C97">
        <w:rPr>
          <w:rFonts w:ascii="Times New Roman" w:hAnsi="Times New Roman" w:cs="Times New Roman"/>
          <w:sz w:val="24"/>
          <w:szCs w:val="24"/>
        </w:rPr>
        <w:t xml:space="preserve"> and nest search plots</w:t>
      </w:r>
      <w:r w:rsidRPr="001A3C97">
        <w:rPr>
          <w:rFonts w:ascii="Times New Roman" w:hAnsi="Times New Roman" w:cs="Times New Roman"/>
          <w:sz w:val="24"/>
          <w:szCs w:val="24"/>
        </w:rPr>
        <w:t xml:space="preserve"> for this study were </w:t>
      </w:r>
      <w:r w:rsidR="00F86B34" w:rsidRPr="001A3C97">
        <w:rPr>
          <w:rFonts w:ascii="Times New Roman" w:hAnsi="Times New Roman" w:cs="Times New Roman"/>
          <w:sz w:val="24"/>
          <w:szCs w:val="24"/>
        </w:rPr>
        <w:t>spread</w:t>
      </w:r>
      <w:r w:rsidRPr="001A3C97">
        <w:rPr>
          <w:rFonts w:ascii="Times New Roman" w:hAnsi="Times New Roman" w:cs="Times New Roman"/>
          <w:sz w:val="24"/>
          <w:szCs w:val="24"/>
        </w:rPr>
        <w:t xml:space="preserve"> throughout </w:t>
      </w:r>
      <w:r w:rsidR="000F5FE3" w:rsidRPr="001A3C97">
        <w:rPr>
          <w:rFonts w:ascii="Times New Roman" w:hAnsi="Times New Roman" w:cs="Times New Roman"/>
          <w:sz w:val="24"/>
          <w:szCs w:val="24"/>
        </w:rPr>
        <w:t>2</w:t>
      </w:r>
      <w:r w:rsidRPr="001A3C97">
        <w:rPr>
          <w:rFonts w:ascii="Times New Roman" w:hAnsi="Times New Roman" w:cs="Times New Roman"/>
          <w:sz w:val="24"/>
          <w:szCs w:val="24"/>
        </w:rPr>
        <w:t xml:space="preserve"> study </w:t>
      </w:r>
      <w:r w:rsidR="000F5FE3" w:rsidRPr="001A3C97">
        <w:rPr>
          <w:rFonts w:ascii="Times New Roman" w:hAnsi="Times New Roman" w:cs="Times New Roman"/>
          <w:sz w:val="24"/>
          <w:szCs w:val="24"/>
        </w:rPr>
        <w:t>areas</w:t>
      </w:r>
      <w:r w:rsidRPr="001A3C97">
        <w:rPr>
          <w:rFonts w:ascii="Times New Roman" w:hAnsi="Times New Roman" w:cs="Times New Roman"/>
          <w:sz w:val="24"/>
          <w:szCs w:val="24"/>
        </w:rPr>
        <w:t xml:space="preserve"> within </w:t>
      </w:r>
      <w:r w:rsidR="000F5FE3" w:rsidRPr="001A3C97">
        <w:rPr>
          <w:rFonts w:ascii="Times New Roman" w:hAnsi="Times New Roman" w:cs="Times New Roman"/>
          <w:sz w:val="24"/>
          <w:szCs w:val="24"/>
        </w:rPr>
        <w:t xml:space="preserve">the Central Appalachians region </w:t>
      </w:r>
      <w:r w:rsidRPr="001A3C97">
        <w:rPr>
          <w:rFonts w:ascii="Times New Roman" w:hAnsi="Times New Roman" w:cs="Times New Roman"/>
          <w:sz w:val="24"/>
          <w:szCs w:val="24"/>
        </w:rPr>
        <w:t>(Figure</w:t>
      </w:r>
      <w:r w:rsidR="00F86B34" w:rsidRPr="001A3C97">
        <w:rPr>
          <w:rFonts w:ascii="Times New Roman" w:hAnsi="Times New Roman" w:cs="Times New Roman"/>
          <w:sz w:val="24"/>
          <w:szCs w:val="24"/>
        </w:rPr>
        <w:t>s</w:t>
      </w:r>
      <w:r w:rsidRPr="001A3C97">
        <w:rPr>
          <w:rFonts w:ascii="Times New Roman" w:hAnsi="Times New Roman" w:cs="Times New Roman"/>
          <w:sz w:val="24"/>
          <w:szCs w:val="24"/>
        </w:rPr>
        <w:t xml:space="preserve"> 1</w:t>
      </w:r>
      <w:r w:rsidR="00F86B34" w:rsidRPr="001A3C97">
        <w:rPr>
          <w:rFonts w:ascii="Times New Roman" w:hAnsi="Times New Roman" w:cs="Times New Roman"/>
          <w:sz w:val="24"/>
          <w:szCs w:val="24"/>
        </w:rPr>
        <w:t>–3</w:t>
      </w:r>
      <w:r w:rsidRPr="001A3C97">
        <w:rPr>
          <w:rFonts w:ascii="Times New Roman" w:hAnsi="Times New Roman" w:cs="Times New Roman"/>
          <w:sz w:val="24"/>
          <w:szCs w:val="24"/>
        </w:rPr>
        <w:t xml:space="preserve">). I used data from a total of </w:t>
      </w:r>
      <w:r w:rsidR="000F5FE3" w:rsidRPr="001A3C97">
        <w:rPr>
          <w:rFonts w:ascii="Times New Roman" w:hAnsi="Times New Roman" w:cs="Times New Roman"/>
          <w:sz w:val="24"/>
          <w:szCs w:val="24"/>
        </w:rPr>
        <w:t>1</w:t>
      </w:r>
      <w:r w:rsidR="00BA4BBF" w:rsidRPr="001A3C97">
        <w:rPr>
          <w:rFonts w:ascii="Times New Roman" w:hAnsi="Times New Roman" w:cs="Times New Roman"/>
          <w:sz w:val="24"/>
          <w:szCs w:val="24"/>
        </w:rPr>
        <w:t>,</w:t>
      </w:r>
      <w:r w:rsidR="000F5FE3" w:rsidRPr="001A3C97">
        <w:rPr>
          <w:rFonts w:ascii="Times New Roman" w:hAnsi="Times New Roman" w:cs="Times New Roman"/>
          <w:sz w:val="24"/>
          <w:szCs w:val="24"/>
        </w:rPr>
        <w:t>186</w:t>
      </w:r>
      <w:r w:rsidRPr="001A3C97">
        <w:rPr>
          <w:rFonts w:ascii="Times New Roman" w:hAnsi="Times New Roman" w:cs="Times New Roman"/>
          <w:sz w:val="24"/>
          <w:szCs w:val="24"/>
        </w:rPr>
        <w:t xml:space="preserve"> sampling points</w:t>
      </w:r>
      <w:r w:rsidR="00F86B34" w:rsidRPr="001A3C97">
        <w:rPr>
          <w:rFonts w:ascii="Times New Roman" w:hAnsi="Times New Roman" w:cs="Times New Roman"/>
          <w:sz w:val="24"/>
          <w:szCs w:val="24"/>
        </w:rPr>
        <w:t xml:space="preserve"> and 50 nest search plots (Figures 2–3)</w:t>
      </w:r>
      <w:r w:rsidRPr="001A3C97">
        <w:rPr>
          <w:rFonts w:ascii="Times New Roman" w:hAnsi="Times New Roman" w:cs="Times New Roman"/>
          <w:sz w:val="24"/>
          <w:szCs w:val="24"/>
        </w:rPr>
        <w:t xml:space="preserve">, consisting of </w:t>
      </w:r>
      <w:r w:rsidR="000F5FE3" w:rsidRPr="001A3C97">
        <w:rPr>
          <w:rFonts w:ascii="Times New Roman" w:hAnsi="Times New Roman" w:cs="Times New Roman"/>
          <w:sz w:val="24"/>
          <w:szCs w:val="24"/>
        </w:rPr>
        <w:t>166</w:t>
      </w:r>
      <w:r w:rsidRPr="001A3C97">
        <w:rPr>
          <w:rFonts w:ascii="Times New Roman" w:hAnsi="Times New Roman" w:cs="Times New Roman"/>
          <w:sz w:val="24"/>
          <w:szCs w:val="24"/>
        </w:rPr>
        <w:t xml:space="preserve"> sampling points </w:t>
      </w:r>
      <w:r w:rsidR="00F86B34" w:rsidRPr="001A3C97">
        <w:rPr>
          <w:rFonts w:ascii="Times New Roman" w:hAnsi="Times New Roman" w:cs="Times New Roman"/>
          <w:sz w:val="24"/>
          <w:szCs w:val="24"/>
        </w:rPr>
        <w:t xml:space="preserve">and 20 nest search plots </w:t>
      </w:r>
      <w:r w:rsidRPr="001A3C97">
        <w:rPr>
          <w:rFonts w:ascii="Times New Roman" w:hAnsi="Times New Roman" w:cs="Times New Roman"/>
          <w:sz w:val="24"/>
          <w:szCs w:val="24"/>
        </w:rPr>
        <w:t>in the</w:t>
      </w:r>
      <w:r w:rsidR="000F5FE3" w:rsidRPr="001A3C97">
        <w:rPr>
          <w:rFonts w:ascii="Times New Roman" w:hAnsi="Times New Roman" w:cs="Times New Roman"/>
          <w:sz w:val="24"/>
          <w:szCs w:val="24"/>
        </w:rPr>
        <w:t xml:space="preserve"> actively harvested MeadWestvaco Wildlife and Ecosystem Research Forest (WERF), </w:t>
      </w:r>
      <w:r w:rsidR="00D4392E" w:rsidRPr="001A3C97">
        <w:rPr>
          <w:rFonts w:ascii="Times New Roman" w:hAnsi="Times New Roman" w:cs="Times New Roman"/>
          <w:sz w:val="24"/>
          <w:szCs w:val="24"/>
        </w:rPr>
        <w:t xml:space="preserve">which is </w:t>
      </w:r>
      <w:r w:rsidR="000F5FE3" w:rsidRPr="001A3C97">
        <w:rPr>
          <w:rFonts w:ascii="Times New Roman" w:hAnsi="Times New Roman" w:cs="Times New Roman"/>
          <w:sz w:val="24"/>
          <w:szCs w:val="24"/>
        </w:rPr>
        <w:t xml:space="preserve">located in Randolph County, West Virginia, and 1020 sampling points </w:t>
      </w:r>
      <w:r w:rsidR="00F86B34" w:rsidRPr="001A3C97">
        <w:rPr>
          <w:rFonts w:ascii="Times New Roman" w:hAnsi="Times New Roman" w:cs="Times New Roman"/>
          <w:sz w:val="24"/>
          <w:szCs w:val="24"/>
        </w:rPr>
        <w:t xml:space="preserve">and 30 nest search plots </w:t>
      </w:r>
      <w:r w:rsidR="000F5FE3" w:rsidRPr="001A3C97">
        <w:rPr>
          <w:rFonts w:ascii="Times New Roman" w:hAnsi="Times New Roman" w:cs="Times New Roman"/>
          <w:sz w:val="24"/>
          <w:szCs w:val="24"/>
        </w:rPr>
        <w:t>in the minimally harvested Monongahela National Forest (MNF), which encompasses portions of nine counties (Preston, Tucker, Grant, Randolph, Pendleton, Pocahontas, Webster, Nicholas, and Greenbrier) in eastern West Virginia.</w:t>
      </w:r>
      <w:r w:rsidRPr="001A3C97">
        <w:rPr>
          <w:rFonts w:ascii="Times New Roman" w:hAnsi="Times New Roman" w:cs="Times New Roman"/>
          <w:sz w:val="24"/>
          <w:szCs w:val="24"/>
        </w:rPr>
        <w:t xml:space="preserve"> All sampling points used in this study </w:t>
      </w:r>
      <w:proofErr w:type="gramStart"/>
      <w:r w:rsidRPr="001A3C97">
        <w:rPr>
          <w:rFonts w:ascii="Times New Roman" w:hAnsi="Times New Roman" w:cs="Times New Roman"/>
          <w:sz w:val="24"/>
          <w:szCs w:val="24"/>
        </w:rPr>
        <w:t>were located in</w:t>
      </w:r>
      <w:proofErr w:type="gramEnd"/>
      <w:r w:rsidRPr="001A3C97">
        <w:rPr>
          <w:rFonts w:ascii="Times New Roman" w:hAnsi="Times New Roman" w:cs="Times New Roman"/>
          <w:sz w:val="24"/>
          <w:szCs w:val="24"/>
        </w:rPr>
        <w:t xml:space="preserve"> forest stands</w:t>
      </w:r>
      <w:r w:rsidR="000F5FE3" w:rsidRPr="001A3C97">
        <w:rPr>
          <w:rFonts w:ascii="Times New Roman" w:hAnsi="Times New Roman" w:cs="Times New Roman"/>
          <w:sz w:val="24"/>
          <w:szCs w:val="24"/>
        </w:rPr>
        <w:t xml:space="preserve"> that experienced varying levels and types of recent or ongoing timber harvest (</w:t>
      </w:r>
      <w:r w:rsidR="00D4392E" w:rsidRPr="001A3C97">
        <w:rPr>
          <w:rFonts w:ascii="Times New Roman" w:hAnsi="Times New Roman" w:cs="Times New Roman"/>
          <w:sz w:val="24"/>
          <w:szCs w:val="24"/>
        </w:rPr>
        <w:t>ranging from</w:t>
      </w:r>
      <w:r w:rsidR="000F5FE3" w:rsidRPr="001A3C97">
        <w:rPr>
          <w:rFonts w:ascii="Times New Roman" w:hAnsi="Times New Roman" w:cs="Times New Roman"/>
          <w:sz w:val="24"/>
          <w:szCs w:val="24"/>
        </w:rPr>
        <w:t xml:space="preserve"> no harvest to clear-cutting)</w:t>
      </w:r>
      <w:r w:rsidRPr="001A3C97">
        <w:rPr>
          <w:rFonts w:ascii="Times New Roman" w:hAnsi="Times New Roman" w:cs="Times New Roman"/>
          <w:sz w:val="24"/>
          <w:szCs w:val="24"/>
        </w:rPr>
        <w:t>, and distances between sampling points were at least 200 m.</w:t>
      </w:r>
    </w:p>
    <w:p w14:paraId="5F03AB90" w14:textId="4D55DB49" w:rsidR="00A81645" w:rsidRPr="001A3C97" w:rsidRDefault="00912D89"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Research in the </w:t>
      </w:r>
      <w:r w:rsidR="001426CA" w:rsidRPr="001A3C97">
        <w:rPr>
          <w:rFonts w:ascii="Times New Roman" w:hAnsi="Times New Roman" w:cs="Times New Roman"/>
          <w:sz w:val="24"/>
          <w:szCs w:val="24"/>
        </w:rPr>
        <w:t xml:space="preserve">actively harvested </w:t>
      </w:r>
      <w:r w:rsidRPr="001A3C97">
        <w:rPr>
          <w:rFonts w:ascii="Times New Roman" w:hAnsi="Times New Roman" w:cs="Times New Roman"/>
          <w:sz w:val="24"/>
          <w:szCs w:val="24"/>
        </w:rPr>
        <w:t>WERF was conducted from 1996–1998</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(Weakland 2000)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2001–2003</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(Dellinger 2005)</w:t>
      </w:r>
      <w:r w:rsidR="000A07B9" w:rsidRPr="001A3C97">
        <w:rPr>
          <w:rFonts w:ascii="Times New Roman" w:hAnsi="Times New Roman" w:cs="Times New Roman"/>
          <w:sz w:val="24"/>
          <w:szCs w:val="24"/>
        </w:rPr>
        <w:fldChar w:fldCharType="end"/>
      </w:r>
      <w:r w:rsidR="003C175C" w:rsidRPr="001A3C97">
        <w:rPr>
          <w:rFonts w:ascii="Times New Roman" w:hAnsi="Times New Roman" w:cs="Times New Roman"/>
          <w:sz w:val="24"/>
          <w:szCs w:val="24"/>
        </w:rPr>
        <w:t>,</w:t>
      </w:r>
      <w:r w:rsidRPr="001A3C97">
        <w:rPr>
          <w:rFonts w:ascii="Times New Roman" w:hAnsi="Times New Roman" w:cs="Times New Roman"/>
          <w:sz w:val="24"/>
          <w:szCs w:val="24"/>
        </w:rPr>
        <w:t xml:space="preserve"> and 2007–2009</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2010)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The WERF encompasses 3,080 ha and was established in 1994</w:t>
      </w:r>
      <w:r w:rsidR="008E0F1E" w:rsidRPr="001A3C97">
        <w:rPr>
          <w:rFonts w:ascii="Times New Roman" w:hAnsi="Times New Roman" w:cs="Times New Roman"/>
          <w:sz w:val="24"/>
          <w:szCs w:val="24"/>
        </w:rPr>
        <w:t xml:space="preserve"> by </w:t>
      </w:r>
      <w:r w:rsidR="003C175C" w:rsidRPr="001A3C97">
        <w:rPr>
          <w:rFonts w:ascii="Times New Roman" w:hAnsi="Times New Roman" w:cs="Times New Roman"/>
          <w:sz w:val="24"/>
          <w:szCs w:val="24"/>
        </w:rPr>
        <w:t xml:space="preserve">the </w:t>
      </w:r>
      <w:r w:rsidR="008E0F1E" w:rsidRPr="001A3C97">
        <w:rPr>
          <w:rFonts w:ascii="Times New Roman" w:hAnsi="Times New Roman" w:cs="Times New Roman"/>
          <w:sz w:val="24"/>
          <w:szCs w:val="24"/>
        </w:rPr>
        <w:t>Westvaco Corporation</w:t>
      </w:r>
      <w:r w:rsidR="00A81645" w:rsidRPr="001A3C97">
        <w:rPr>
          <w:rFonts w:ascii="Times New Roman" w:hAnsi="Times New Roman" w:cs="Times New Roman"/>
          <w:sz w:val="24"/>
          <w:szCs w:val="24"/>
        </w:rPr>
        <w:t xml:space="preserve"> to study the effects of industrial forest management practices on ecosystem processes and wildlife</w:t>
      </w:r>
      <w:r w:rsidR="00DB74F2" w:rsidRPr="001A3C97">
        <w:rPr>
          <w:rFonts w:ascii="Times New Roman" w:hAnsi="Times New Roman" w:cs="Times New Roman"/>
          <w:sz w:val="24"/>
          <w:szCs w:val="24"/>
        </w:rPr>
        <w:t xml:space="preserve"> within a primarily 70–</w:t>
      </w:r>
      <w:proofErr w:type="gramStart"/>
      <w:r w:rsidR="00DB74F2" w:rsidRPr="001A3C97">
        <w:rPr>
          <w:rFonts w:ascii="Times New Roman" w:hAnsi="Times New Roman" w:cs="Times New Roman"/>
          <w:sz w:val="24"/>
          <w:szCs w:val="24"/>
        </w:rPr>
        <w:t>90 year-old</w:t>
      </w:r>
      <w:proofErr w:type="gramEnd"/>
      <w:r w:rsidR="00DB74F2" w:rsidRPr="001A3C97">
        <w:rPr>
          <w:rFonts w:ascii="Times New Roman" w:hAnsi="Times New Roman" w:cs="Times New Roman"/>
          <w:sz w:val="24"/>
          <w:szCs w:val="24"/>
        </w:rPr>
        <w:t xml:space="preserve"> even-aged mature forest</w:t>
      </w:r>
      <w:r w:rsidR="00A81645"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 </w:t>
      </w:r>
      <w:r w:rsidR="003D7EA1" w:rsidRPr="001A3C97">
        <w:rPr>
          <w:rFonts w:ascii="Times New Roman" w:hAnsi="Times New Roman" w:cs="Times New Roman"/>
          <w:sz w:val="24"/>
          <w:szCs w:val="24"/>
        </w:rPr>
        <w:t xml:space="preserve">Located within the </w:t>
      </w:r>
      <w:r w:rsidR="003D7EA1" w:rsidRPr="001A3C97">
        <w:rPr>
          <w:rFonts w:ascii="Times New Roman" w:hAnsi="Times New Roman" w:cs="Times New Roman"/>
          <w:sz w:val="24"/>
        </w:rPr>
        <w:t>Central Appalachians (Allegheny Mountains) physiographic province, r</w:t>
      </w:r>
      <w:r w:rsidR="00A81645" w:rsidRPr="001A3C97">
        <w:rPr>
          <w:rFonts w:ascii="Times New Roman" w:hAnsi="Times New Roman" w:cs="Times New Roman"/>
          <w:sz w:val="24"/>
          <w:szCs w:val="24"/>
        </w:rPr>
        <w:t xml:space="preserve">egional topography </w:t>
      </w:r>
      <w:r w:rsidR="003C175C" w:rsidRPr="001A3C97">
        <w:rPr>
          <w:rFonts w:ascii="Times New Roman" w:hAnsi="Times New Roman" w:cs="Times New Roman"/>
          <w:sz w:val="24"/>
          <w:szCs w:val="24"/>
        </w:rPr>
        <w:t xml:space="preserve">within the WERF </w:t>
      </w:r>
      <w:r w:rsidR="00A81645" w:rsidRPr="001A3C97">
        <w:rPr>
          <w:rFonts w:ascii="Times New Roman" w:hAnsi="Times New Roman" w:cs="Times New Roman"/>
          <w:sz w:val="24"/>
          <w:szCs w:val="24"/>
        </w:rPr>
        <w:t>consists of narrow valleys with small, high-gradient streams and broad ridges oriented south-southwest to north-northeast</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et al. 2011)</w:t>
      </w:r>
      <w:r w:rsidR="000A07B9"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Annual average precipitation is &gt;160 cm per year</w:t>
      </w:r>
      <w:r w:rsidR="00241299"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14:ligatures w14:val="standardContextual"/>
        </w:rPr>
        <w:t>(</w:t>
      </w:r>
      <w:proofErr w:type="spellStart"/>
      <w:r w:rsidR="00241299" w:rsidRPr="001A3C97">
        <w:rPr>
          <w:rFonts w:ascii="Times New Roman" w:hAnsi="Times New Roman" w:cs="Times New Roman"/>
          <w:sz w:val="24"/>
          <w:szCs w:val="24"/>
          <w14:ligatures w14:val="standardContextual"/>
        </w:rPr>
        <w:t>Strausbaugh</w:t>
      </w:r>
      <w:proofErr w:type="spellEnd"/>
      <w:r w:rsidR="00241299" w:rsidRPr="001A3C97">
        <w:rPr>
          <w:rFonts w:ascii="Times New Roman" w:hAnsi="Times New Roman" w:cs="Times New Roman"/>
          <w:sz w:val="24"/>
          <w:szCs w:val="24"/>
          <w14:ligatures w14:val="standardContextual"/>
        </w:rPr>
        <w:t xml:space="preserve"> and Core 1977)</w:t>
      </w:r>
      <w:r w:rsidR="008006A9" w:rsidRPr="001A3C97">
        <w:rPr>
          <w:rFonts w:ascii="Times New Roman" w:hAnsi="Times New Roman" w:cs="Times New Roman"/>
          <w:sz w:val="24"/>
          <w:szCs w:val="24"/>
        </w:rPr>
        <w:t>, and elevation ranges 734–1</w:t>
      </w:r>
      <w:r w:rsidR="003C175C"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180 m. </w:t>
      </w:r>
      <w:r w:rsidR="00A81645" w:rsidRPr="001A3C97">
        <w:rPr>
          <w:rFonts w:ascii="Times New Roman" w:hAnsi="Times New Roman" w:cs="Times New Roman"/>
          <w:sz w:val="24"/>
          <w:szCs w:val="24"/>
        </w:rPr>
        <w:t xml:space="preserve">Vegetation communities in the WERF are </w:t>
      </w:r>
      <w:r w:rsidR="008006A9" w:rsidRPr="001A3C97">
        <w:rPr>
          <w:rFonts w:ascii="Times New Roman" w:hAnsi="Times New Roman" w:cs="Times New Roman"/>
          <w:sz w:val="24"/>
          <w:szCs w:val="24"/>
        </w:rPr>
        <w:t>variable across that</w:t>
      </w:r>
      <w:r w:rsidR="00A81645" w:rsidRPr="001A3C97">
        <w:rPr>
          <w:rFonts w:ascii="Times New Roman" w:hAnsi="Times New Roman" w:cs="Times New Roman"/>
          <w:sz w:val="24"/>
          <w:szCs w:val="24"/>
        </w:rPr>
        <w:t xml:space="preserve"> elevation</w:t>
      </w:r>
      <w:r w:rsidR="008006A9" w:rsidRPr="001A3C97">
        <w:rPr>
          <w:rFonts w:ascii="Times New Roman" w:hAnsi="Times New Roman" w:cs="Times New Roman"/>
          <w:sz w:val="24"/>
          <w:szCs w:val="24"/>
        </w:rPr>
        <w:t>al gradient</w:t>
      </w:r>
      <w:r w:rsidR="00A81645" w:rsidRPr="001A3C97">
        <w:rPr>
          <w:rFonts w:ascii="Times New Roman" w:hAnsi="Times New Roman" w:cs="Times New Roman"/>
          <w:sz w:val="24"/>
          <w:szCs w:val="24"/>
        </w:rPr>
        <w:t>. At high elevations (&gt;1,000 m), red spruce (</w:t>
      </w:r>
      <w:proofErr w:type="spellStart"/>
      <w:r w:rsidR="00A81645" w:rsidRPr="001A3C97">
        <w:rPr>
          <w:rFonts w:ascii="Times New Roman" w:hAnsi="Times New Roman" w:cs="Times New Roman"/>
          <w:i/>
          <w:sz w:val="24"/>
          <w:szCs w:val="24"/>
        </w:rPr>
        <w:t>Picea</w:t>
      </w:r>
      <w:proofErr w:type="spellEnd"/>
      <w:r w:rsidR="00A81645" w:rsidRPr="001A3C97">
        <w:rPr>
          <w:rFonts w:ascii="Times New Roman" w:hAnsi="Times New Roman" w:cs="Times New Roman"/>
          <w:i/>
          <w:sz w:val="24"/>
          <w:szCs w:val="24"/>
        </w:rPr>
        <w:t xml:space="preserve"> </w:t>
      </w:r>
      <w:proofErr w:type="spellStart"/>
      <w:r w:rsidR="00A81645" w:rsidRPr="001A3C97">
        <w:rPr>
          <w:rFonts w:ascii="Times New Roman" w:hAnsi="Times New Roman" w:cs="Times New Roman"/>
          <w:i/>
          <w:sz w:val="24"/>
          <w:szCs w:val="24"/>
        </w:rPr>
        <w:t>rubens</w:t>
      </w:r>
      <w:proofErr w:type="spellEnd"/>
      <w:r w:rsidR="00A81645" w:rsidRPr="001A3C97">
        <w:rPr>
          <w:rFonts w:ascii="Times New Roman" w:hAnsi="Times New Roman" w:cs="Times New Roman"/>
          <w:sz w:val="24"/>
          <w:szCs w:val="24"/>
        </w:rPr>
        <w:t>) and eastern hemlock (</w:t>
      </w:r>
      <w:r w:rsidR="00A81645" w:rsidRPr="001A3C97">
        <w:rPr>
          <w:rFonts w:ascii="Times New Roman" w:hAnsi="Times New Roman" w:cs="Times New Roman"/>
          <w:i/>
          <w:sz w:val="24"/>
          <w:szCs w:val="24"/>
        </w:rPr>
        <w:t>Tsuga canadensis</w:t>
      </w:r>
      <w:r w:rsidR="00A81645" w:rsidRPr="001A3C97">
        <w:rPr>
          <w:rFonts w:ascii="Times New Roman" w:hAnsi="Times New Roman" w:cs="Times New Roman"/>
          <w:sz w:val="24"/>
          <w:szCs w:val="24"/>
        </w:rPr>
        <w:t>) dominate. At mid-elevations (850–1,000 m), northern hardwoods such as red maple (</w:t>
      </w:r>
      <w:r w:rsidR="00A81645" w:rsidRPr="001A3C97">
        <w:rPr>
          <w:rFonts w:ascii="Times New Roman" w:hAnsi="Times New Roman" w:cs="Times New Roman"/>
          <w:i/>
          <w:sz w:val="24"/>
          <w:szCs w:val="24"/>
        </w:rPr>
        <w:t>Acer rubrum</w:t>
      </w:r>
      <w:r w:rsidR="00A81645" w:rsidRPr="001A3C97">
        <w:rPr>
          <w:rFonts w:ascii="Times New Roman" w:hAnsi="Times New Roman" w:cs="Times New Roman"/>
          <w:sz w:val="24"/>
          <w:szCs w:val="24"/>
        </w:rPr>
        <w:t>), American beech (</w:t>
      </w:r>
      <w:r w:rsidR="00A81645" w:rsidRPr="001A3C97">
        <w:rPr>
          <w:rFonts w:ascii="Times New Roman" w:hAnsi="Times New Roman" w:cs="Times New Roman"/>
          <w:i/>
          <w:sz w:val="24"/>
          <w:szCs w:val="24"/>
        </w:rPr>
        <w:t xml:space="preserve">Fagus </w:t>
      </w:r>
      <w:proofErr w:type="spellStart"/>
      <w:r w:rsidR="00A81645" w:rsidRPr="001A3C97">
        <w:rPr>
          <w:rFonts w:ascii="Times New Roman" w:hAnsi="Times New Roman" w:cs="Times New Roman"/>
          <w:i/>
          <w:sz w:val="24"/>
          <w:szCs w:val="24"/>
        </w:rPr>
        <w:t>grandifolia</w:t>
      </w:r>
      <w:proofErr w:type="spellEnd"/>
      <w:r w:rsidR="00A81645" w:rsidRPr="001A3C97">
        <w:rPr>
          <w:rFonts w:ascii="Times New Roman" w:hAnsi="Times New Roman" w:cs="Times New Roman"/>
          <w:sz w:val="24"/>
          <w:szCs w:val="24"/>
        </w:rPr>
        <w:t>),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 xml:space="preserve">) are most prevalent. Meanwhile, low-elevation sites (&lt;850 m) consist of cove hardwood and 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plant communities (northern red oak [</w:t>
      </w:r>
      <w:r w:rsidR="00A81645" w:rsidRPr="001A3C97">
        <w:rPr>
          <w:rFonts w:ascii="Times New Roman" w:hAnsi="Times New Roman" w:cs="Times New Roman"/>
          <w:i/>
          <w:sz w:val="24"/>
          <w:szCs w:val="24"/>
        </w:rPr>
        <w:t>Quercus rubra</w:t>
      </w:r>
      <w:r w:rsidR="00A81645" w:rsidRPr="001A3C97">
        <w:rPr>
          <w:rFonts w:ascii="Times New Roman" w:hAnsi="Times New Roman" w:cs="Times New Roman"/>
          <w:sz w:val="24"/>
          <w:szCs w:val="24"/>
        </w:rPr>
        <w:t>], black birch [</w:t>
      </w:r>
      <w:r w:rsidR="00A81645" w:rsidRPr="001A3C97">
        <w:rPr>
          <w:rFonts w:ascii="Times New Roman" w:hAnsi="Times New Roman" w:cs="Times New Roman"/>
          <w:i/>
          <w:sz w:val="24"/>
          <w:szCs w:val="24"/>
        </w:rPr>
        <w:t xml:space="preserve">Betula </w:t>
      </w:r>
      <w:proofErr w:type="spellStart"/>
      <w:r w:rsidR="00A81645" w:rsidRPr="001A3C97">
        <w:rPr>
          <w:rFonts w:ascii="Times New Roman" w:hAnsi="Times New Roman" w:cs="Times New Roman"/>
          <w:i/>
          <w:sz w:val="24"/>
          <w:szCs w:val="24"/>
        </w:rPr>
        <w:t>lenta</w:t>
      </w:r>
      <w:proofErr w:type="spellEnd"/>
      <w:r w:rsidR="00A81645" w:rsidRPr="001A3C97">
        <w:rPr>
          <w:rFonts w:ascii="Times New Roman" w:hAnsi="Times New Roman" w:cs="Times New Roman"/>
          <w:sz w:val="24"/>
          <w:szCs w:val="24"/>
        </w:rPr>
        <w:t>], and tulip-poplar [</w:t>
      </w:r>
      <w:r w:rsidR="00A81645" w:rsidRPr="001A3C97">
        <w:rPr>
          <w:rFonts w:ascii="Times New Roman" w:hAnsi="Times New Roman" w:cs="Times New Roman"/>
          <w:i/>
          <w:sz w:val="24"/>
          <w:szCs w:val="24"/>
        </w:rPr>
        <w:t xml:space="preserve">Liriodendron </w:t>
      </w:r>
      <w:proofErr w:type="spellStart"/>
      <w:r w:rsidR="00A81645" w:rsidRPr="001A3C97">
        <w:rPr>
          <w:rFonts w:ascii="Times New Roman" w:hAnsi="Times New Roman" w:cs="Times New Roman"/>
          <w:i/>
          <w:sz w:val="24"/>
          <w:szCs w:val="24"/>
        </w:rPr>
        <w:t>tulipifera</w:t>
      </w:r>
      <w:proofErr w:type="spellEnd"/>
      <w:r w:rsidR="00A81645" w:rsidRPr="001A3C97">
        <w:rPr>
          <w:rFonts w:ascii="Times New Roman" w:hAnsi="Times New Roman" w:cs="Times New Roman"/>
          <w:sz w:val="24"/>
          <w:szCs w:val="24"/>
        </w:rPr>
        <w:t>]) and xeric oak-hickory communities (black oak [</w:t>
      </w:r>
      <w:r w:rsidR="00A81645" w:rsidRPr="001A3C97">
        <w:rPr>
          <w:rFonts w:ascii="Times New Roman" w:hAnsi="Times New Roman" w:cs="Times New Roman"/>
          <w:i/>
          <w:sz w:val="24"/>
          <w:szCs w:val="24"/>
        </w:rPr>
        <w:t xml:space="preserve">Quercus </w:t>
      </w:r>
      <w:proofErr w:type="spellStart"/>
      <w:r w:rsidR="00A81645" w:rsidRPr="001A3C97">
        <w:rPr>
          <w:rFonts w:ascii="Times New Roman" w:hAnsi="Times New Roman" w:cs="Times New Roman"/>
          <w:i/>
          <w:sz w:val="24"/>
          <w:szCs w:val="24"/>
        </w:rPr>
        <w:t>velutina</w:t>
      </w:r>
      <w:proofErr w:type="spellEnd"/>
      <w:r w:rsidR="00A81645" w:rsidRPr="001A3C97">
        <w:rPr>
          <w:rFonts w:ascii="Times New Roman" w:hAnsi="Times New Roman" w:cs="Times New Roman"/>
          <w:sz w:val="24"/>
          <w:szCs w:val="24"/>
        </w:rPr>
        <w:t>], scarlet oak [</w:t>
      </w:r>
      <w:r w:rsidR="00A81645" w:rsidRPr="001A3C97">
        <w:rPr>
          <w:rFonts w:ascii="Times New Roman" w:hAnsi="Times New Roman" w:cs="Times New Roman"/>
          <w:i/>
          <w:sz w:val="24"/>
          <w:szCs w:val="24"/>
        </w:rPr>
        <w:t>Q. coccinea</w:t>
      </w:r>
      <w:r w:rsidR="00A81645" w:rsidRPr="001A3C97">
        <w:rPr>
          <w:rFonts w:ascii="Times New Roman" w:hAnsi="Times New Roman" w:cs="Times New Roman"/>
          <w:sz w:val="24"/>
          <w:szCs w:val="24"/>
        </w:rPr>
        <w:t>], and hickory [</w:t>
      </w:r>
      <w:r w:rsidR="00A81645" w:rsidRPr="001A3C97">
        <w:rPr>
          <w:rFonts w:ascii="Times New Roman" w:hAnsi="Times New Roman" w:cs="Times New Roman"/>
          <w:i/>
          <w:sz w:val="24"/>
          <w:szCs w:val="24"/>
        </w:rPr>
        <w:t>Carya</w:t>
      </w:r>
      <w:r w:rsidR="00A81645" w:rsidRPr="001A3C97">
        <w:rPr>
          <w:rFonts w:ascii="Times New Roman" w:hAnsi="Times New Roman" w:cs="Times New Roman"/>
          <w:sz w:val="24"/>
          <w:szCs w:val="24"/>
        </w:rPr>
        <w:t xml:space="preserve"> spp.]). Non-forest cover in the study area </w:t>
      </w:r>
      <w:r w:rsidR="002F6642" w:rsidRPr="001A3C97">
        <w:rPr>
          <w:rFonts w:ascii="Times New Roman" w:hAnsi="Times New Roman" w:cs="Times New Roman"/>
          <w:sz w:val="24"/>
          <w:szCs w:val="24"/>
        </w:rPr>
        <w:t>was</w:t>
      </w:r>
      <w:r w:rsidR="00A81645" w:rsidRPr="001A3C97">
        <w:rPr>
          <w:rFonts w:ascii="Times New Roman" w:hAnsi="Times New Roman" w:cs="Times New Roman"/>
          <w:sz w:val="24"/>
          <w:szCs w:val="24"/>
        </w:rPr>
        <w:t xml:space="preserve"> limited to grassy cover along road edges, gas well openings, and log landings.</w:t>
      </w:r>
    </w:p>
    <w:p w14:paraId="7BF6CA10" w14:textId="731D2B5B" w:rsidR="00A81645" w:rsidRPr="001A3C97" w:rsidRDefault="00912D89" w:rsidP="00A81645">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Research in the </w:t>
      </w:r>
      <w:r w:rsidR="001426CA" w:rsidRPr="001A3C97">
        <w:rPr>
          <w:rFonts w:ascii="Times New Roman" w:hAnsi="Times New Roman" w:cs="Times New Roman"/>
          <w:sz w:val="24"/>
          <w:szCs w:val="24"/>
        </w:rPr>
        <w:t xml:space="preserve">minimally harvested </w:t>
      </w:r>
      <w:r w:rsidRPr="001A3C97">
        <w:rPr>
          <w:rFonts w:ascii="Times New Roman" w:hAnsi="Times New Roman" w:cs="Times New Roman"/>
          <w:sz w:val="24"/>
          <w:szCs w:val="24"/>
        </w:rPr>
        <w:t>MNF was conducted from 1993–1994 (Nichols</w:t>
      </w:r>
      <w:r w:rsidR="00710C61" w:rsidRPr="001A3C97">
        <w:rPr>
          <w:rFonts w:ascii="Times New Roman" w:hAnsi="Times New Roman" w:cs="Times New Roman"/>
          <w:sz w:val="24"/>
          <w:szCs w:val="24"/>
        </w:rPr>
        <w:t xml:space="preserve"> 1996</w:t>
      </w:r>
      <w:r w:rsidRPr="001A3C97">
        <w:rPr>
          <w:rFonts w:ascii="Times New Roman" w:hAnsi="Times New Roman" w:cs="Times New Roman"/>
          <w:sz w:val="24"/>
          <w:szCs w:val="24"/>
        </w:rPr>
        <w:t>), 1995–1996</w:t>
      </w:r>
      <w:r w:rsidR="0001225D"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 (Duguay</w:t>
      </w:r>
      <w:r w:rsidR="00710C61" w:rsidRPr="001A3C97">
        <w:rPr>
          <w:rFonts w:ascii="Times New Roman" w:hAnsi="Times New Roman" w:cs="Times New Roman"/>
          <w:sz w:val="24"/>
          <w:szCs w:val="24"/>
        </w:rPr>
        <w:t xml:space="preserve"> 1997</w:t>
      </w:r>
      <w:r w:rsidRPr="001A3C97">
        <w:rPr>
          <w:rFonts w:ascii="Times New Roman" w:hAnsi="Times New Roman" w:cs="Times New Roman"/>
          <w:sz w:val="24"/>
          <w:szCs w:val="24"/>
        </w:rPr>
        <w:t>), 1996–1997</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(DeMeo 1999)</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1998–2000</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3A45FA"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(Williams 2002)</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and 2001–2009. </w:t>
      </w:r>
      <w:r w:rsidR="00A81645" w:rsidRPr="001A3C97">
        <w:rPr>
          <w:rFonts w:ascii="Times New Roman" w:hAnsi="Times New Roman" w:cs="Times New Roman"/>
          <w:sz w:val="24"/>
          <w:szCs w:val="24"/>
        </w:rPr>
        <w:t xml:space="preserve">The MNF was placed under federal protection in 1920 and encompasses nearly 688,000 ha, of which 54% (371,906 ha) is owned and overseen by the U.S. Forest Service. </w:t>
      </w:r>
      <w:r w:rsidR="008519E1" w:rsidRPr="001A3C97">
        <w:rPr>
          <w:rFonts w:ascii="Times New Roman" w:hAnsi="Times New Roman" w:cs="Times New Roman"/>
          <w:sz w:val="24"/>
        </w:rPr>
        <w:t xml:space="preserve">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008519E1" w:rsidRPr="001A3C97">
        <w:rPr>
          <w:rFonts w:ascii="Times New Roman" w:hAnsi="Times New Roman" w:cs="Times New Roman"/>
          <w:sz w:val="24"/>
          <w:szCs w:val="24"/>
        </w:rPr>
        <w:t>Monongahela National Forest</w:t>
      </w:r>
      <w:r w:rsidR="008519E1" w:rsidRPr="001A3C97">
        <w:rPr>
          <w:rFonts w:ascii="Times New Roman" w:hAnsi="Times New Roman" w:cs="Times New Roman"/>
          <w:sz w:val="24"/>
        </w:rPr>
        <w:t xml:space="preserve">, which overlaps the Ridge and Valley </w:t>
      </w:r>
      <w:r w:rsidR="008519E1" w:rsidRPr="001A3C97">
        <w:rPr>
          <w:rFonts w:ascii="Times New Roman" w:hAnsi="Times New Roman" w:cs="Times New Roman"/>
          <w:sz w:val="24"/>
        </w:rPr>
        <w:lastRenderedPageBreak/>
        <w:t xml:space="preserve">physiographic province, lies in the rain shadow of the Allegheny Mountains, so it receives significantly less precipitation (~75 cm/year) compared to the rest of the forest, which experiences 115–150 cm/year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(Clarkson 1966)</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Elevation within 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ranges 275–1,480 m.</w:t>
      </w:r>
      <w:r w:rsidR="000C4974" w:rsidRPr="001A3C97">
        <w:rPr>
          <w:rFonts w:ascii="Times New Roman" w:hAnsi="Times New Roman" w:cs="Times New Roman"/>
          <w:sz w:val="24"/>
        </w:rPr>
        <w:t xml:space="preserve"> In terms of forest composition, t</w:t>
      </w:r>
      <w:r w:rsidR="008519E1" w:rsidRPr="001A3C97">
        <w:rPr>
          <w:rFonts w:ascii="Times New Roman" w:hAnsi="Times New Roman" w:cs="Times New Roman"/>
          <w:sz w:val="24"/>
        </w:rPr>
        <w:t xml:space="preserve">he </w:t>
      </w:r>
      <w:r w:rsidR="008519E1" w:rsidRPr="001A3C97">
        <w:rPr>
          <w:rFonts w:ascii="Times New Roman" w:hAnsi="Times New Roman" w:cs="Times New Roman"/>
          <w:sz w:val="24"/>
          <w:szCs w:val="24"/>
        </w:rPr>
        <w:t xml:space="preserve">MNF </w:t>
      </w:r>
      <w:r w:rsidR="00E80F1E" w:rsidRPr="001A3C97">
        <w:rPr>
          <w:rFonts w:ascii="Times New Roman" w:hAnsi="Times New Roman" w:cs="Times New Roman"/>
          <w:sz w:val="24"/>
        </w:rPr>
        <w:t>was</w:t>
      </w:r>
      <w:r w:rsidR="008519E1" w:rsidRPr="001A3C97">
        <w:rPr>
          <w:rFonts w:ascii="Times New Roman" w:hAnsi="Times New Roman" w:cs="Times New Roman"/>
          <w:sz w:val="24"/>
        </w:rPr>
        <w:t xml:space="preserve"> comprised primarily of 70–100 year-old stands </w:t>
      </w:r>
      <w:r w:rsidR="00E80F1E" w:rsidRPr="001A3C97">
        <w:rPr>
          <w:rFonts w:ascii="Times New Roman" w:hAnsi="Times New Roman" w:cs="Times New Roman"/>
          <w:sz w:val="24"/>
        </w:rPr>
        <w:t xml:space="preserve">at the </w:t>
      </w:r>
      <w:r w:rsidR="00F956FA" w:rsidRPr="001A3C97">
        <w:rPr>
          <w:rFonts w:ascii="Times New Roman" w:hAnsi="Times New Roman" w:cs="Times New Roman"/>
          <w:sz w:val="24"/>
        </w:rPr>
        <w:t>start of the study period</w:t>
      </w:r>
      <w:r w:rsidR="00E80F1E" w:rsidRPr="001A3C97">
        <w:rPr>
          <w:rFonts w:ascii="Times New Roman" w:hAnsi="Times New Roman" w:cs="Times New Roman"/>
          <w:sz w:val="24"/>
        </w:rPr>
        <w:t xml:space="preserve">, </w:t>
      </w:r>
      <w:r w:rsidR="008519E1" w:rsidRPr="001A3C97">
        <w:rPr>
          <w:rFonts w:ascii="Times New Roman" w:hAnsi="Times New Roman" w:cs="Times New Roman"/>
          <w:sz w:val="24"/>
        </w:rPr>
        <w:t xml:space="preserve">with high regional tree diversity and 4 major forest zones (mixed </w:t>
      </w:r>
      <w:proofErr w:type="spellStart"/>
      <w:r w:rsidR="008519E1" w:rsidRPr="001A3C97">
        <w:rPr>
          <w:rFonts w:ascii="Times New Roman" w:hAnsi="Times New Roman" w:cs="Times New Roman"/>
          <w:sz w:val="24"/>
        </w:rPr>
        <w:t>mesophytic</w:t>
      </w:r>
      <w:proofErr w:type="spellEnd"/>
      <w:r w:rsidR="008519E1" w:rsidRPr="001A3C97">
        <w:rPr>
          <w:rFonts w:ascii="Times New Roman" w:hAnsi="Times New Roman" w:cs="Times New Roman"/>
          <w:sz w:val="24"/>
        </w:rPr>
        <w:t xml:space="preserve">, northern hardwoods, red spruce, and dry oaks)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(McCay et al. 1997, DeMeo 1999)</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w:t>
      </w:r>
      <w:r w:rsidR="00A81645" w:rsidRPr="001A3C97">
        <w:rPr>
          <w:rFonts w:ascii="Times New Roman" w:hAnsi="Times New Roman" w:cs="Times New Roman"/>
          <w:sz w:val="24"/>
          <w:szCs w:val="24"/>
        </w:rPr>
        <w:t xml:space="preserve">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forests are present at low elevations (&lt;900 m), with northern red oak, </w:t>
      </w:r>
      <w:r w:rsidR="00743647" w:rsidRPr="001A3C97">
        <w:rPr>
          <w:rFonts w:ascii="Times New Roman" w:hAnsi="Times New Roman" w:cs="Times New Roman"/>
          <w:sz w:val="24"/>
          <w:szCs w:val="24"/>
        </w:rPr>
        <w:t>sugar maple (</w:t>
      </w:r>
      <w:r w:rsidR="00743647" w:rsidRPr="001A3C97">
        <w:rPr>
          <w:rFonts w:ascii="Times New Roman" w:hAnsi="Times New Roman" w:cs="Times New Roman"/>
          <w:i/>
          <w:sz w:val="24"/>
          <w:szCs w:val="24"/>
        </w:rPr>
        <w:t>Acer saccharum</w:t>
      </w:r>
      <w:r w:rsidR="0074364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hickory, and </w:t>
      </w:r>
      <w:r w:rsidR="00CD510E" w:rsidRPr="001A3C97">
        <w:rPr>
          <w:rFonts w:ascii="Times New Roman" w:hAnsi="Times New Roman" w:cs="Times New Roman"/>
          <w:sz w:val="24"/>
          <w:szCs w:val="24"/>
        </w:rPr>
        <w:t>tulip</w:t>
      </w:r>
      <w:r w:rsidR="00A81645" w:rsidRPr="001A3C97">
        <w:rPr>
          <w:rFonts w:ascii="Times New Roman" w:hAnsi="Times New Roman" w:cs="Times New Roman"/>
          <w:sz w:val="24"/>
          <w:szCs w:val="24"/>
        </w:rPr>
        <w:t>-poplar as the dominant species</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w:t>
      </w:r>
      <w:proofErr w:type="spellStart"/>
      <w:r w:rsidR="008519E1" w:rsidRPr="001A3C97">
        <w:rPr>
          <w:rFonts w:ascii="Times New Roman" w:hAnsi="Times New Roman" w:cs="Times New Roman"/>
          <w:sz w:val="24"/>
        </w:rPr>
        <w:t>Madarish</w:t>
      </w:r>
      <w:proofErr w:type="spellEnd"/>
      <w:r w:rsidR="008519E1" w:rsidRPr="001A3C97">
        <w:rPr>
          <w:rFonts w:ascii="Times New Roman" w:hAnsi="Times New Roman" w:cs="Times New Roman"/>
          <w:sz w:val="24"/>
        </w:rPr>
        <w:t xml:space="preserve"> et al. 2002)</w:t>
      </w:r>
      <w:r w:rsidR="00A81645" w:rsidRPr="001A3C97">
        <w:rPr>
          <w:rFonts w:ascii="Times New Roman" w:hAnsi="Times New Roman" w:cs="Times New Roman"/>
          <w:sz w:val="24"/>
          <w:szCs w:val="24"/>
        </w:rPr>
        <w:t>. At increasing elevations, there is a transition in stand dominance to northern hardwoods, including American beech, sugar maple,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(Stephenson 1993)</w:t>
      </w:r>
      <w:r w:rsidR="00A81645" w:rsidRPr="001A3C97">
        <w:rPr>
          <w:rFonts w:ascii="Times New Roman" w:hAnsi="Times New Roman" w:cs="Times New Roman"/>
          <w:sz w:val="24"/>
          <w:szCs w:val="24"/>
        </w:rPr>
        <w:t>. At the highest elevations (&gt;1,150 m), remnant boreal forest ecosystems consist of red spruce. In the eastern MNF, dry oaks are common in the Ridge and Valley area, consisting of white (</w:t>
      </w:r>
      <w:r w:rsidR="00A81645" w:rsidRPr="001A3C97">
        <w:rPr>
          <w:rFonts w:ascii="Times New Roman" w:hAnsi="Times New Roman" w:cs="Times New Roman"/>
          <w:i/>
          <w:sz w:val="24"/>
          <w:szCs w:val="24"/>
        </w:rPr>
        <w:t>Q. alba</w:t>
      </w:r>
      <w:r w:rsidR="00A81645" w:rsidRPr="001A3C97">
        <w:rPr>
          <w:rFonts w:ascii="Times New Roman" w:hAnsi="Times New Roman" w:cs="Times New Roman"/>
          <w:sz w:val="24"/>
          <w:szCs w:val="24"/>
        </w:rPr>
        <w:t>), chestnut (</w:t>
      </w:r>
      <w:r w:rsidR="00A81645" w:rsidRPr="001A3C97">
        <w:rPr>
          <w:rFonts w:ascii="Times New Roman" w:hAnsi="Times New Roman" w:cs="Times New Roman"/>
          <w:i/>
          <w:sz w:val="24"/>
          <w:szCs w:val="24"/>
        </w:rPr>
        <w:t xml:space="preserve">Q. </w:t>
      </w:r>
      <w:proofErr w:type="spellStart"/>
      <w:r w:rsidR="00A81645" w:rsidRPr="001A3C97">
        <w:rPr>
          <w:rFonts w:ascii="Times New Roman" w:hAnsi="Times New Roman" w:cs="Times New Roman"/>
          <w:i/>
          <w:sz w:val="24"/>
          <w:szCs w:val="24"/>
        </w:rPr>
        <w:t>prinus</w:t>
      </w:r>
      <w:proofErr w:type="spellEnd"/>
      <w:r w:rsidR="00A81645" w:rsidRPr="001A3C97">
        <w:rPr>
          <w:rFonts w:ascii="Times New Roman" w:hAnsi="Times New Roman" w:cs="Times New Roman"/>
          <w:sz w:val="24"/>
          <w:szCs w:val="24"/>
        </w:rPr>
        <w:t>), scarlet, and black oaks, as well as pines (</w:t>
      </w:r>
      <w:r w:rsidR="00A81645" w:rsidRPr="001A3C97">
        <w:rPr>
          <w:rFonts w:ascii="Times New Roman" w:hAnsi="Times New Roman" w:cs="Times New Roman"/>
          <w:i/>
          <w:sz w:val="24"/>
          <w:szCs w:val="24"/>
        </w:rPr>
        <w:t>Pinus</w:t>
      </w:r>
      <w:r w:rsidR="00A81645" w:rsidRPr="001A3C97">
        <w:rPr>
          <w:rFonts w:ascii="Times New Roman" w:hAnsi="Times New Roman" w:cs="Times New Roman"/>
          <w:sz w:val="24"/>
          <w:szCs w:val="24"/>
        </w:rPr>
        <w:t xml:space="preserve"> </w:t>
      </w:r>
      <w:proofErr w:type="spellStart"/>
      <w:r w:rsidR="00A81645" w:rsidRPr="001A3C97">
        <w:rPr>
          <w:rFonts w:ascii="Times New Roman" w:hAnsi="Times New Roman" w:cs="Times New Roman"/>
          <w:sz w:val="24"/>
          <w:szCs w:val="24"/>
        </w:rPr>
        <w:t>spp</w:t>
      </w:r>
      <w:proofErr w:type="spellEnd"/>
      <w:r w:rsidR="00A81645" w:rsidRPr="001A3C97">
        <w:rPr>
          <w:rFonts w:ascii="Times New Roman" w:hAnsi="Times New Roman" w:cs="Times New Roman"/>
          <w:sz w:val="24"/>
          <w:szCs w:val="24"/>
        </w:rPr>
        <w:t xml:space="preserve">). </w:t>
      </w:r>
    </w:p>
    <w:p w14:paraId="6D2D1929" w14:textId="5C830F33" w:rsidR="00390D90" w:rsidRPr="001A3C97" w:rsidRDefault="005B495D" w:rsidP="005B495D">
      <w:pPr>
        <w:widowControl w:val="0"/>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Harvest history</w:t>
      </w:r>
    </w:p>
    <w:p w14:paraId="7017E549" w14:textId="031EE3A7" w:rsidR="00C07211" w:rsidRPr="001A3C97" w:rsidRDefault="003D7EA1" w:rsidP="00C0721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During its establishment in 1994,</w:t>
      </w:r>
      <w:r w:rsidR="00C0721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WERF was comprised of secondary forests that were established by natural regeneration following large-scale </w:t>
      </w:r>
      <w:r w:rsidR="008E0F1E" w:rsidRPr="001A3C97">
        <w:rPr>
          <w:rFonts w:ascii="Times New Roman" w:hAnsi="Times New Roman" w:cs="Times New Roman"/>
          <w:sz w:val="24"/>
          <w:szCs w:val="24"/>
        </w:rPr>
        <w:t>logging</w:t>
      </w:r>
      <w:r w:rsidRPr="001A3C97">
        <w:rPr>
          <w:rFonts w:ascii="Times New Roman" w:hAnsi="Times New Roman" w:cs="Times New Roman"/>
          <w:sz w:val="24"/>
          <w:szCs w:val="24"/>
        </w:rPr>
        <w:t xml:space="preserve"> </w:t>
      </w:r>
      <w:r w:rsidR="008E0F1E" w:rsidRPr="001A3C97">
        <w:rPr>
          <w:rFonts w:ascii="Times New Roman" w:hAnsi="Times New Roman" w:cs="Times New Roman"/>
          <w:sz w:val="24"/>
          <w:szCs w:val="24"/>
        </w:rPr>
        <w:t>from 1916–1928 (Keyser and Ford 2005)</w:t>
      </w:r>
      <w:r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 xml:space="preserve">Timber had been sporadically thinned and harvested since the 1930’s, resulting in numerous logging roads and skidder trails transecting the forest. Since its initial establishment, </w:t>
      </w:r>
      <w:r w:rsidR="00C07211" w:rsidRPr="001A3C97">
        <w:rPr>
          <w:rFonts w:ascii="Times New Roman" w:hAnsi="Times New Roman" w:cs="Times New Roman"/>
          <w:sz w:val="24"/>
          <w:szCs w:val="24"/>
        </w:rPr>
        <w:t xml:space="preserve">much of the </w:t>
      </w:r>
      <w:r w:rsidRPr="001A3C97">
        <w:rPr>
          <w:rFonts w:ascii="Times New Roman" w:hAnsi="Times New Roman" w:cs="Times New Roman"/>
          <w:sz w:val="24"/>
          <w:szCs w:val="24"/>
        </w:rPr>
        <w:t>WERF</w:t>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had been</w:t>
      </w:r>
      <w:r w:rsidR="00C07211" w:rsidRPr="001A3C97">
        <w:rPr>
          <w:rFonts w:ascii="Times New Roman" w:hAnsi="Times New Roman" w:cs="Times New Roman"/>
          <w:sz w:val="24"/>
          <w:szCs w:val="24"/>
        </w:rPr>
        <w:t xml:space="preserve"> actively managed using even-aged timber harvesting through clear-cuts, shelterwood cuts, and uneven-age or partial harvesting via single-tree selection and high-grade harvests of mature sawtimber </w:t>
      </w:r>
      <w:r w:rsidR="00C0721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00C0721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(Dellinger et al. 2007)</w:t>
      </w:r>
      <w:r w:rsidR="00C07211" w:rsidRPr="001A3C97">
        <w:rPr>
          <w:rFonts w:ascii="Times New Roman" w:hAnsi="Times New Roman" w:cs="Times New Roman"/>
          <w:sz w:val="24"/>
          <w:szCs w:val="24"/>
        </w:rPr>
        <w:fldChar w:fldCharType="end"/>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Prior to 1997, several timber harvests had been conducted, including diameter-limit harvests, two-age harvests, and regeneration (seed-tree) harvests, but the majority of the WERF remained mature deciduous or mixed forest (Figure</w:t>
      </w:r>
      <w:r w:rsidR="004E1ED2" w:rsidRPr="001A3C97">
        <w:rPr>
          <w:rFonts w:ascii="Times New Roman" w:hAnsi="Times New Roman" w:cs="Times New Roman"/>
          <w:sz w:val="24"/>
          <w:szCs w:val="24"/>
        </w:rPr>
        <w:t xml:space="preserve"> 4</w:t>
      </w:r>
      <w:r w:rsidR="00241299" w:rsidRPr="001A3C97">
        <w:rPr>
          <w:rFonts w:ascii="Times New Roman" w:hAnsi="Times New Roman" w:cs="Times New Roman"/>
          <w:sz w:val="24"/>
          <w:szCs w:val="24"/>
        </w:rPr>
        <w:t xml:space="preserve">). From 1997–1998, additional forest stands were harvested </w:t>
      </w:r>
      <w:r w:rsidR="0057422E" w:rsidRPr="001A3C97">
        <w:rPr>
          <w:rFonts w:ascii="Times New Roman" w:hAnsi="Times New Roman" w:cs="Times New Roman"/>
          <w:sz w:val="24"/>
          <w:szCs w:val="24"/>
        </w:rPr>
        <w:t>using a variety of methods (e.g.,</w:t>
      </w:r>
      <w:r w:rsidR="00241299" w:rsidRPr="001A3C97">
        <w:rPr>
          <w:rFonts w:ascii="Times New Roman" w:hAnsi="Times New Roman" w:cs="Times New Roman"/>
          <w:sz w:val="24"/>
          <w:szCs w:val="24"/>
        </w:rPr>
        <w:t xml:space="preserve"> diameter-limit harvests, two-age harvests, regeneration harvests, clear-cuts</w:t>
      </w:r>
      <w:r w:rsidR="0057422E" w:rsidRPr="001A3C97">
        <w:rPr>
          <w:rFonts w:ascii="Times New Roman" w:hAnsi="Times New Roman" w:cs="Times New Roman"/>
          <w:sz w:val="24"/>
          <w:szCs w:val="24"/>
        </w:rPr>
        <w:t>)</w:t>
      </w:r>
      <w:r w:rsidR="00241299"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More stands were harvested throughout the years, and nearly 50% of the WERF had experienced some type of </w:t>
      </w:r>
      <w:commentRangeStart w:id="11"/>
      <w:r w:rsidR="0057422E" w:rsidRPr="001A3C97">
        <w:rPr>
          <w:rFonts w:ascii="Times New Roman" w:hAnsi="Times New Roman" w:cs="Times New Roman"/>
          <w:sz w:val="24"/>
          <w:szCs w:val="24"/>
        </w:rPr>
        <w:t>harvest by 2003</w:t>
      </w:r>
      <w:r w:rsidR="005E3577" w:rsidRPr="001A3C97">
        <w:rPr>
          <w:rFonts w:ascii="Times New Roman" w:hAnsi="Times New Roman" w:cs="Times New Roman"/>
          <w:sz w:val="24"/>
          <w:szCs w:val="24"/>
        </w:rPr>
        <w:t xml:space="preserve"> (</w:t>
      </w:r>
      <w:r w:rsidR="004E1ED2" w:rsidRPr="001A3C97">
        <w:rPr>
          <w:rFonts w:ascii="Times New Roman" w:hAnsi="Times New Roman" w:cs="Times New Roman"/>
          <w:sz w:val="24"/>
          <w:szCs w:val="24"/>
        </w:rPr>
        <w:t>Figure 4</w:t>
      </w:r>
      <w:r w:rsidR="005E3577"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w:t>
      </w:r>
      <w:commentRangeEnd w:id="11"/>
      <w:r w:rsidR="00B92903">
        <w:rPr>
          <w:rStyle w:val="CommentReference"/>
        </w:rPr>
        <w:commentReference w:id="11"/>
      </w:r>
      <w:r w:rsidR="00C07211" w:rsidRPr="001A3C97">
        <w:rPr>
          <w:rFonts w:ascii="Times New Roman" w:hAnsi="Times New Roman" w:cs="Times New Roman"/>
          <w:sz w:val="24"/>
          <w:szCs w:val="24"/>
        </w:rPr>
        <w:t>In 2007, management shifted to primarily uneven-aged techniques</w:t>
      </w:r>
      <w:r w:rsidR="00556F27" w:rsidRPr="001A3C97">
        <w:rPr>
          <w:rFonts w:ascii="Times New Roman" w:hAnsi="Times New Roman" w:cs="Times New Roman"/>
          <w:sz w:val="24"/>
          <w:szCs w:val="24"/>
        </w:rPr>
        <w:t xml:space="preserve">, and by 2009, at least </w:t>
      </w:r>
      <w:r w:rsidR="007A6652" w:rsidRPr="001A3C97">
        <w:rPr>
          <w:rFonts w:ascii="Times New Roman" w:hAnsi="Times New Roman" w:cs="Times New Roman"/>
          <w:sz w:val="24"/>
          <w:szCs w:val="24"/>
        </w:rPr>
        <w:t>60</w:t>
      </w:r>
      <w:r w:rsidR="00556F27" w:rsidRPr="001A3C97">
        <w:rPr>
          <w:rFonts w:ascii="Times New Roman" w:hAnsi="Times New Roman" w:cs="Times New Roman"/>
          <w:sz w:val="24"/>
          <w:szCs w:val="24"/>
        </w:rPr>
        <w:t>% of the WERF had been harvested to some degree</w:t>
      </w:r>
      <w:r w:rsidR="004E1ED2" w:rsidRPr="001A3C97">
        <w:rPr>
          <w:rFonts w:ascii="Times New Roman" w:hAnsi="Times New Roman" w:cs="Times New Roman"/>
          <w:sz w:val="24"/>
          <w:szCs w:val="24"/>
        </w:rPr>
        <w:t xml:space="preserve"> (Figure 4)</w:t>
      </w:r>
      <w:r w:rsidR="00556F27" w:rsidRPr="001A3C97">
        <w:rPr>
          <w:rFonts w:ascii="Times New Roman" w:hAnsi="Times New Roman" w:cs="Times New Roman"/>
          <w:sz w:val="24"/>
          <w:szCs w:val="24"/>
        </w:rPr>
        <w:t>.</w:t>
      </w:r>
      <w:r w:rsidR="00F0795B" w:rsidRPr="001A3C97">
        <w:rPr>
          <w:rFonts w:ascii="Times New Roman" w:hAnsi="Times New Roman" w:cs="Times New Roman"/>
          <w:sz w:val="24"/>
          <w:szCs w:val="24"/>
        </w:rPr>
        <w:t xml:space="preserve"> Thus, the WERF served as an actively harvested landscape for this study.</w:t>
      </w:r>
    </w:p>
    <w:p w14:paraId="08516C43" w14:textId="25CA790C" w:rsidR="00F0795B" w:rsidRPr="001A3C97" w:rsidRDefault="008519E1" w:rsidP="00F0795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MNF </w:t>
      </w:r>
      <w:r w:rsidR="005B6E92" w:rsidRPr="001A3C97">
        <w:rPr>
          <w:rFonts w:ascii="Times New Roman" w:hAnsi="Times New Roman" w:cs="Times New Roman"/>
          <w:sz w:val="24"/>
          <w:szCs w:val="24"/>
        </w:rPr>
        <w:t xml:space="preserve">is comprised of mature, second-growth Appalachian hardwood forests. </w:t>
      </w:r>
      <w:r w:rsidR="00DB4C85" w:rsidRPr="001A3C97">
        <w:rPr>
          <w:rFonts w:ascii="Times New Roman" w:hAnsi="Times New Roman" w:cs="Times New Roman"/>
          <w:sz w:val="24"/>
          <w:szCs w:val="24"/>
        </w:rPr>
        <w:t xml:space="preserve">A timber harvest rotation </w:t>
      </w:r>
      <w:r w:rsidR="00E80099" w:rsidRPr="001A3C97">
        <w:rPr>
          <w:rFonts w:ascii="Times New Roman" w:hAnsi="Times New Roman" w:cs="Times New Roman"/>
          <w:sz w:val="24"/>
          <w:szCs w:val="24"/>
        </w:rPr>
        <w:t xml:space="preserve">of 100–120 years </w:t>
      </w:r>
      <w:r w:rsidR="00DB4C85" w:rsidRPr="001A3C97">
        <w:rPr>
          <w:rFonts w:ascii="Times New Roman" w:hAnsi="Times New Roman" w:cs="Times New Roman"/>
          <w:sz w:val="24"/>
          <w:szCs w:val="24"/>
        </w:rPr>
        <w:t>applies to most areas of the MNF not designated as Wilderness Areas, and t</w:t>
      </w:r>
      <w:r w:rsidR="005B6E92" w:rsidRPr="001A3C97">
        <w:rPr>
          <w:rFonts w:ascii="Times New Roman" w:hAnsi="Times New Roman" w:cs="Times New Roman"/>
          <w:sz w:val="24"/>
          <w:szCs w:val="24"/>
        </w:rPr>
        <w:t xml:space="preserve">he vast majority of the MNF </w:t>
      </w:r>
      <w:r w:rsidR="00804686" w:rsidRPr="001A3C97">
        <w:rPr>
          <w:rFonts w:ascii="Times New Roman" w:hAnsi="Times New Roman" w:cs="Times New Roman"/>
          <w:sz w:val="24"/>
          <w:szCs w:val="24"/>
        </w:rPr>
        <w:t>had</w:t>
      </w:r>
      <w:r w:rsidRPr="001A3C97">
        <w:rPr>
          <w:rFonts w:ascii="Times New Roman" w:hAnsi="Times New Roman" w:cs="Times New Roman"/>
          <w:sz w:val="24"/>
          <w:szCs w:val="24"/>
        </w:rPr>
        <w:t xml:space="preserve"> not been harvested</w:t>
      </w:r>
      <w:r w:rsidR="00DE6DF0" w:rsidRPr="001A3C97">
        <w:rPr>
          <w:rFonts w:ascii="Times New Roman" w:hAnsi="Times New Roman" w:cs="Times New Roman"/>
          <w:sz w:val="24"/>
          <w:szCs w:val="24"/>
        </w:rPr>
        <w:t xml:space="preserve"> nor majorly disturbed</w:t>
      </w:r>
      <w:r w:rsidRPr="001A3C97">
        <w:rPr>
          <w:rFonts w:ascii="Times New Roman" w:hAnsi="Times New Roman" w:cs="Times New Roman"/>
          <w:sz w:val="24"/>
          <w:szCs w:val="24"/>
        </w:rPr>
        <w:t xml:space="preserve"> within </w:t>
      </w:r>
      <w:r w:rsidR="00804686" w:rsidRPr="001A3C97">
        <w:rPr>
          <w:rFonts w:ascii="Times New Roman" w:hAnsi="Times New Roman" w:cs="Times New Roman"/>
          <w:sz w:val="24"/>
          <w:szCs w:val="24"/>
        </w:rPr>
        <w:t>50</w:t>
      </w:r>
      <w:r w:rsidRPr="001A3C97">
        <w:rPr>
          <w:rFonts w:ascii="Times New Roman" w:hAnsi="Times New Roman" w:cs="Times New Roman"/>
          <w:sz w:val="24"/>
          <w:szCs w:val="24"/>
        </w:rPr>
        <w:t xml:space="preserve"> years</w:t>
      </w:r>
      <w:r w:rsidR="00804686" w:rsidRPr="001A3C97">
        <w:rPr>
          <w:rFonts w:ascii="Times New Roman" w:hAnsi="Times New Roman" w:cs="Times New Roman"/>
          <w:sz w:val="24"/>
          <w:szCs w:val="24"/>
        </w:rPr>
        <w:t xml:space="preserve"> prior to the study period</w:t>
      </w:r>
      <w:r w:rsidRPr="001A3C97">
        <w:rPr>
          <w:rFonts w:ascii="Times New Roman" w:hAnsi="Times New Roman" w:cs="Times New Roman"/>
          <w:sz w:val="24"/>
          <w:szCs w:val="24"/>
        </w:rPr>
        <w:t>.</w:t>
      </w:r>
      <w:r w:rsidR="003D7EA1" w:rsidRPr="001A3C97">
        <w:rPr>
          <w:rFonts w:ascii="Times New Roman" w:hAnsi="Times New Roman" w:cs="Times New Roman"/>
          <w:sz w:val="24"/>
          <w:szCs w:val="24"/>
        </w:rPr>
        <w:t xml:space="preserve"> </w:t>
      </w:r>
      <w:r w:rsidR="00DB4C85" w:rsidRPr="001A3C97">
        <w:rPr>
          <w:rFonts w:ascii="Times New Roman" w:hAnsi="Times New Roman" w:cs="Times New Roman"/>
          <w:sz w:val="24"/>
          <w:szCs w:val="24"/>
        </w:rPr>
        <w:t>Therefore, m</w:t>
      </w:r>
      <w:r w:rsidR="003D7EA1" w:rsidRPr="001A3C97">
        <w:rPr>
          <w:rFonts w:ascii="Times New Roman" w:hAnsi="Times New Roman" w:cs="Times New Roman"/>
          <w:sz w:val="24"/>
          <w:szCs w:val="24"/>
        </w:rPr>
        <w:t>ost of the sampling points within the MNF were located in relatively intact areas with high (&gt;60%) core area</w:t>
      </w:r>
      <w:r w:rsidR="003A45FA"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fldChar w:fldCharType="begin" w:fldLock="1"/>
      </w:r>
      <w:r w:rsidR="006B27E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3A45FA" w:rsidRPr="001A3C97">
        <w:rPr>
          <w:rFonts w:ascii="Times New Roman" w:hAnsi="Times New Roman" w:cs="Times New Roman"/>
          <w:sz w:val="24"/>
          <w:szCs w:val="24"/>
        </w:rPr>
        <w:fldChar w:fldCharType="separate"/>
      </w:r>
      <w:r w:rsidR="003A45FA" w:rsidRPr="001A3C97">
        <w:rPr>
          <w:rFonts w:ascii="Times New Roman" w:hAnsi="Times New Roman" w:cs="Times New Roman"/>
          <w:noProof/>
          <w:sz w:val="24"/>
          <w:szCs w:val="24"/>
        </w:rPr>
        <w:t>(DeMeo 1999)</w:t>
      </w:r>
      <w:r w:rsidR="003A45FA" w:rsidRPr="001A3C97">
        <w:rPr>
          <w:rFonts w:ascii="Times New Roman" w:hAnsi="Times New Roman" w:cs="Times New Roman"/>
          <w:sz w:val="24"/>
          <w:szCs w:val="24"/>
        </w:rPr>
        <w:fldChar w:fldCharType="end"/>
      </w:r>
      <w:r w:rsidR="003D7EA1" w:rsidRPr="001A3C97">
        <w:rPr>
          <w:rFonts w:ascii="Times New Roman" w:hAnsi="Times New Roman" w:cs="Times New Roman"/>
          <w:sz w:val="24"/>
          <w:szCs w:val="24"/>
        </w:rPr>
        <w:t>.</w:t>
      </w:r>
      <w:r w:rsidR="008826CE" w:rsidRPr="001A3C97">
        <w:rPr>
          <w:rFonts w:ascii="Times New Roman" w:hAnsi="Times New Roman" w:cs="Times New Roman"/>
          <w:sz w:val="24"/>
          <w:szCs w:val="24"/>
        </w:rPr>
        <w:t xml:space="preserve"> </w:t>
      </w:r>
      <w:r w:rsidR="00B531AB" w:rsidRPr="001A3C97">
        <w:rPr>
          <w:rFonts w:ascii="Times New Roman" w:hAnsi="Times New Roman" w:cs="Times New Roman"/>
          <w:sz w:val="24"/>
          <w:szCs w:val="24"/>
        </w:rPr>
        <w:t>A small</w:t>
      </w:r>
      <w:r w:rsidR="008826CE" w:rsidRPr="001A3C97">
        <w:rPr>
          <w:rFonts w:ascii="Times New Roman" w:hAnsi="Times New Roman" w:cs="Times New Roman"/>
          <w:sz w:val="24"/>
          <w:szCs w:val="24"/>
        </w:rPr>
        <w:t xml:space="preserve"> subset of the sampling points </w:t>
      </w:r>
      <w:r w:rsidR="005B6E92" w:rsidRPr="001A3C97">
        <w:rPr>
          <w:rFonts w:ascii="Times New Roman" w:hAnsi="Times New Roman" w:cs="Times New Roman"/>
          <w:sz w:val="24"/>
          <w:szCs w:val="24"/>
        </w:rPr>
        <w:t>was</w:t>
      </w:r>
      <w:r w:rsidR="008826CE" w:rsidRPr="001A3C97">
        <w:rPr>
          <w:rFonts w:ascii="Times New Roman" w:hAnsi="Times New Roman" w:cs="Times New Roman"/>
          <w:sz w:val="24"/>
          <w:szCs w:val="24"/>
        </w:rPr>
        <w:t xml:space="preserve"> in forest stands in the Cheat and Greenbrier Ranger Districts of the MNF that had </w:t>
      </w:r>
      <w:r w:rsidR="005B6E92" w:rsidRPr="001A3C97">
        <w:rPr>
          <w:rFonts w:ascii="Times New Roman" w:hAnsi="Times New Roman" w:cs="Times New Roman"/>
          <w:sz w:val="24"/>
          <w:szCs w:val="24"/>
        </w:rPr>
        <w:t>experienced</w:t>
      </w:r>
      <w:r w:rsidR="008826CE" w:rsidRPr="001A3C97">
        <w:rPr>
          <w:rFonts w:ascii="Times New Roman" w:hAnsi="Times New Roman" w:cs="Times New Roman"/>
          <w:sz w:val="24"/>
          <w:szCs w:val="24"/>
        </w:rPr>
        <w:t xml:space="preserve"> two-age harvest or clear-cutting between 1979 and 1986</w:t>
      </w:r>
      <w:r w:rsidR="005B6E92" w:rsidRPr="001A3C97">
        <w:rPr>
          <w:rFonts w:ascii="Times New Roman" w:hAnsi="Times New Roman" w:cs="Times New Roman"/>
          <w:sz w:val="24"/>
          <w:szCs w:val="24"/>
        </w:rPr>
        <w:t xml:space="preserve"> for a study on the effects of two-age harvests (Miller et al. 2006)</w:t>
      </w:r>
      <w:r w:rsidR="008826CE" w:rsidRPr="001A3C97">
        <w:rPr>
          <w:rFonts w:ascii="Times New Roman" w:hAnsi="Times New Roman" w:cs="Times New Roman"/>
          <w:sz w:val="24"/>
          <w:szCs w:val="24"/>
        </w:rPr>
        <w:t>.</w:t>
      </w:r>
      <w:r w:rsidR="00B531AB" w:rsidRPr="001A3C97">
        <w:rPr>
          <w:rFonts w:ascii="Times New Roman" w:hAnsi="Times New Roman" w:cs="Times New Roman"/>
          <w:sz w:val="24"/>
          <w:szCs w:val="24"/>
        </w:rPr>
        <w:t xml:space="preserve"> However, the area of the harvested stands accounted for &lt;1% of the total area of public lands in the MNF.</w:t>
      </w:r>
      <w:r w:rsidR="00F0795B" w:rsidRPr="001A3C97">
        <w:rPr>
          <w:rFonts w:ascii="Times New Roman" w:hAnsi="Times New Roman" w:cs="Times New Roman"/>
          <w:sz w:val="24"/>
          <w:szCs w:val="24"/>
        </w:rPr>
        <w:t xml:space="preserve"> Thus, the MNF served as a minimally harvested landscape for this study.</w:t>
      </w:r>
    </w:p>
    <w:p w14:paraId="16B4163B" w14:textId="1ACF9126"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lastRenderedPageBreak/>
        <w:t>Guild designations</w:t>
      </w:r>
    </w:p>
    <w:p w14:paraId="65D63A2B" w14:textId="410C9685" w:rsidR="00792ED3" w:rsidRPr="001A3C97" w:rsidRDefault="00792ED3" w:rsidP="00792ED3">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A for full list) with breeding ranges that encompassed the </w:t>
      </w:r>
      <w:r w:rsidR="00490F93" w:rsidRPr="001A3C97">
        <w:rPr>
          <w:rFonts w:ascii="Times New Roman" w:hAnsi="Times New Roman" w:cs="Times New Roman"/>
          <w:sz w:val="24"/>
          <w:szCs w:val="24"/>
        </w:rPr>
        <w:t xml:space="preserve">2 </w:t>
      </w:r>
      <w:r w:rsidRPr="001A3C97">
        <w:rPr>
          <w:rFonts w:ascii="Times New Roman" w:hAnsi="Times New Roman" w:cs="Times New Roman"/>
          <w:sz w:val="24"/>
          <w:szCs w:val="24"/>
        </w:rPr>
        <w:t>study areas and that had ≥10 detections. I also excluded wetland-associated songbirds (e.g., red-winged blackbirds [</w:t>
      </w:r>
      <w:r w:rsidR="001E3E6B" w:rsidRPr="001A3C97">
        <w:rPr>
          <w:rFonts w:ascii="Times New Roman" w:hAnsi="Times New Roman" w:cs="Times New Roman"/>
          <w:i/>
          <w:iCs/>
          <w:sz w:val="24"/>
          <w:szCs w:val="24"/>
        </w:rPr>
        <w:t>Agelaius phoeniceus</w:t>
      </w:r>
      <w:r w:rsidRPr="001A3C97">
        <w:rPr>
          <w:rFonts w:ascii="Times New Roman" w:hAnsi="Times New Roman" w:cs="Times New Roman"/>
          <w:sz w:val="24"/>
          <w:szCs w:val="24"/>
        </w:rPr>
        <w:t>]) because they were incidental to the focal habitat types, as well as corvids and waterthrushes because they are not well-sampled with breeding songbird point count surveys.</w:t>
      </w:r>
    </w:p>
    <w:p w14:paraId="7491E32C" w14:textId="19917C86" w:rsidR="00390D90" w:rsidRPr="001A3C97" w:rsidRDefault="00390D90"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Habitat-related guild designations for the </w:t>
      </w:r>
      <w:r w:rsidR="00900569" w:rsidRPr="001A3C97">
        <w:rPr>
          <w:rFonts w:ascii="Times New Roman" w:hAnsi="Times New Roman" w:cs="Times New Roman"/>
          <w:sz w:val="24"/>
          <w:szCs w:val="24"/>
        </w:rPr>
        <w:t>62</w:t>
      </w:r>
      <w:r w:rsidRPr="001A3C97">
        <w:rPr>
          <w:rFonts w:ascii="Times New Roman" w:hAnsi="Times New Roman" w:cs="Times New Roman"/>
          <w:sz w:val="24"/>
          <w:szCs w:val="24"/>
        </w:rPr>
        <w:t xml:space="preserve"> songbird species were assigned based on breeding habitat and comprised 4 categories (Appendix A): (1)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w:t>
      </w:r>
    </w:p>
    <w:p w14:paraId="00886A32" w14:textId="75C48DD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Focal species</w:t>
      </w:r>
    </w:p>
    <w:p w14:paraId="2E9B1113" w14:textId="568850A3" w:rsidR="008C7980" w:rsidRPr="001A3C97" w:rsidRDefault="004E796B"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w:t>
      </w:r>
      <w:r w:rsidR="004F0485" w:rsidRPr="001A3C97">
        <w:rPr>
          <w:rFonts w:ascii="Times New Roman" w:hAnsi="Times New Roman" w:cs="Times New Roman"/>
          <w:sz w:val="24"/>
          <w:szCs w:val="24"/>
        </w:rPr>
        <w:t xml:space="preserve">in </w:t>
      </w:r>
      <w:r w:rsidRPr="001A3C97">
        <w:rPr>
          <w:rFonts w:ascii="Times New Roman" w:hAnsi="Times New Roman" w:cs="Times New Roman"/>
          <w:sz w:val="24"/>
          <w:szCs w:val="24"/>
        </w:rPr>
        <w:t xml:space="preserve">focal species </w:t>
      </w:r>
      <w:r w:rsidR="004F0485" w:rsidRPr="001A3C97">
        <w:rPr>
          <w:rFonts w:ascii="Times New Roman" w:hAnsi="Times New Roman" w:cs="Times New Roman"/>
          <w:sz w:val="24"/>
          <w:szCs w:val="24"/>
        </w:rPr>
        <w:t>abundance in the actively harvested landscape and the minimally harvested landscape</w:t>
      </w:r>
      <w:r w:rsidRPr="001A3C97">
        <w:rPr>
          <w:rFonts w:ascii="Times New Roman" w:hAnsi="Times New Roman" w:cs="Times New Roman"/>
          <w:sz w:val="24"/>
          <w:szCs w:val="24"/>
        </w:rPr>
        <w:t xml:space="preserve">, I selected </w:t>
      </w:r>
      <w:r w:rsidR="008C7980" w:rsidRPr="001A3C97">
        <w:rPr>
          <w:rFonts w:ascii="Times New Roman" w:hAnsi="Times New Roman" w:cs="Times New Roman"/>
          <w:sz w:val="24"/>
          <w:szCs w:val="24"/>
        </w:rPr>
        <w:t xml:space="preserve">a total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w:t>
      </w:r>
      <w:r w:rsidR="004F0485" w:rsidRPr="001A3C97">
        <w:rPr>
          <w:rFonts w:ascii="Times New Roman" w:hAnsi="Times New Roman" w:cs="Times New Roman"/>
          <w:sz w:val="24"/>
          <w:szCs w:val="24"/>
        </w:rPr>
        <w:t xml:space="preserve"> across the 4 guild designations</w:t>
      </w:r>
      <w:r w:rsidR="008C7980" w:rsidRPr="001A3C97">
        <w:rPr>
          <w:rFonts w:ascii="Times New Roman" w:hAnsi="Times New Roman" w:cs="Times New Roman"/>
          <w:sz w:val="24"/>
          <w:szCs w:val="24"/>
        </w:rPr>
        <w:t xml:space="preserve"> (Table 1)</w:t>
      </w:r>
      <w:r w:rsidR="004F0485" w:rsidRPr="001A3C97">
        <w:rPr>
          <w:rFonts w:ascii="Times New Roman" w:hAnsi="Times New Roman" w:cs="Times New Roman"/>
          <w:sz w:val="24"/>
          <w:szCs w:val="24"/>
        </w:rPr>
        <w:t xml:space="preserve">: </w:t>
      </w:r>
      <w:r w:rsidR="00AE2ECA" w:rsidRPr="001A3C97">
        <w:rPr>
          <w:rFonts w:ascii="Times New Roman" w:hAnsi="Times New Roman" w:cs="Times New Roman"/>
          <w:sz w:val="24"/>
          <w:szCs w:val="24"/>
        </w:rPr>
        <w:t>3</w:t>
      </w:r>
      <w:r w:rsidR="008C7980" w:rsidRPr="001A3C97">
        <w:rPr>
          <w:rFonts w:ascii="Times New Roman" w:hAnsi="Times New Roman" w:cs="Times New Roman"/>
          <w:sz w:val="24"/>
          <w:szCs w:val="24"/>
        </w:rPr>
        <w:t xml:space="preserve"> early-successional </w:t>
      </w:r>
      <w:r w:rsidR="004B5503"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edge-associated species, 4 forest-interior species, 4 forest-gap species, and 3 forest generalist species. Species selection was based on relative frequency</w:t>
      </w:r>
      <w:r w:rsidR="00990E05"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w:t>
      </w:r>
      <w:r w:rsidR="00990E05" w:rsidRPr="001A3C97">
        <w:rPr>
          <w:rFonts w:ascii="Times New Roman" w:hAnsi="Times New Roman" w:cs="Times New Roman"/>
          <w:sz w:val="24"/>
          <w:szCs w:val="24"/>
        </w:rPr>
        <w:t xml:space="preserve">for each guild designation, </w:t>
      </w:r>
      <w:r w:rsidR="008C7980" w:rsidRPr="001A3C97">
        <w:rPr>
          <w:rFonts w:ascii="Times New Roman" w:hAnsi="Times New Roman" w:cs="Times New Roman"/>
          <w:sz w:val="24"/>
          <w:szCs w:val="24"/>
        </w:rPr>
        <w:t>I included the 3 species with the highest relative frequency</w:t>
      </w:r>
      <w:r w:rsidR="00990E05" w:rsidRPr="001A3C97">
        <w:rPr>
          <w:rFonts w:ascii="Times New Roman" w:hAnsi="Times New Roman" w:cs="Times New Roman"/>
          <w:sz w:val="24"/>
          <w:szCs w:val="24"/>
        </w:rPr>
        <w:t>. For the forest-interior guild and forest-gap guild, I additionally included a</w:t>
      </w:r>
      <w:r w:rsidR="008C7980" w:rsidRPr="001A3C97">
        <w:rPr>
          <w:rFonts w:ascii="Times New Roman" w:hAnsi="Times New Roman" w:cs="Times New Roman"/>
          <w:sz w:val="24"/>
          <w:szCs w:val="24"/>
        </w:rPr>
        <w:t xml:space="preserve"> species of </w:t>
      </w:r>
      <w:r w:rsidR="00990E05" w:rsidRPr="001A3C97">
        <w:rPr>
          <w:rFonts w:ascii="Times New Roman" w:hAnsi="Times New Roman" w:cs="Times New Roman"/>
          <w:sz w:val="24"/>
          <w:szCs w:val="24"/>
        </w:rPr>
        <w:t xml:space="preserve">regional </w:t>
      </w:r>
      <w:r w:rsidR="008C7980" w:rsidRPr="001A3C97">
        <w:rPr>
          <w:rFonts w:ascii="Times New Roman" w:hAnsi="Times New Roman" w:cs="Times New Roman"/>
          <w:sz w:val="24"/>
          <w:szCs w:val="24"/>
        </w:rPr>
        <w:t xml:space="preserve">conservation concern </w:t>
      </w:r>
      <w:r w:rsidR="00990E05" w:rsidRPr="001A3C97">
        <w:rPr>
          <w:rFonts w:ascii="Times New Roman" w:hAnsi="Times New Roman" w:cs="Times New Roman"/>
          <w:sz w:val="24"/>
          <w:szCs w:val="24"/>
        </w:rPr>
        <w:t>with the highest relative frequency.</w:t>
      </w:r>
    </w:p>
    <w:p w14:paraId="01FBC2B9" w14:textId="46CFA803" w:rsidR="008C7980" w:rsidRPr="001A3C97" w:rsidRDefault="00990E05"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assess temporal trends in </w:t>
      </w:r>
      <w:r w:rsidR="004F0485" w:rsidRPr="001A3C97">
        <w:rPr>
          <w:rFonts w:ascii="Times New Roman" w:hAnsi="Times New Roman" w:cs="Times New Roman"/>
          <w:sz w:val="24"/>
          <w:szCs w:val="24"/>
        </w:rPr>
        <w:t xml:space="preserve">focal species </w:t>
      </w:r>
      <w:r w:rsidRPr="001A3C97">
        <w:rPr>
          <w:rFonts w:ascii="Times New Roman" w:hAnsi="Times New Roman" w:cs="Times New Roman"/>
          <w:sz w:val="24"/>
          <w:szCs w:val="24"/>
        </w:rPr>
        <w:t xml:space="preserve">nest success </w:t>
      </w:r>
      <w:r w:rsidR="004F0485" w:rsidRPr="001A3C97">
        <w:rPr>
          <w:rFonts w:ascii="Times New Roman" w:hAnsi="Times New Roman" w:cs="Times New Roman"/>
          <w:sz w:val="24"/>
          <w:szCs w:val="24"/>
        </w:rPr>
        <w:t>in the actively harvested landscape and the minimally harvested landscape</w:t>
      </w:r>
      <w:r w:rsidRPr="001A3C97">
        <w:rPr>
          <w:rFonts w:ascii="Times New Roman" w:hAnsi="Times New Roman" w:cs="Times New Roman"/>
          <w:sz w:val="24"/>
          <w:szCs w:val="24"/>
        </w:rPr>
        <w:t xml:space="preserve">, I selected 6 species from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listed above as focal species for abundance analyses (Table 1): 2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3 forest-interior species, and 1 forest-gap species. </w:t>
      </w:r>
      <w:r w:rsidR="003F2204" w:rsidRPr="001A3C97">
        <w:rPr>
          <w:rFonts w:ascii="Times New Roman" w:hAnsi="Times New Roman" w:cs="Times New Roman"/>
          <w:sz w:val="24"/>
          <w:szCs w:val="24"/>
        </w:rPr>
        <w:t>Species selection was based on sample size; t</w:t>
      </w:r>
      <w:r w:rsidRPr="001A3C97">
        <w:rPr>
          <w:rFonts w:ascii="Times New Roman" w:hAnsi="Times New Roman" w:cs="Times New Roman"/>
          <w:sz w:val="24"/>
          <w:szCs w:val="24"/>
        </w:rPr>
        <w:t xml:space="preserve">hese were the </w:t>
      </w:r>
      <w:r w:rsidR="003F2204" w:rsidRPr="001A3C97">
        <w:rPr>
          <w:rFonts w:ascii="Times New Roman" w:hAnsi="Times New Roman" w:cs="Times New Roman"/>
          <w:sz w:val="24"/>
          <w:szCs w:val="24"/>
        </w:rPr>
        <w:t xml:space="preserve">6 </w:t>
      </w:r>
      <w:r w:rsidRPr="001A3C97">
        <w:rPr>
          <w:rFonts w:ascii="Times New Roman" w:hAnsi="Times New Roman" w:cs="Times New Roman"/>
          <w:sz w:val="24"/>
          <w:szCs w:val="24"/>
        </w:rPr>
        <w:t xml:space="preserve">species that had sample sizes </w:t>
      </w:r>
      <w:r w:rsidR="001C0FE4" w:rsidRPr="001A3C97">
        <w:rPr>
          <w:rFonts w:ascii="Times New Roman" w:hAnsi="Times New Roman" w:cs="Times New Roman"/>
          <w:sz w:val="24"/>
          <w:szCs w:val="24"/>
        </w:rPr>
        <w:t>of at least</w:t>
      </w:r>
      <w:r w:rsidRPr="001A3C97">
        <w:rPr>
          <w:rFonts w:ascii="Times New Roman" w:hAnsi="Times New Roman" w:cs="Times New Roman"/>
          <w:sz w:val="24"/>
          <w:szCs w:val="24"/>
        </w:rPr>
        <w:t xml:space="preserve"> 70 </w:t>
      </w:r>
      <w:r w:rsidR="005148A2" w:rsidRPr="001A3C97">
        <w:rPr>
          <w:rFonts w:ascii="Times New Roman" w:hAnsi="Times New Roman" w:cs="Times New Roman"/>
          <w:sz w:val="24"/>
          <w:szCs w:val="24"/>
        </w:rPr>
        <w:t xml:space="preserve">total </w:t>
      </w:r>
      <w:r w:rsidRPr="001A3C97">
        <w:rPr>
          <w:rFonts w:ascii="Times New Roman" w:hAnsi="Times New Roman" w:cs="Times New Roman"/>
          <w:sz w:val="24"/>
          <w:szCs w:val="24"/>
        </w:rPr>
        <w:t>nests</w:t>
      </w:r>
      <w:r w:rsidR="005148A2" w:rsidRPr="001A3C97">
        <w:rPr>
          <w:rFonts w:ascii="Times New Roman" w:hAnsi="Times New Roman" w:cs="Times New Roman"/>
          <w:sz w:val="24"/>
          <w:szCs w:val="24"/>
        </w:rPr>
        <w:t xml:space="preserve"> across the 2 study areas and a minimum of 15 nests from each study area</w:t>
      </w:r>
      <w:r w:rsidRPr="001A3C97">
        <w:rPr>
          <w:rFonts w:ascii="Times New Roman" w:hAnsi="Times New Roman" w:cs="Times New Roman"/>
          <w:sz w:val="24"/>
          <w:szCs w:val="24"/>
        </w:rPr>
        <w:t>.</w:t>
      </w:r>
    </w:p>
    <w:p w14:paraId="45B2C17F" w14:textId="657B3B1D" w:rsidR="00A81645" w:rsidRPr="001A3C97" w:rsidRDefault="00E149B1"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Bird count data</w:t>
      </w:r>
    </w:p>
    <w:p w14:paraId="6F320F40" w14:textId="30F3C144" w:rsidR="00046C93"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point count survey data</w:t>
      </w:r>
      <w:r w:rsidR="007D684C" w:rsidRPr="001A3C97">
        <w:rPr>
          <w:rFonts w:ascii="Times New Roman" w:hAnsi="Times New Roman" w:cs="Times New Roman"/>
          <w:sz w:val="24"/>
          <w:szCs w:val="24"/>
        </w:rPr>
        <w:t xml:space="preserve"> for the 2 study areas </w:t>
      </w:r>
      <w:r w:rsidRPr="001A3C97">
        <w:rPr>
          <w:rFonts w:ascii="Times New Roman" w:hAnsi="Times New Roman" w:cs="Times New Roman"/>
          <w:sz w:val="24"/>
          <w:szCs w:val="24"/>
        </w:rPr>
        <w:t xml:space="preserve">were collected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1996–1998, 2001–2003, and 2007–2009 at </w:t>
      </w:r>
      <w:r w:rsidR="00912D89" w:rsidRPr="001A3C97">
        <w:rPr>
          <w:rFonts w:ascii="Times New Roman" w:hAnsi="Times New Roman" w:cs="Times New Roman"/>
          <w:sz w:val="24"/>
          <w:szCs w:val="24"/>
        </w:rPr>
        <w:t>166</w:t>
      </w:r>
      <w:r w:rsidRPr="001A3C97">
        <w:rPr>
          <w:rFonts w:ascii="Times New Roman" w:hAnsi="Times New Roman" w:cs="Times New Roman"/>
          <w:sz w:val="24"/>
          <w:szCs w:val="24"/>
        </w:rPr>
        <w:t xml:space="preserve"> WERF sampling points and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w:t>
      </w:r>
      <w:r w:rsidR="00816F3E" w:rsidRPr="001A3C97">
        <w:rPr>
          <w:rFonts w:ascii="Times New Roman" w:hAnsi="Times New Roman" w:cs="Times New Roman"/>
          <w:sz w:val="24"/>
          <w:szCs w:val="24"/>
        </w:rPr>
        <w:t>6</w:t>
      </w:r>
      <w:r w:rsidRPr="001A3C97">
        <w:rPr>
          <w:rFonts w:ascii="Times New Roman" w:hAnsi="Times New Roman" w:cs="Times New Roman"/>
          <w:sz w:val="24"/>
          <w:szCs w:val="24"/>
        </w:rPr>
        <w:t>–20</w:t>
      </w:r>
      <w:r w:rsidR="00816F3E" w:rsidRPr="001A3C97">
        <w:rPr>
          <w:rFonts w:ascii="Times New Roman" w:hAnsi="Times New Roman" w:cs="Times New Roman"/>
          <w:sz w:val="24"/>
          <w:szCs w:val="24"/>
        </w:rPr>
        <w:t>09</w:t>
      </w:r>
      <w:r w:rsidRPr="001A3C97">
        <w:rPr>
          <w:rFonts w:ascii="Times New Roman" w:hAnsi="Times New Roman" w:cs="Times New Roman"/>
          <w:sz w:val="24"/>
          <w:szCs w:val="24"/>
        </w:rPr>
        <w:t xml:space="preserve"> at 1</w:t>
      </w:r>
      <w:r w:rsidR="00816F3E" w:rsidRPr="001A3C97">
        <w:rPr>
          <w:rFonts w:ascii="Times New Roman" w:hAnsi="Times New Roman" w:cs="Times New Roman"/>
          <w:sz w:val="24"/>
          <w:szCs w:val="24"/>
        </w:rPr>
        <w:t>020</w:t>
      </w:r>
      <w:r w:rsidRPr="001A3C97">
        <w:rPr>
          <w:rFonts w:ascii="Times New Roman" w:hAnsi="Times New Roman" w:cs="Times New Roman"/>
          <w:sz w:val="24"/>
          <w:szCs w:val="24"/>
        </w:rPr>
        <w:t xml:space="preserve"> MNF sampling points.</w:t>
      </w:r>
      <w:r w:rsidR="00046C93" w:rsidRPr="001A3C97">
        <w:rPr>
          <w:rFonts w:ascii="Times New Roman" w:hAnsi="Times New Roman" w:cs="Times New Roman"/>
          <w:sz w:val="24"/>
          <w:szCs w:val="24"/>
        </w:rPr>
        <w:t xml:space="preserve"> In the WERF, point count surveys were conducted within a 50-m fixed radius at locations selected systematically from available points on a 241 x 241 m forest inventory grid (Figure </w:t>
      </w:r>
      <w:r w:rsidR="00F9751D" w:rsidRPr="001A3C97">
        <w:rPr>
          <w:rFonts w:ascii="Times New Roman" w:hAnsi="Times New Roman" w:cs="Times New Roman"/>
          <w:sz w:val="24"/>
          <w:szCs w:val="24"/>
        </w:rPr>
        <w:t>2</w:t>
      </w:r>
      <w:r w:rsidR="00046C93" w:rsidRPr="001A3C97">
        <w:rPr>
          <w:rFonts w:ascii="Times New Roman" w:hAnsi="Times New Roman" w:cs="Times New Roman"/>
          <w:sz w:val="24"/>
          <w:szCs w:val="24"/>
        </w:rPr>
        <w:t xml:space="preserve">) established in 1995 by Westvaco Forest Resources (prior to extensive timber harvesting). An </w:t>
      </w:r>
      <w:r w:rsidR="00046C93" w:rsidRPr="001A3C97">
        <w:rPr>
          <w:rFonts w:ascii="Times New Roman" w:hAnsi="Times New Roman" w:cs="Times New Roman"/>
          <w:sz w:val="24"/>
          <w:szCs w:val="24"/>
        </w:rPr>
        <w:lastRenderedPageBreak/>
        <w:t xml:space="preserve">average of 110 points were surveyed each year, and locations were mostly consistent across time periods. In the MNF, point count surveys were conducted along </w:t>
      </w:r>
      <w:r w:rsidR="00F77816" w:rsidRPr="001A3C97">
        <w:rPr>
          <w:rFonts w:ascii="Times New Roman" w:hAnsi="Times New Roman" w:cs="Times New Roman"/>
          <w:sz w:val="24"/>
          <w:szCs w:val="24"/>
        </w:rPr>
        <w:t xml:space="preserve">109 extensive </w:t>
      </w:r>
      <w:r w:rsidR="00046C93" w:rsidRPr="001A3C97">
        <w:rPr>
          <w:rFonts w:ascii="Times New Roman" w:hAnsi="Times New Roman" w:cs="Times New Roman"/>
          <w:sz w:val="24"/>
          <w:szCs w:val="24"/>
        </w:rPr>
        <w:t xml:space="preserve">linear transects </w:t>
      </w:r>
      <w:r w:rsidR="00F77816" w:rsidRPr="001A3C97">
        <w:rPr>
          <w:rFonts w:ascii="Times New Roman" w:hAnsi="Times New Roman" w:cs="Times New Roman"/>
          <w:sz w:val="24"/>
          <w:szCs w:val="24"/>
        </w:rPr>
        <w:t xml:space="preserve">(up to 2,500 m in length) </w:t>
      </w:r>
      <w:r w:rsidR="00046C93" w:rsidRPr="001A3C97">
        <w:rPr>
          <w:rFonts w:ascii="Times New Roman" w:hAnsi="Times New Roman" w:cs="Times New Roman"/>
          <w:sz w:val="24"/>
          <w:szCs w:val="24"/>
        </w:rPr>
        <w:t>with 10–12 sampling points</w:t>
      </w:r>
      <w:r w:rsidR="003713D0">
        <w:rPr>
          <w:rFonts w:ascii="Times New Roman" w:hAnsi="Times New Roman" w:cs="Times New Roman"/>
          <w:sz w:val="24"/>
          <w:szCs w:val="24"/>
        </w:rPr>
        <w:t xml:space="preserve"> per transect</w:t>
      </w:r>
      <w:r w:rsidR="00F9751D" w:rsidRPr="001A3C97">
        <w:rPr>
          <w:rFonts w:ascii="Times New Roman" w:hAnsi="Times New Roman" w:cs="Times New Roman"/>
          <w:sz w:val="24"/>
          <w:szCs w:val="24"/>
        </w:rPr>
        <w:t xml:space="preserve"> (Figure 3)</w:t>
      </w:r>
      <w:r w:rsidR="00046C93" w:rsidRPr="001A3C97">
        <w:rPr>
          <w:rFonts w:ascii="Times New Roman" w:hAnsi="Times New Roman" w:cs="Times New Roman"/>
          <w:sz w:val="24"/>
          <w:szCs w:val="24"/>
        </w:rPr>
        <w:t>.</w:t>
      </w:r>
      <w:r w:rsidR="00F77816" w:rsidRPr="001A3C97">
        <w:rPr>
          <w:rFonts w:ascii="Times New Roman" w:hAnsi="Times New Roman" w:cs="Times New Roman"/>
          <w:sz w:val="24"/>
          <w:szCs w:val="24"/>
        </w:rPr>
        <w:t xml:space="preserve"> Of the 109 total transects, at least 44 transects were oriented at right angles to contours to capture maximum variation in elevation and landforms.</w:t>
      </w:r>
    </w:p>
    <w:p w14:paraId="0471099D" w14:textId="2C431B75" w:rsidR="002B2C61"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 Avian point count surveys were not </w:t>
      </w:r>
      <w:r w:rsidR="007D684C" w:rsidRPr="001A3C97">
        <w:rPr>
          <w:rFonts w:ascii="Times New Roman" w:hAnsi="Times New Roman" w:cs="Times New Roman"/>
          <w:sz w:val="24"/>
          <w:szCs w:val="24"/>
        </w:rPr>
        <w:t>completed</w:t>
      </w:r>
      <w:r w:rsidRPr="001A3C97">
        <w:rPr>
          <w:rFonts w:ascii="Times New Roman" w:hAnsi="Times New Roman" w:cs="Times New Roman"/>
          <w:sz w:val="24"/>
          <w:szCs w:val="24"/>
        </w:rPr>
        <w:t xml:space="preserve"> every year at </w:t>
      </w:r>
      <w:r w:rsidR="007D684C" w:rsidRPr="001A3C97">
        <w:rPr>
          <w:rFonts w:ascii="Times New Roman" w:hAnsi="Times New Roman" w:cs="Times New Roman"/>
          <w:sz w:val="24"/>
          <w:szCs w:val="24"/>
        </w:rPr>
        <w:t>every</w:t>
      </w:r>
      <w:r w:rsidRPr="001A3C97">
        <w:rPr>
          <w:rFonts w:ascii="Times New Roman" w:hAnsi="Times New Roman" w:cs="Times New Roman"/>
          <w:sz w:val="24"/>
          <w:szCs w:val="24"/>
        </w:rPr>
        <w:t xml:space="preserve"> sampling point. The number of years of data associated with each sampling point ranged </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–9 years (mean = </w:t>
      </w:r>
      <w:r w:rsidR="00816F3E" w:rsidRPr="001A3C97">
        <w:rPr>
          <w:rFonts w:ascii="Times New Roman" w:hAnsi="Times New Roman" w:cs="Times New Roman"/>
          <w:sz w:val="24"/>
          <w:szCs w:val="24"/>
        </w:rPr>
        <w:t>5.9</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2.5</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WERF and </w:t>
      </w:r>
      <w:r w:rsidRPr="001A3C97">
        <w:rPr>
          <w:rFonts w:ascii="Times New Roman" w:hAnsi="Times New Roman" w:cs="Times New Roman"/>
          <w:sz w:val="24"/>
          <w:szCs w:val="24"/>
        </w:rPr>
        <w:t>1–1</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 years (mean = 4.</w:t>
      </w:r>
      <w:r w:rsidR="00816F3E" w:rsidRPr="001A3C97">
        <w:rPr>
          <w:rFonts w:ascii="Times New Roman" w:hAnsi="Times New Roman" w:cs="Times New Roman"/>
          <w:sz w:val="24"/>
          <w:szCs w:val="24"/>
        </w:rPr>
        <w:t>0</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2.8</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t>
      </w:r>
      <w:r w:rsidRPr="001A3C97">
        <w:rPr>
          <w:rFonts w:ascii="Times New Roman" w:hAnsi="Times New Roman" w:cs="Times New Roman"/>
          <w:sz w:val="24"/>
          <w:szCs w:val="24"/>
        </w:rPr>
        <w:t>MNF. Within a year that avian point count survey data were collected, the number of repeated visits (i.e., replicate surveys) ranged from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visits (mean = </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.0 ± 0.</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 xml:space="preserve"> visits) in </w:t>
      </w:r>
      <w:r w:rsidR="00A04833" w:rsidRPr="001A3C97">
        <w:rPr>
          <w:rFonts w:ascii="Times New Roman" w:hAnsi="Times New Roman" w:cs="Times New Roman"/>
          <w:sz w:val="24"/>
          <w:szCs w:val="24"/>
        </w:rPr>
        <w:t>the WERF</w:t>
      </w:r>
      <w:r w:rsidRPr="001A3C97">
        <w:rPr>
          <w:rFonts w:ascii="Times New Roman" w:hAnsi="Times New Roman" w:cs="Times New Roman"/>
          <w:sz w:val="24"/>
          <w:szCs w:val="24"/>
        </w:rPr>
        <w:t xml:space="preserve"> and 1–4 visits (mean =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 0.</w:t>
      </w:r>
      <w:r w:rsidR="00A04833" w:rsidRPr="001A3C97">
        <w:rPr>
          <w:rFonts w:ascii="Times New Roman" w:hAnsi="Times New Roman" w:cs="Times New Roman"/>
          <w:sz w:val="24"/>
          <w:szCs w:val="24"/>
        </w:rPr>
        <w:t>5</w:t>
      </w:r>
      <w:r w:rsidRPr="001A3C97">
        <w:rPr>
          <w:rFonts w:ascii="Times New Roman" w:hAnsi="Times New Roman" w:cs="Times New Roman"/>
          <w:sz w:val="24"/>
          <w:szCs w:val="24"/>
        </w:rPr>
        <w:t xml:space="preserve"> visits) in MNF. I included all replicate surveys per sampling point per year in my data analyses, for a total of 14,504 replicate surveys across 4,999 </w:t>
      </w:r>
      <w:proofErr w:type="gramStart"/>
      <w:r w:rsidRPr="001A3C97">
        <w:rPr>
          <w:rFonts w:ascii="Times New Roman" w:hAnsi="Times New Roman" w:cs="Times New Roman"/>
          <w:sz w:val="24"/>
          <w:szCs w:val="24"/>
        </w:rPr>
        <w:t>site</w:t>
      </w:r>
      <w:proofErr w:type="gramEnd"/>
      <w:r w:rsidRPr="001A3C97">
        <w:rPr>
          <w:rFonts w:ascii="Times New Roman" w:hAnsi="Times New Roman" w:cs="Times New Roman"/>
          <w:sz w:val="24"/>
          <w:szCs w:val="24"/>
        </w:rPr>
        <w:t xml:space="preserve"> × year combinations.</w:t>
      </w:r>
    </w:p>
    <w:p w14:paraId="282817DC" w14:textId="6BB9EE5D" w:rsidR="00046C93" w:rsidRPr="001A3C97" w:rsidRDefault="00046C93" w:rsidP="00046C93">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At both study areas, avian point count surveys were conducted from mid-May to early July (i.e., during the bird breeding season) and consisted of 10-minute stationary counts, during which a single observer recorded all </w:t>
      </w:r>
      <w:r w:rsidR="00771ADB" w:rsidRPr="001A3C97">
        <w:rPr>
          <w:rFonts w:ascii="Times New Roman" w:hAnsi="Times New Roman" w:cs="Times New Roman"/>
          <w:sz w:val="24"/>
          <w:szCs w:val="24"/>
        </w:rPr>
        <w:t>individuals</w:t>
      </w:r>
      <w:r w:rsidRPr="001A3C97">
        <w:rPr>
          <w:rFonts w:ascii="Times New Roman" w:hAnsi="Times New Roman" w:cs="Times New Roman"/>
          <w:sz w:val="24"/>
          <w:szCs w:val="24"/>
        </w:rPr>
        <w:t xml:space="preserve"> heard or seen.</w:t>
      </w:r>
      <w:r w:rsidR="00054F38" w:rsidRPr="001A3C97">
        <w:rPr>
          <w:rFonts w:ascii="Times New Roman" w:hAnsi="Times New Roman" w:cs="Times New Roman"/>
          <w:sz w:val="24"/>
          <w:szCs w:val="24"/>
        </w:rPr>
        <w:t xml:space="preserve"> </w:t>
      </w:r>
      <w:r w:rsidRPr="001A3C97">
        <w:rPr>
          <w:rFonts w:ascii="Times New Roman" w:hAnsi="Times New Roman" w:cs="Times New Roman"/>
          <w:sz w:val="24"/>
          <w:szCs w:val="24"/>
        </w:rPr>
        <w:t>Up to 4 detection covariates were recorded for each survey: date, start time, wind code, and sky code. While date was recorded for all surveys, a subset of surveys was missing start times (</w:t>
      </w:r>
      <w:r w:rsidR="00771ADB" w:rsidRPr="001A3C97">
        <w:rPr>
          <w:rFonts w:ascii="Times New Roman" w:hAnsi="Times New Roman" w:cs="Times New Roman"/>
          <w:sz w:val="24"/>
          <w:szCs w:val="24"/>
        </w:rPr>
        <w:t>68</w:t>
      </w:r>
      <w:r w:rsidRPr="001A3C97">
        <w:rPr>
          <w:rFonts w:ascii="Times New Roman" w:hAnsi="Times New Roman" w:cs="Times New Roman"/>
          <w:sz w:val="24"/>
          <w:szCs w:val="24"/>
        </w:rPr>
        <w:t>% of MNF data), wind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xml:space="preserve">% of MNF data), or sky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of MNF data).</w:t>
      </w:r>
      <w:r w:rsidR="008E60F3" w:rsidRPr="001A3C97">
        <w:rPr>
          <w:rFonts w:ascii="Times New Roman" w:hAnsi="Times New Roman" w:cs="Times New Roman"/>
          <w:sz w:val="24"/>
          <w:szCs w:val="24"/>
        </w:rPr>
        <w:t xml:space="preserve"> However, all surveys began within 30 minutes of sunrise and continued until approximately 4 hours after sunrise, and no surveys were conducted on days with rain, heavy fog, or high wind speed, following the guidelines of Ralph et al. (1993).</w:t>
      </w:r>
    </w:p>
    <w:p w14:paraId="67337E93" w14:textId="2DC15A21" w:rsidR="004E796B" w:rsidRPr="001A3C97" w:rsidRDefault="00771ADB" w:rsidP="00771AD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10-minute point count survey was divided into </w:t>
      </w:r>
      <w:proofErr w:type="gramStart"/>
      <w:r w:rsidRPr="001A3C97">
        <w:rPr>
          <w:rFonts w:ascii="Times New Roman" w:hAnsi="Times New Roman" w:cs="Times New Roman"/>
          <w:sz w:val="24"/>
          <w:szCs w:val="24"/>
        </w:rPr>
        <w:t>2 time</w:t>
      </w:r>
      <w:proofErr w:type="gramEnd"/>
      <w:r w:rsidRPr="001A3C97">
        <w:rPr>
          <w:rFonts w:ascii="Times New Roman" w:hAnsi="Times New Roman" w:cs="Times New Roman"/>
          <w:sz w:val="24"/>
          <w:szCs w:val="24"/>
        </w:rPr>
        <w:t xml:space="preserv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2ED6C65A" w14:textId="68D090E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Nest success data</w:t>
      </w:r>
    </w:p>
    <w:p w14:paraId="0DB89331" w14:textId="2DA0092D" w:rsidR="00596B2A" w:rsidRPr="001A3C97" w:rsidRDefault="00596B2A"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nest monitoring survey data were collected at the 2 study areas from 1996–1998, 2001–2003, and 2007–2009 from 20 WERF nest search plots and from 1993–1999 at 30 MNF nest search plots (Figure</w:t>
      </w:r>
      <w:r w:rsidR="00F9751D" w:rsidRPr="001A3C97">
        <w:rPr>
          <w:rFonts w:ascii="Times New Roman" w:hAnsi="Times New Roman" w:cs="Times New Roman"/>
          <w:sz w:val="24"/>
          <w:szCs w:val="24"/>
        </w:rPr>
        <w:t>s 2–3</w:t>
      </w:r>
      <w:r w:rsidRPr="001A3C97">
        <w:rPr>
          <w:rFonts w:ascii="Times New Roman" w:hAnsi="Times New Roman" w:cs="Times New Roman"/>
          <w:sz w:val="24"/>
          <w:szCs w:val="24"/>
        </w:rPr>
        <w:t>).</w:t>
      </w:r>
      <w:r w:rsidR="00BC72F5" w:rsidRPr="001A3C97">
        <w:rPr>
          <w:rFonts w:ascii="Times New Roman" w:hAnsi="Times New Roman" w:cs="Times New Roman"/>
          <w:sz w:val="24"/>
          <w:szCs w:val="24"/>
        </w:rPr>
        <w:t xml:space="preserve"> Throughout the breeding season, field technicians looked for 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179FC49B" w14:textId="7DB594D8" w:rsidR="00A81645" w:rsidRPr="001A3C97" w:rsidRDefault="00316D6B" w:rsidP="00E82CC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Nest search plots varied in size and location among sampling years and between study areas</w:t>
      </w:r>
      <w:r w:rsidR="0045144E" w:rsidRPr="001A3C97">
        <w:rPr>
          <w:rFonts w:ascii="Times New Roman" w:hAnsi="Times New Roman" w:cs="Times New Roman"/>
          <w:sz w:val="24"/>
          <w:szCs w:val="24"/>
        </w:rPr>
        <w:t xml:space="preserve"> (Figure</w:t>
      </w:r>
      <w:r w:rsidR="00F9751D" w:rsidRPr="001A3C97">
        <w:rPr>
          <w:rFonts w:ascii="Times New Roman" w:hAnsi="Times New Roman" w:cs="Times New Roman"/>
          <w:sz w:val="24"/>
          <w:szCs w:val="24"/>
        </w:rPr>
        <w:t>s 2–3</w:t>
      </w:r>
      <w:r w:rsidR="0045144E" w:rsidRPr="001A3C97">
        <w:rPr>
          <w:rFonts w:ascii="Times New Roman" w:hAnsi="Times New Roman" w:cs="Times New Roman"/>
          <w:sz w:val="24"/>
          <w:szCs w:val="24"/>
        </w:rPr>
        <w:t>)</w:t>
      </w:r>
      <w:r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In the WERF, there were 8 45-ha nest search plots during 1996–1998 and 12 </w:t>
      </w:r>
      <w:r w:rsidR="00BC72F5" w:rsidRPr="001A3C97">
        <w:rPr>
          <w:rFonts w:ascii="Times New Roman" w:hAnsi="Times New Roman" w:cs="Times New Roman"/>
          <w:sz w:val="24"/>
          <w:szCs w:val="24"/>
        </w:rPr>
        <w:lastRenderedPageBreak/>
        <w:t xml:space="preserve">20-ha nest search plots during 2001–2003 and 2007–2009. The nest search plots were </w:t>
      </w:r>
      <w:r w:rsidR="00A81645" w:rsidRPr="001A3C97">
        <w:rPr>
          <w:rFonts w:ascii="Times New Roman" w:hAnsi="Times New Roman" w:cs="Times New Roman"/>
          <w:sz w:val="24"/>
          <w:szCs w:val="24"/>
        </w:rPr>
        <w:t xml:space="preserve">distributed randomly throughout </w:t>
      </w:r>
      <w:r w:rsidR="00683CEF" w:rsidRPr="001A3C97">
        <w:rPr>
          <w:rFonts w:ascii="Times New Roman" w:hAnsi="Times New Roman" w:cs="Times New Roman"/>
          <w:sz w:val="24"/>
          <w:szCs w:val="24"/>
        </w:rPr>
        <w:t>3</w:t>
      </w:r>
      <w:r w:rsidR="00A81645" w:rsidRPr="001A3C97">
        <w:rPr>
          <w:rFonts w:ascii="Times New Roman" w:hAnsi="Times New Roman" w:cs="Times New Roman"/>
          <w:sz w:val="24"/>
          <w:szCs w:val="24"/>
        </w:rPr>
        <w:t xml:space="preserve"> elevational blocks and </w:t>
      </w:r>
      <w:r w:rsidR="00BC72F5" w:rsidRPr="001A3C97">
        <w:rPr>
          <w:rFonts w:ascii="Times New Roman" w:hAnsi="Times New Roman" w:cs="Times New Roman"/>
          <w:sz w:val="24"/>
          <w:szCs w:val="24"/>
        </w:rPr>
        <w:t>encompassed</w:t>
      </w:r>
      <w:r w:rsidR="008E4EF3" w:rsidRPr="001A3C97">
        <w:rPr>
          <w:rFonts w:ascii="Times New Roman" w:hAnsi="Times New Roman" w:cs="Times New Roman"/>
          <w:sz w:val="24"/>
          <w:szCs w:val="24"/>
        </w:rPr>
        <w:t xml:space="preserve"> either</w:t>
      </w:r>
      <w:r w:rsidR="00A81645"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non-harvested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intact, predominantly mature hardwood forest</w:t>
      </w:r>
      <w:r w:rsidR="008E4EF3" w:rsidRPr="001A3C97">
        <w:rPr>
          <w:rFonts w:ascii="Times New Roman" w:hAnsi="Times New Roman" w:cs="Times New Roman"/>
          <w:sz w:val="24"/>
          <w:szCs w:val="24"/>
        </w:rPr>
        <w:t>, lightly harvested areas that retained closed canopy conditions,</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or</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 xml:space="preserve">heavily 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early-successional vegetation.</w:t>
      </w:r>
      <w:r w:rsidR="00B024DB" w:rsidRPr="001A3C97">
        <w:rPr>
          <w:rFonts w:ascii="Times New Roman" w:hAnsi="Times New Roman" w:cs="Times New Roman"/>
          <w:sz w:val="24"/>
          <w:szCs w:val="24"/>
        </w:rPr>
        <w:t xml:space="preserve"> Due to harvest activity, 4 nest search plots had to be shifted slightly for the 2007–2009 nest monitoring seasons (Figure 2).</w:t>
      </w:r>
      <w:r w:rsidRPr="001A3C97">
        <w:rPr>
          <w:rFonts w:ascii="Times New Roman" w:hAnsi="Times New Roman" w:cs="Times New Roman"/>
          <w:sz w:val="24"/>
          <w:szCs w:val="24"/>
        </w:rPr>
        <w:t xml:space="preserve"> </w:t>
      </w:r>
      <w:r w:rsidR="00E82CC1" w:rsidRPr="001A3C97">
        <w:rPr>
          <w:rFonts w:ascii="Times New Roman" w:hAnsi="Times New Roman" w:cs="Times New Roman"/>
          <w:sz w:val="24"/>
          <w:szCs w:val="24"/>
        </w:rPr>
        <w:t xml:space="preserve">In the MNF, 31 stands were intensively searched for nests during 1993–1998 </w:t>
      </w:r>
      <w:r w:rsidR="00E82CC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00E82CC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(Duguay et al. 2001)</w:t>
      </w:r>
      <w:r w:rsidR="00E82CC1" w:rsidRPr="001A3C97">
        <w:rPr>
          <w:rFonts w:ascii="Times New Roman" w:hAnsi="Times New Roman" w:cs="Times New Roman"/>
          <w:sz w:val="24"/>
          <w:szCs w:val="24"/>
        </w:rPr>
        <w:fldChar w:fldCharType="end"/>
      </w:r>
      <w:r w:rsidR="00E82CC1"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with search effort distributed relatively evenly between stands. From 1996 to 1999, nest searches occurred within 40-ha (200-m wide </w:t>
      </w:r>
      <w:r w:rsidR="00683CEF" w:rsidRPr="001A3C97">
        <w:rPr>
          <w:rFonts w:ascii="Times New Roman" w:hAnsi="Times New Roman" w:cs="Times New Roman"/>
          <w:sz w:val="24"/>
          <w:szCs w:val="24"/>
        </w:rPr>
        <w:t>×</w:t>
      </w:r>
      <w:r w:rsidR="00A81645" w:rsidRPr="001A3C97">
        <w:rPr>
          <w:rFonts w:ascii="Times New Roman" w:hAnsi="Times New Roman" w:cs="Times New Roman"/>
          <w:sz w:val="24"/>
          <w:szCs w:val="24"/>
        </w:rPr>
        <w:t xml:space="preserve"> 2,000-m long, oriented perpendicular to prevailing slopes) plots that were established along </w:t>
      </w:r>
      <w:r w:rsidR="00E82CC1"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transects in each of </w:t>
      </w:r>
      <w:r w:rsidR="00E82CC1" w:rsidRPr="001A3C97">
        <w:rPr>
          <w:rFonts w:ascii="Times New Roman" w:hAnsi="Times New Roman" w:cs="Times New Roman"/>
          <w:sz w:val="24"/>
          <w:szCs w:val="24"/>
        </w:rPr>
        <w:t>5</w:t>
      </w:r>
      <w:r w:rsidR="00A81645" w:rsidRPr="001A3C97">
        <w:rPr>
          <w:rFonts w:ascii="Times New Roman" w:hAnsi="Times New Roman" w:cs="Times New Roman"/>
          <w:sz w:val="24"/>
          <w:szCs w:val="24"/>
        </w:rPr>
        <w:t xml:space="preserve"> 2,500-ha study areas that were randomly located within the 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vegetation zone of the MNF; the study areas ranged from 42–81% </w:t>
      </w:r>
      <w:r w:rsidR="00E82CC1" w:rsidRPr="001A3C97">
        <w:rPr>
          <w:rFonts w:ascii="Times New Roman" w:hAnsi="Times New Roman" w:cs="Times New Roman"/>
          <w:sz w:val="24"/>
          <w:szCs w:val="24"/>
        </w:rPr>
        <w:t xml:space="preserve">in </w:t>
      </w:r>
      <w:r w:rsidR="00A81645" w:rsidRPr="001A3C97">
        <w:rPr>
          <w:rFonts w:ascii="Times New Roman" w:hAnsi="Times New Roman" w:cs="Times New Roman"/>
          <w:sz w:val="24"/>
          <w:szCs w:val="24"/>
        </w:rPr>
        <w:t xml:space="preserve">core forest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(DeMeo 1999)</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Nest searching protocols followed the methodology of the national </w:t>
      </w:r>
      <w:proofErr w:type="spellStart"/>
      <w:r w:rsidR="00A81645" w:rsidRPr="001A3C97">
        <w:rPr>
          <w:rFonts w:ascii="Times New Roman" w:hAnsi="Times New Roman" w:cs="Times New Roman"/>
          <w:sz w:val="24"/>
          <w:szCs w:val="24"/>
        </w:rPr>
        <w:t>BBird</w:t>
      </w:r>
      <w:proofErr w:type="spellEnd"/>
      <w:r w:rsidR="00A81645" w:rsidRPr="001A3C97">
        <w:rPr>
          <w:rFonts w:ascii="Times New Roman" w:hAnsi="Times New Roman" w:cs="Times New Roman"/>
          <w:sz w:val="24"/>
          <w:szCs w:val="24"/>
        </w:rPr>
        <w:t xml:space="preserve"> program of nest search plot monitoring (</w:t>
      </w:r>
      <w:r w:rsidR="003A45FA" w:rsidRPr="001A3C97">
        <w:rPr>
          <w:rFonts w:ascii="Times New Roman" w:hAnsi="Times New Roman" w:cs="Times New Roman"/>
          <w:sz w:val="24"/>
          <w:szCs w:val="24"/>
        </w:rPr>
        <w:t>Conway and Martin</w:t>
      </w:r>
      <w:r w:rsidR="00A81645"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t>2000</w:t>
      </w:r>
      <w:r w:rsidR="00A81645" w:rsidRPr="001A3C97">
        <w:rPr>
          <w:rFonts w:ascii="Times New Roman" w:hAnsi="Times New Roman" w:cs="Times New Roman"/>
          <w:sz w:val="24"/>
          <w:szCs w:val="24"/>
        </w:rPr>
        <w:t xml:space="preserve">). In 1998 and 1999, additional nests (outside the established nest search plots) in the northwestern region of the MNF (within Tucker and Randolph counties) were located through behavioral cues and systematic searches of likely nesting habitat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(Williams 2002)</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w:t>
      </w:r>
    </w:p>
    <w:p w14:paraId="674627A0" w14:textId="3DA2C50E" w:rsidR="00A81645" w:rsidRPr="001A3C97" w:rsidRDefault="00316D6B"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M</w:t>
      </w:r>
      <w:r w:rsidR="00482257" w:rsidRPr="001A3C97">
        <w:rPr>
          <w:rFonts w:ascii="Times New Roman" w:hAnsi="Times New Roman" w:cs="Times New Roman"/>
          <w:sz w:val="24"/>
          <w:szCs w:val="24"/>
        </w:rPr>
        <w:t xml:space="preserve">y objective was to compare temporal trends in nest success between the </w:t>
      </w:r>
      <w:r w:rsidR="00683CEF" w:rsidRPr="001A3C97">
        <w:rPr>
          <w:rFonts w:ascii="Times New Roman" w:hAnsi="Times New Roman" w:cs="Times New Roman"/>
          <w:sz w:val="24"/>
          <w:szCs w:val="24"/>
        </w:rPr>
        <w:t>actively harvested</w:t>
      </w:r>
      <w:r w:rsidR="00482257" w:rsidRPr="001A3C97">
        <w:rPr>
          <w:rFonts w:ascii="Times New Roman" w:hAnsi="Times New Roman" w:cs="Times New Roman"/>
          <w:sz w:val="24"/>
          <w:szCs w:val="24"/>
        </w:rPr>
        <w:t xml:space="preserve"> landscape</w:t>
      </w:r>
      <w:r w:rsidR="00683CEF" w:rsidRPr="001A3C97">
        <w:rPr>
          <w:rFonts w:ascii="Times New Roman" w:hAnsi="Times New Roman" w:cs="Times New Roman"/>
          <w:sz w:val="24"/>
          <w:szCs w:val="24"/>
        </w:rPr>
        <w:t xml:space="preserve"> and the minimally harvested landscape</w:t>
      </w:r>
      <w:r w:rsidR="00482257" w:rsidRPr="001A3C97">
        <w:rPr>
          <w:rFonts w:ascii="Times New Roman" w:hAnsi="Times New Roman" w:cs="Times New Roman"/>
          <w:sz w:val="24"/>
          <w:szCs w:val="24"/>
        </w:rPr>
        <w:t xml:space="preserve">, but </w:t>
      </w:r>
      <w:r w:rsidR="00A81645" w:rsidRPr="001A3C97">
        <w:rPr>
          <w:rFonts w:ascii="Times New Roman" w:hAnsi="Times New Roman" w:cs="Times New Roman"/>
          <w:sz w:val="24"/>
          <w:szCs w:val="24"/>
        </w:rPr>
        <w:t xml:space="preserve">the time periods of nest monitoring at the </w:t>
      </w:r>
      <w:r w:rsidR="00683CEF"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study areas </w:t>
      </w:r>
      <w:r w:rsidRPr="001A3C97">
        <w:rPr>
          <w:rFonts w:ascii="Times New Roman" w:hAnsi="Times New Roman" w:cs="Times New Roman"/>
          <w:sz w:val="24"/>
          <w:szCs w:val="24"/>
        </w:rPr>
        <w:t>did</w:t>
      </w:r>
      <w:r w:rsidR="00A81645" w:rsidRPr="001A3C97">
        <w:rPr>
          <w:rFonts w:ascii="Times New Roman" w:hAnsi="Times New Roman" w:cs="Times New Roman"/>
          <w:sz w:val="24"/>
          <w:szCs w:val="24"/>
        </w:rPr>
        <w:t xml:space="preserve"> not fully overlap (WERF: 1996–1998, 2001–2003, and 2007–2009 vs. MNF: 1993–1999)</w:t>
      </w:r>
      <w:r w:rsidRPr="001A3C97">
        <w:rPr>
          <w:rFonts w:ascii="Times New Roman" w:hAnsi="Times New Roman" w:cs="Times New Roman"/>
          <w:sz w:val="24"/>
          <w:szCs w:val="24"/>
        </w:rPr>
        <w:t>. Therefore,</w:t>
      </w:r>
      <w:r w:rsidR="0048225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I </w:t>
      </w:r>
      <w:r w:rsidR="00482257" w:rsidRPr="001A3C97">
        <w:rPr>
          <w:rFonts w:ascii="Times New Roman" w:hAnsi="Times New Roman" w:cs="Times New Roman"/>
          <w:sz w:val="24"/>
          <w:szCs w:val="24"/>
        </w:rPr>
        <w:t>made</w:t>
      </w:r>
      <w:r w:rsidR="00A81645" w:rsidRPr="001A3C97">
        <w:rPr>
          <w:rFonts w:ascii="Times New Roman" w:hAnsi="Times New Roman" w:cs="Times New Roman"/>
          <w:sz w:val="24"/>
          <w:szCs w:val="24"/>
        </w:rPr>
        <w:t xml:space="preserve"> the following assumptions: (1) trends from MNF data collected from 1993 to 1999 </w:t>
      </w:r>
      <w:r w:rsidR="0048225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representative of long-term trends; and (2) there </w:t>
      </w:r>
      <w:r w:rsidR="0021693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no outside, unconsidered systemic confounding factor</w:t>
      </w:r>
      <w:r w:rsidR="00216937" w:rsidRPr="001A3C97">
        <w:rPr>
          <w:rFonts w:ascii="Times New Roman" w:hAnsi="Times New Roman" w:cs="Times New Roman"/>
          <w:sz w:val="24"/>
          <w:szCs w:val="24"/>
        </w:rPr>
        <w:t>s</w:t>
      </w:r>
      <w:r w:rsidR="00A81645" w:rsidRPr="001A3C97">
        <w:rPr>
          <w:rFonts w:ascii="Times New Roman" w:hAnsi="Times New Roman" w:cs="Times New Roman"/>
          <w:sz w:val="24"/>
          <w:szCs w:val="24"/>
        </w:rPr>
        <w:t xml:space="preserve"> (e.g., stochastic weather extremes, climate change, invasive species introduction) influencing trends from WERF data collected after 1999.</w:t>
      </w:r>
    </w:p>
    <w:p w14:paraId="7F19CDCD" w14:textId="27A82061" w:rsidR="000445C8" w:rsidRPr="001A3C97" w:rsidRDefault="000445C8" w:rsidP="000445C8">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Environmental data</w:t>
      </w:r>
    </w:p>
    <w:p w14:paraId="250C24F6" w14:textId="7F9ADCAE" w:rsidR="00AF7FC1" w:rsidRPr="001A3C97" w:rsidRDefault="00AF7FC1" w:rsidP="00473336">
      <w:pPr>
        <w:spacing w:line="276" w:lineRule="auto"/>
        <w:ind w:firstLine="720"/>
        <w:rPr>
          <w:rFonts w:ascii="Times New Roman" w:hAnsi="Times New Roman" w:cs="Times New Roman"/>
          <w:sz w:val="24"/>
        </w:rPr>
      </w:pPr>
      <w:bookmarkStart w:id="12" w:name="_Hlk127185543"/>
      <w:r w:rsidRPr="001A3C97">
        <w:rPr>
          <w:rFonts w:ascii="Times New Roman" w:hAnsi="Times New Roman" w:cs="Times New Roman"/>
          <w:sz w:val="24"/>
        </w:rPr>
        <w:t xml:space="preserve">The full set of site covariates for the guild richness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and focal species abundance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included year of data collection,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an interaction between year and </w:t>
      </w:r>
      <w:r w:rsidR="00155E4D" w:rsidRPr="001A3C97">
        <w:rPr>
          <w:rFonts w:ascii="Times New Roman" w:hAnsi="Times New Roman" w:cs="Times New Roman"/>
          <w:sz w:val="24"/>
        </w:rPr>
        <w:t>landscape-scale harvest intensity</w:t>
      </w:r>
      <w:r w:rsidRPr="001A3C97">
        <w:rPr>
          <w:rFonts w:ascii="Times New Roman" w:hAnsi="Times New Roman" w:cs="Times New Roman"/>
          <w:sz w:val="24"/>
        </w:rPr>
        <w:t>, and 9 environmental variables that were included to control for their known effects (Table 2).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was a dummy variable where 1 = actively harvested landscape (i.e., WERF) and 0 = minimally harvested landscape (i.e., MNF).</w:t>
      </w:r>
      <w:r w:rsidR="00EA23B6" w:rsidRPr="001A3C97">
        <w:rPr>
          <w:rFonts w:ascii="Times New Roman" w:hAnsi="Times New Roman" w:cs="Times New Roman"/>
          <w:sz w:val="24"/>
        </w:rPr>
        <w:t xml:space="preserve"> The first 3 controlling environmental variables were topographical factors: elevation, aspect, and topographical position index (TPI). Mean elevation, mode aspect, and mode TPI within 50 m of each sampling point were calculated or derived using Shuttle Radar Topography Mission digital elevation data. </w:t>
      </w:r>
      <w:r w:rsidR="0078391B" w:rsidRPr="001A3C97">
        <w:rPr>
          <w:rFonts w:ascii="Times New Roman" w:hAnsi="Times New Roman" w:cs="Times New Roman"/>
          <w:sz w:val="24"/>
        </w:rPr>
        <w:t xml:space="preserve">The next controlling environmental variable was stand age. </w:t>
      </w:r>
      <w:r w:rsidR="0078391B" w:rsidRPr="001A3C97">
        <w:rPr>
          <w:rFonts w:ascii="Times New Roman" w:hAnsi="Times New Roman" w:cs="Times New Roman"/>
          <w:sz w:val="24"/>
          <w:szCs w:val="24"/>
        </w:rPr>
        <w:t xml:space="preserve">To calculate </w:t>
      </w:r>
      <w:proofErr w:type="gramStart"/>
      <w:r w:rsidR="0078391B" w:rsidRPr="001A3C97">
        <w:rPr>
          <w:rFonts w:ascii="Times New Roman" w:hAnsi="Times New Roman" w:cs="Times New Roman"/>
          <w:sz w:val="24"/>
          <w:szCs w:val="24"/>
        </w:rPr>
        <w:t>mode</w:t>
      </w:r>
      <w:proofErr w:type="gramEnd"/>
      <w:r w:rsidR="0078391B" w:rsidRPr="001A3C97">
        <w:rPr>
          <w:rFonts w:ascii="Times New Roman" w:hAnsi="Times New Roman" w:cs="Times New Roman"/>
          <w:sz w:val="24"/>
          <w:szCs w:val="24"/>
        </w:rPr>
        <w:t xml:space="preserve"> stand age within 50 m of each sampling point, I used GIS datasets from the WERF and from the MNF that mapped forest stands in each study area and provided stand-scale attribute information. </w:t>
      </w:r>
      <w:r w:rsidR="00EA23B6" w:rsidRPr="001A3C97">
        <w:rPr>
          <w:rFonts w:ascii="Times New Roman" w:hAnsi="Times New Roman" w:cs="Times New Roman"/>
          <w:sz w:val="24"/>
        </w:rPr>
        <w:t xml:space="preserve">The </w:t>
      </w:r>
      <w:r w:rsidR="0078391B" w:rsidRPr="001A3C97">
        <w:rPr>
          <w:rFonts w:ascii="Times New Roman" w:hAnsi="Times New Roman" w:cs="Times New Roman"/>
          <w:sz w:val="24"/>
        </w:rPr>
        <w:t xml:space="preserve">5 </w:t>
      </w:r>
      <w:r w:rsidR="005A6EDD" w:rsidRPr="001A3C97">
        <w:rPr>
          <w:rFonts w:ascii="Times New Roman" w:hAnsi="Times New Roman" w:cs="Times New Roman"/>
          <w:sz w:val="24"/>
        </w:rPr>
        <w:t>remaining</w:t>
      </w:r>
      <w:r w:rsidR="00EA23B6" w:rsidRPr="001A3C97">
        <w:rPr>
          <w:rFonts w:ascii="Times New Roman" w:hAnsi="Times New Roman" w:cs="Times New Roman"/>
          <w:sz w:val="24"/>
        </w:rPr>
        <w:t xml:space="preserve"> controlling environmental variables were </w:t>
      </w:r>
      <w:r w:rsidR="005A6EDD" w:rsidRPr="001A3C97">
        <w:rPr>
          <w:rFonts w:ascii="Times New Roman" w:hAnsi="Times New Roman" w:cs="Times New Roman"/>
          <w:sz w:val="24"/>
        </w:rPr>
        <w:t xml:space="preserve">proportions of landcover classifications, including </w:t>
      </w:r>
      <w:r w:rsidR="00EA23B6" w:rsidRPr="001A3C97">
        <w:rPr>
          <w:rFonts w:ascii="Times New Roman" w:hAnsi="Times New Roman" w:cs="Times New Roman"/>
          <w:sz w:val="24"/>
        </w:rPr>
        <w:t>3 forest types (</w:t>
      </w:r>
      <w:r w:rsidR="003A2208" w:rsidRPr="001A3C97">
        <w:rPr>
          <w:rFonts w:ascii="Times New Roman" w:hAnsi="Times New Roman" w:cs="Times New Roman"/>
          <w:sz w:val="24"/>
        </w:rPr>
        <w:t>all</w:t>
      </w:r>
      <w:r w:rsidR="00EA23B6" w:rsidRPr="001A3C97">
        <w:rPr>
          <w:rFonts w:ascii="Times New Roman" w:hAnsi="Times New Roman" w:cs="Times New Roman"/>
          <w:sz w:val="24"/>
        </w:rPr>
        <w:t xml:space="preserve"> forest</w:t>
      </w:r>
      <w:r w:rsidR="003A2208" w:rsidRPr="001A3C97">
        <w:rPr>
          <w:rFonts w:ascii="Times New Roman" w:hAnsi="Times New Roman" w:cs="Times New Roman"/>
          <w:sz w:val="24"/>
        </w:rPr>
        <w:t xml:space="preserve"> [i.e., any type of mature forest]</w:t>
      </w:r>
      <w:r w:rsidR="00EA23B6" w:rsidRPr="001A3C97">
        <w:rPr>
          <w:rFonts w:ascii="Times New Roman" w:hAnsi="Times New Roman" w:cs="Times New Roman"/>
          <w:sz w:val="24"/>
        </w:rPr>
        <w:t xml:space="preserve">, </w:t>
      </w:r>
      <w:commentRangeStart w:id="13"/>
      <w:r w:rsidR="00EA23B6" w:rsidRPr="001A3C97">
        <w:rPr>
          <w:rFonts w:ascii="Times New Roman" w:hAnsi="Times New Roman" w:cs="Times New Roman"/>
          <w:sz w:val="24"/>
        </w:rPr>
        <w:t xml:space="preserve">mixed forest, </w:t>
      </w:r>
      <w:r w:rsidR="00473336" w:rsidRPr="001A3C97">
        <w:rPr>
          <w:rFonts w:ascii="Times New Roman" w:hAnsi="Times New Roman" w:cs="Times New Roman"/>
          <w:sz w:val="24"/>
        </w:rPr>
        <w:t>and</w:t>
      </w:r>
      <w:r w:rsidR="00EA23B6" w:rsidRPr="001A3C97">
        <w:rPr>
          <w:rFonts w:ascii="Times New Roman" w:hAnsi="Times New Roman" w:cs="Times New Roman"/>
          <w:sz w:val="24"/>
        </w:rPr>
        <w:t xml:space="preserve"> conifer forest</w:t>
      </w:r>
      <w:commentRangeEnd w:id="13"/>
      <w:r w:rsidR="00782312">
        <w:rPr>
          <w:rStyle w:val="CommentReference"/>
        </w:rPr>
        <w:commentReference w:id="13"/>
      </w:r>
      <w:r w:rsidR="00EA23B6" w:rsidRPr="001A3C97">
        <w:rPr>
          <w:rFonts w:ascii="Times New Roman" w:hAnsi="Times New Roman" w:cs="Times New Roman"/>
          <w:sz w:val="24"/>
        </w:rPr>
        <w:t xml:space="preserve">) </w:t>
      </w:r>
      <w:r w:rsidR="005A6EDD" w:rsidRPr="001A3C97">
        <w:rPr>
          <w:rFonts w:ascii="Times New Roman" w:hAnsi="Times New Roman" w:cs="Times New Roman"/>
          <w:sz w:val="24"/>
        </w:rPr>
        <w:t xml:space="preserve">within 50 m of each sampling point, </w:t>
      </w:r>
      <w:commentRangeStart w:id="14"/>
      <w:r w:rsidR="00EA23B6" w:rsidRPr="001A3C97">
        <w:rPr>
          <w:rFonts w:ascii="Times New Roman" w:hAnsi="Times New Roman" w:cs="Times New Roman"/>
          <w:sz w:val="24"/>
        </w:rPr>
        <w:t xml:space="preserve">shrub cover within </w:t>
      </w:r>
      <w:commentRangeEnd w:id="14"/>
      <w:r w:rsidR="003A7D5C">
        <w:rPr>
          <w:rStyle w:val="CommentReference"/>
        </w:rPr>
        <w:commentReference w:id="14"/>
      </w:r>
      <w:r w:rsidR="00EA23B6" w:rsidRPr="001A3C97">
        <w:rPr>
          <w:rFonts w:ascii="Times New Roman" w:hAnsi="Times New Roman" w:cs="Times New Roman"/>
          <w:sz w:val="24"/>
        </w:rPr>
        <w:t>50 m of each sampling point</w:t>
      </w:r>
      <w:r w:rsidR="005A6EDD" w:rsidRPr="001A3C97">
        <w:rPr>
          <w:rFonts w:ascii="Times New Roman" w:hAnsi="Times New Roman" w:cs="Times New Roman"/>
          <w:sz w:val="24"/>
        </w:rPr>
        <w:t xml:space="preserve">, and </w:t>
      </w:r>
      <w:r w:rsidR="003A2208" w:rsidRPr="001A3C97">
        <w:rPr>
          <w:rFonts w:ascii="Times New Roman" w:hAnsi="Times New Roman" w:cs="Times New Roman"/>
          <w:sz w:val="24"/>
        </w:rPr>
        <w:t xml:space="preserve">all </w:t>
      </w:r>
      <w:r w:rsidR="005A6EDD" w:rsidRPr="001A3C97">
        <w:rPr>
          <w:rFonts w:ascii="Times New Roman" w:hAnsi="Times New Roman" w:cs="Times New Roman"/>
          <w:sz w:val="24"/>
        </w:rPr>
        <w:t xml:space="preserve">forest </w:t>
      </w:r>
      <w:r w:rsidR="003A2208" w:rsidRPr="001A3C97">
        <w:rPr>
          <w:rFonts w:ascii="Times New Roman" w:hAnsi="Times New Roman" w:cs="Times New Roman"/>
          <w:sz w:val="24"/>
        </w:rPr>
        <w:t xml:space="preserve">(i.e., any type of mature forest) </w:t>
      </w:r>
      <w:r w:rsidR="005A6EDD" w:rsidRPr="001A3C97">
        <w:rPr>
          <w:rFonts w:ascii="Times New Roman" w:hAnsi="Times New Roman" w:cs="Times New Roman"/>
          <w:sz w:val="24"/>
        </w:rPr>
        <w:lastRenderedPageBreak/>
        <w:t>within 1 km of the sampling point.</w:t>
      </w:r>
      <w:r w:rsidR="00EA23B6" w:rsidRPr="001A3C97">
        <w:rPr>
          <w:rFonts w:ascii="Times New Roman" w:hAnsi="Times New Roman" w:cs="Times New Roman"/>
          <w:sz w:val="24"/>
        </w:rPr>
        <w:t xml:space="preserve"> </w:t>
      </w:r>
      <w:r w:rsidRPr="001A3C97">
        <w:rPr>
          <w:rFonts w:ascii="Times New Roman" w:hAnsi="Times New Roman" w:cs="Times New Roman"/>
          <w:sz w:val="24"/>
        </w:rPr>
        <w:t xml:space="preserve">To </w:t>
      </w:r>
      <w:commentRangeStart w:id="15"/>
      <w:r w:rsidRPr="001A3C97">
        <w:rPr>
          <w:rFonts w:ascii="Times New Roman" w:hAnsi="Times New Roman" w:cs="Times New Roman"/>
          <w:sz w:val="24"/>
        </w:rPr>
        <w:t xml:space="preserve">determine </w:t>
      </w:r>
      <w:r w:rsidR="005A6EDD" w:rsidRPr="001A3C97">
        <w:rPr>
          <w:rFonts w:ascii="Times New Roman" w:hAnsi="Times New Roman" w:cs="Times New Roman"/>
          <w:sz w:val="24"/>
        </w:rPr>
        <w:t>land cover</w:t>
      </w:r>
      <w:r w:rsidRPr="001A3C97">
        <w:rPr>
          <w:rFonts w:ascii="Times New Roman" w:hAnsi="Times New Roman" w:cs="Times New Roman"/>
          <w:sz w:val="24"/>
        </w:rPr>
        <w:t xml:space="preserve"> proportion</w:t>
      </w:r>
      <w:r w:rsidR="005A6EDD" w:rsidRPr="001A3C97">
        <w:rPr>
          <w:rFonts w:ascii="Times New Roman" w:hAnsi="Times New Roman" w:cs="Times New Roman"/>
          <w:sz w:val="24"/>
        </w:rPr>
        <w:t>s</w:t>
      </w:r>
      <w:commentRangeEnd w:id="15"/>
      <w:r w:rsidR="00705DD5">
        <w:rPr>
          <w:rStyle w:val="CommentReference"/>
        </w:rPr>
        <w:commentReference w:id="15"/>
      </w:r>
      <w:r w:rsidRPr="001A3C97">
        <w:rPr>
          <w:rFonts w:ascii="Times New Roman" w:hAnsi="Times New Roman" w:cs="Times New Roman"/>
          <w:sz w:val="24"/>
        </w:rPr>
        <w:t xml:space="preserve">, I downloaded the 2001, 2004, 2006, </w:t>
      </w:r>
      <w:r w:rsidR="005A6EDD" w:rsidRPr="001A3C97">
        <w:rPr>
          <w:rFonts w:ascii="Times New Roman" w:hAnsi="Times New Roman" w:cs="Times New Roman"/>
          <w:sz w:val="24"/>
        </w:rPr>
        <w:t xml:space="preserve">and </w:t>
      </w:r>
      <w:r w:rsidRPr="001A3C97">
        <w:rPr>
          <w:rFonts w:ascii="Times New Roman" w:hAnsi="Times New Roman" w:cs="Times New Roman"/>
          <w:sz w:val="24"/>
        </w:rPr>
        <w:t>2008</w:t>
      </w:r>
      <w:r w:rsidR="005A6EDD" w:rsidRPr="001A3C97">
        <w:rPr>
          <w:rFonts w:ascii="Times New Roman" w:hAnsi="Times New Roman" w:cs="Times New Roman"/>
          <w:sz w:val="24"/>
        </w:rPr>
        <w:t xml:space="preserve"> </w:t>
      </w:r>
      <w:r w:rsidRPr="001A3C97">
        <w:rPr>
          <w:rFonts w:ascii="Times New Roman" w:hAnsi="Times New Roman" w:cs="Times New Roman"/>
          <w:sz w:val="24"/>
        </w:rPr>
        <w:t xml:space="preserve">National Land Cover Databases (NLCD), which all have a resolution of 30 m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(Jin et al. 2019)</w:t>
      </w:r>
      <w:r w:rsidRPr="001A3C97">
        <w:rPr>
          <w:rFonts w:ascii="Times New Roman" w:hAnsi="Times New Roman" w:cs="Times New Roman"/>
          <w:sz w:val="24"/>
        </w:rPr>
        <w:fldChar w:fldCharType="end"/>
      </w:r>
      <w:r w:rsidRPr="001A3C97">
        <w:rPr>
          <w:rFonts w:ascii="Times New Roman" w:hAnsi="Times New Roman" w:cs="Times New Roman"/>
          <w:sz w:val="24"/>
        </w:rPr>
        <w:t>. All calculations were made using land cover data from the closest year available (i.e., I used the 2001 NLCD data for surveys conducted in 2002 or earlier, 2004 NLCD data for surveys conducted in 2003 or 2004, 2006 NLCD data for surveys conducted in 2005</w:t>
      </w:r>
      <w:r w:rsidRPr="001A3C97">
        <w:rPr>
          <w:rFonts w:ascii="Times New Roman" w:hAnsi="Times New Roman" w:cs="Times New Roman"/>
          <w:sz w:val="24"/>
          <w:szCs w:val="24"/>
        </w:rPr>
        <w:t>–</w:t>
      </w:r>
      <w:r w:rsidRPr="001A3C97">
        <w:rPr>
          <w:rFonts w:ascii="Times New Roman" w:hAnsi="Times New Roman" w:cs="Times New Roman"/>
          <w:sz w:val="24"/>
        </w:rPr>
        <w:t xml:space="preserve">2007, </w:t>
      </w:r>
      <w:r w:rsidR="00473336" w:rsidRPr="001A3C97">
        <w:rPr>
          <w:rFonts w:ascii="Times New Roman" w:hAnsi="Times New Roman" w:cs="Times New Roman"/>
          <w:sz w:val="24"/>
        </w:rPr>
        <w:t xml:space="preserve">and </w:t>
      </w:r>
      <w:r w:rsidRPr="001A3C97">
        <w:rPr>
          <w:rFonts w:ascii="Times New Roman" w:hAnsi="Times New Roman" w:cs="Times New Roman"/>
          <w:sz w:val="24"/>
        </w:rPr>
        <w:t>2008 NLCD data for surveys conducted in 2008 or 2009).</w:t>
      </w:r>
    </w:p>
    <w:bookmarkEnd w:id="12"/>
    <w:p w14:paraId="22CF61BB" w14:textId="77777777" w:rsidR="00A81645" w:rsidRPr="001A3C97" w:rsidRDefault="00A81645"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Data analysis</w:t>
      </w:r>
    </w:p>
    <w:p w14:paraId="4348041C" w14:textId="336A81F4" w:rsidR="00C422E0" w:rsidRPr="001A3C97" w:rsidRDefault="00C422E0" w:rsidP="00C422E0">
      <w:pPr>
        <w:widowControl w:val="0"/>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overall species and guild richness from </w:t>
      </w:r>
      <w:r w:rsidR="00690BAC" w:rsidRPr="001A3C97">
        <w:rPr>
          <w:rFonts w:ascii="Times New Roman" w:hAnsi="Times New Roman" w:cs="Times New Roman"/>
          <w:i/>
          <w:iCs/>
          <w:sz w:val="24"/>
          <w:szCs w:val="24"/>
        </w:rPr>
        <w:t xml:space="preserve">a </w:t>
      </w:r>
      <w:r w:rsidRPr="001A3C97">
        <w:rPr>
          <w:rFonts w:ascii="Times New Roman" w:hAnsi="Times New Roman" w:cs="Times New Roman"/>
          <w:i/>
          <w:iCs/>
          <w:sz w:val="24"/>
          <w:szCs w:val="24"/>
        </w:rPr>
        <w:t>hierarchical community model</w:t>
      </w:r>
    </w:p>
    <w:p w14:paraId="0C36A384" w14:textId="2E4CB435"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calculate overall species richness and guild richness at each sampling </w:t>
      </w:r>
      <w:r w:rsidRPr="001A3C97">
        <w:rPr>
          <w:rFonts w:ascii="Times New Roman" w:hAnsi="Times New Roman" w:cs="Times New Roman"/>
          <w:sz w:val="24"/>
        </w:rPr>
        <w:t xml:space="preserve">point </w:t>
      </w:r>
      <w:r w:rsidRPr="001A3C97">
        <w:rPr>
          <w:rFonts w:ascii="Times New Roman" w:hAnsi="Times New Roman" w:cs="Times New Roman"/>
          <w:sz w:val="24"/>
          <w:szCs w:val="24"/>
        </w:rPr>
        <w:t xml:space="preserve">in each year </w:t>
      </w:r>
      <w:r w:rsidR="00FC2C51" w:rsidRPr="001A3C97">
        <w:rPr>
          <w:rFonts w:ascii="Times New Roman" w:hAnsi="Times New Roman" w:cs="Times New Roman"/>
          <w:sz w:val="24"/>
          <w:szCs w:val="24"/>
        </w:rPr>
        <w:t>sampled</w:t>
      </w:r>
      <w:r w:rsidRPr="001A3C97">
        <w:rPr>
          <w:rFonts w:ascii="Times New Roman" w:hAnsi="Times New Roman" w:cs="Times New Roman"/>
          <w:sz w:val="24"/>
          <w:szCs w:val="24"/>
        </w:rPr>
        <w:t xml:space="preserve">, I estimated the individual species occupancy of the </w:t>
      </w:r>
      <w:r w:rsidR="002D128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2D128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w:t>
      </w:r>
      <w:r w:rsidR="002D1287"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 xml:space="preserve"> simultaneously in a hierarchical community model (see Appendix B for JAGS code) and then derived the corresponding sums for all species and each guild designation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(Zipkin et al. 2010)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The hierarchical community model facilitated a multi-species approach to estimating individual species occurrence probabilities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(Dorazio and Royle 2005, Dorazio et al. 2006)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Following the modeling framework of </w:t>
      </w: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xml:space="preserve"> et al. (2010), species-specific occurrence and detection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(Kéry and Royle 2008, Zipkin et al. 2009)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72BA76B" w14:textId="77777777"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Occurrence </w:t>
      </w:r>
      <w:proofErr w:type="spellStart"/>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was defined as a binary variable in which </w:t>
      </w:r>
      <w:proofErr w:type="spellStart"/>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  1 if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occurs within 50 m of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The occurrence state was assumed to be the outcome of a Bernoulli random variable, denoted by:</w:t>
      </w:r>
    </w:p>
    <w:p w14:paraId="50C26AA5" w14:textId="77777777" w:rsidR="004B561A" w:rsidRPr="001A3C97" w:rsidRDefault="004B561A" w:rsidP="004B561A">
      <w:pPr>
        <w:spacing w:line="276" w:lineRule="auto"/>
        <w:jc w:val="center"/>
        <w:rPr>
          <w:rFonts w:ascii="Times New Roman" w:hAnsi="Times New Roman" w:cs="Times New Roman"/>
          <w:sz w:val="24"/>
          <w:szCs w:val="24"/>
          <w:lang w:val="es-ES"/>
        </w:rPr>
      </w:pPr>
      <w:proofErr w:type="spellStart"/>
      <w:proofErr w:type="gramStart"/>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w:t>
      </w:r>
      <w:proofErr w:type="gramEnd"/>
      <w:r w:rsidRPr="001A3C97">
        <w:rPr>
          <w:rFonts w:ascii="Times New Roman" w:hAnsi="Times New Roman" w:cs="Times New Roman"/>
          <w:i/>
          <w:iCs/>
          <w:sz w:val="24"/>
          <w:szCs w:val="24"/>
          <w:vertAlign w:val="subscript"/>
          <w:lang w:val="es-ES"/>
        </w:rPr>
        <w:t>,sp</w:t>
      </w:r>
      <w:proofErr w:type="spellEnd"/>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r w:rsidRPr="001A3C97">
        <w:rPr>
          <w:rFonts w:ascii="Times New Roman" w:hAnsi="Times New Roman" w:cs="Times New Roman"/>
          <w:i/>
          <w:iCs/>
          <w:sz w:val="24"/>
          <w:szCs w:val="24"/>
        </w:rPr>
        <w:t>Ψ</w:t>
      </w:r>
      <w:proofErr w:type="spellStart"/>
      <w:r w:rsidRPr="001A3C97">
        <w:rPr>
          <w:rFonts w:ascii="Times New Roman" w:hAnsi="Times New Roman" w:cs="Times New Roman"/>
          <w:i/>
          <w:iCs/>
          <w:sz w:val="24"/>
          <w:szCs w:val="24"/>
          <w:vertAlign w:val="subscript"/>
          <w:lang w:val="es-ES"/>
        </w:rPr>
        <w:t>s,y,sp</w:t>
      </w:r>
      <w:proofErr w:type="spellEnd"/>
      <w:r w:rsidRPr="001A3C97">
        <w:rPr>
          <w:rFonts w:ascii="Times New Roman" w:hAnsi="Times New Roman" w:cs="Times New Roman"/>
          <w:sz w:val="24"/>
          <w:szCs w:val="24"/>
          <w:lang w:val="es-ES"/>
        </w:rPr>
        <w:t>)</w:t>
      </w:r>
    </w:p>
    <w:p w14:paraId="4D820D50" w14:textId="64E951A9"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vertAlign w:val="subscript"/>
        </w:rPr>
        <w:t xml:space="preserve"> </w:t>
      </w:r>
      <w:r w:rsidRPr="001A3C97">
        <w:rPr>
          <w:rFonts w:ascii="Times New Roman" w:hAnsi="Times New Roman" w:cs="Times New Roman"/>
          <w:sz w:val="24"/>
          <w:szCs w:val="24"/>
        </w:rPr>
        <w:t xml:space="preserve">is the probability that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i/>
          <w:iCs/>
          <w:sz w:val="24"/>
          <w:szCs w:val="24"/>
        </w:rPr>
        <w:t xml:space="preserve"> </w:t>
      </w:r>
      <w:r w:rsidRPr="001A3C97">
        <w:rPr>
          <w:rFonts w:ascii="Times New Roman" w:hAnsi="Times New Roman" w:cs="Times New Roman"/>
          <w:sz w:val="24"/>
          <w:szCs w:val="24"/>
        </w:rPr>
        <w:t xml:space="preserve">occurs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occurrence probability (</w:t>
      </w:r>
      <w:proofErr w:type="spellStart"/>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and </w:t>
      </w:r>
      <w:r w:rsidR="002D1287" w:rsidRPr="001A3C97">
        <w:rPr>
          <w:rFonts w:ascii="Times New Roman" w:hAnsi="Times New Roman" w:cs="Times New Roman"/>
          <w:sz w:val="24"/>
          <w:szCs w:val="24"/>
        </w:rPr>
        <w:t>9</w:t>
      </w:r>
      <w:r w:rsidRPr="001A3C97">
        <w:rPr>
          <w:rFonts w:ascii="Times New Roman" w:hAnsi="Times New Roman" w:cs="Times New Roman"/>
          <w:sz w:val="24"/>
          <w:szCs w:val="24"/>
        </w:rPr>
        <w:t xml:space="preserve"> site covariates, which consisted of </w:t>
      </w:r>
      <w:r w:rsidR="002D1287" w:rsidRPr="001A3C97">
        <w:rPr>
          <w:rFonts w:ascii="Times New Roman" w:hAnsi="Times New Roman" w:cs="Times New Roman"/>
          <w:sz w:val="24"/>
          <w:szCs w:val="24"/>
        </w:rPr>
        <w:t xml:space="preserve">elevation, aspect, TPI, stand age, proportion of all forest / mixed forest / conifer forest / shrub within 50 m, and proportion of all forest within 1 km (Table </w:t>
      </w:r>
      <w:r w:rsidR="00426AFD" w:rsidRPr="001A3C97">
        <w:rPr>
          <w:rFonts w:ascii="Times New Roman" w:hAnsi="Times New Roman" w:cs="Times New Roman"/>
          <w:sz w:val="24"/>
          <w:szCs w:val="24"/>
        </w:rPr>
        <w:t>2</w:t>
      </w:r>
      <w:r w:rsidR="002D1287" w:rsidRPr="001A3C97">
        <w:rPr>
          <w:rFonts w:ascii="Times New Roman" w:hAnsi="Times New Roman" w:cs="Times New Roman"/>
          <w:sz w:val="24"/>
          <w:szCs w:val="24"/>
        </w:rPr>
        <w:t>)</w:t>
      </w:r>
      <w:r w:rsidRPr="001A3C97">
        <w:rPr>
          <w:rFonts w:ascii="Times New Roman" w:hAnsi="Times New Roman" w:cs="Times New Roman"/>
          <w:sz w:val="24"/>
          <w:szCs w:val="24"/>
        </w:rPr>
        <w:t>. All continuous site covariates were centered and scaled prior to analysis.</w:t>
      </w:r>
      <w:r w:rsidR="000C28E3" w:rsidRPr="001A3C97">
        <w:rPr>
          <w:rFonts w:ascii="Times New Roman" w:hAnsi="Times New Roman" w:cs="Times New Roman"/>
          <w:sz w:val="24"/>
          <w:szCs w:val="24"/>
        </w:rPr>
        <w:t xml:space="preserve"> In addition, the hierarchical community model incorporated a random site effect</w:t>
      </w:r>
      <w:r w:rsidR="00C3557B" w:rsidRPr="001A3C97">
        <w:rPr>
          <w:rFonts w:ascii="Times New Roman" w:hAnsi="Times New Roman" w:cs="Times New Roman"/>
          <w:sz w:val="24"/>
          <w:szCs w:val="24"/>
        </w:rPr>
        <w:t xml:space="preserve"> to account for repeated observations at each sampling point over the course of multiple years</w:t>
      </w:r>
      <w:r w:rsidR="000C28E3" w:rsidRPr="001A3C97">
        <w:rPr>
          <w:rFonts w:ascii="Times New Roman" w:hAnsi="Times New Roman" w:cs="Times New Roman"/>
          <w:sz w:val="24"/>
          <w:szCs w:val="24"/>
        </w:rPr>
        <w:t>.</w:t>
      </w:r>
    </w:p>
    <w:p w14:paraId="114599F2" w14:textId="326DFC1E"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Given the observed data </w:t>
      </w:r>
      <w:proofErr w:type="spellStart"/>
      <w:r w:rsidRPr="001A3C97">
        <w:rPr>
          <w:rFonts w:ascii="Times New Roman" w:hAnsi="Times New Roman" w:cs="Times New Roman"/>
          <w:i/>
          <w:iCs/>
          <w:sz w:val="24"/>
          <w:szCs w:val="24"/>
        </w:rPr>
        <w:t>Y</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where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is a within-survey replicate (i.e., </w:t>
      </w:r>
      <w:r w:rsidR="000C28E3" w:rsidRPr="001A3C97">
        <w:rPr>
          <w:rFonts w:ascii="Times New Roman" w:hAnsi="Times New Roman" w:cs="Times New Roman"/>
          <w:sz w:val="24"/>
          <w:szCs w:val="24"/>
        </w:rPr>
        <w:t xml:space="preserve">5-minute </w:t>
      </w:r>
      <w:r w:rsidRPr="001A3C97">
        <w:rPr>
          <w:rFonts w:ascii="Times New Roman" w:hAnsi="Times New Roman" w:cs="Times New Roman"/>
          <w:sz w:val="24"/>
          <w:szCs w:val="24"/>
        </w:rPr>
        <w:t xml:space="preserve">time interval during the </w:t>
      </w:r>
      <w:r w:rsidR="000C28E3" w:rsidRPr="001A3C97">
        <w:rPr>
          <w:rFonts w:ascii="Times New Roman" w:hAnsi="Times New Roman" w:cs="Times New Roman"/>
          <w:sz w:val="24"/>
          <w:szCs w:val="24"/>
        </w:rPr>
        <w:t xml:space="preserve">10-minute </w:t>
      </w:r>
      <w:r w:rsidRPr="001A3C97">
        <w:rPr>
          <w:rFonts w:ascii="Times New Roman" w:hAnsi="Times New Roman" w:cs="Times New Roman"/>
          <w:sz w:val="24"/>
          <w:szCs w:val="24"/>
        </w:rPr>
        <w:t xml:space="preserve">point count survey period) across all survey replicates (i.e., repeated visits to the sampling point during the sampling year), I defined the detection model for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during replicate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as:</w:t>
      </w:r>
    </w:p>
    <w:p w14:paraId="362F9143" w14:textId="77777777" w:rsidR="004B561A" w:rsidRPr="001A3C97" w:rsidRDefault="004B561A" w:rsidP="004B561A">
      <w:pPr>
        <w:spacing w:line="276" w:lineRule="auto"/>
        <w:jc w:val="center"/>
        <w:rPr>
          <w:rFonts w:ascii="Times New Roman" w:hAnsi="Times New Roman" w:cs="Times New Roman"/>
          <w:sz w:val="24"/>
          <w:szCs w:val="24"/>
          <w:lang w:val="es-ES"/>
        </w:rPr>
      </w:pPr>
      <w:proofErr w:type="spellStart"/>
      <w:proofErr w:type="gramStart"/>
      <w:r w:rsidRPr="001A3C97">
        <w:rPr>
          <w:rFonts w:ascii="Times New Roman" w:hAnsi="Times New Roman" w:cs="Times New Roman"/>
          <w:i/>
          <w:iCs/>
          <w:sz w:val="24"/>
          <w:szCs w:val="24"/>
          <w:lang w:val="es-ES"/>
        </w:rPr>
        <w:lastRenderedPageBreak/>
        <w:t>Y</w:t>
      </w:r>
      <w:r w:rsidRPr="001A3C97">
        <w:rPr>
          <w:rFonts w:ascii="Times New Roman" w:hAnsi="Times New Roman" w:cs="Times New Roman"/>
          <w:i/>
          <w:iCs/>
          <w:sz w:val="24"/>
          <w:szCs w:val="24"/>
          <w:vertAlign w:val="subscript"/>
          <w:lang w:val="es-ES"/>
        </w:rPr>
        <w:t>s,y</w:t>
      </w:r>
      <w:proofErr w:type="gramEnd"/>
      <w:r w:rsidRPr="001A3C97">
        <w:rPr>
          <w:rFonts w:ascii="Times New Roman" w:hAnsi="Times New Roman" w:cs="Times New Roman"/>
          <w:i/>
          <w:iCs/>
          <w:sz w:val="24"/>
          <w:szCs w:val="24"/>
          <w:vertAlign w:val="subscript"/>
          <w:lang w:val="es-ES"/>
        </w:rPr>
        <w:t>,r,sp</w:t>
      </w:r>
      <w:proofErr w:type="spellEnd"/>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proofErr w:type="spellStart"/>
      <w:r w:rsidRPr="001A3C97">
        <w:rPr>
          <w:rFonts w:ascii="Times New Roman" w:hAnsi="Times New Roman" w:cs="Times New Roman"/>
          <w:i/>
          <w:iCs/>
          <w:sz w:val="24"/>
          <w:szCs w:val="24"/>
          <w:lang w:val="es-ES"/>
        </w:rPr>
        <w:t>p</w:t>
      </w:r>
      <w:r w:rsidRPr="001A3C97">
        <w:rPr>
          <w:rFonts w:ascii="Times New Roman" w:hAnsi="Times New Roman" w:cs="Times New Roman"/>
          <w:i/>
          <w:iCs/>
          <w:sz w:val="24"/>
          <w:szCs w:val="24"/>
          <w:vertAlign w:val="subscript"/>
          <w:lang w:val="es-ES"/>
        </w:rPr>
        <w:t>s,y,r,sp</w:t>
      </w:r>
      <w:proofErr w:type="spellEnd"/>
      <w:r w:rsidRPr="001A3C97">
        <w:rPr>
          <w:rFonts w:ascii="Times New Roman" w:hAnsi="Times New Roman" w:cs="Times New Roman"/>
          <w:sz w:val="24"/>
          <w:szCs w:val="24"/>
          <w:lang w:val="es-ES"/>
        </w:rPr>
        <w:t xml:space="preserve"> × </w:t>
      </w:r>
      <w:proofErr w:type="spellStart"/>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s,y,sp</w:t>
      </w:r>
      <w:proofErr w:type="spellEnd"/>
      <w:r w:rsidRPr="001A3C97">
        <w:rPr>
          <w:rFonts w:ascii="Times New Roman" w:hAnsi="Times New Roman" w:cs="Times New Roman"/>
          <w:sz w:val="24"/>
          <w:szCs w:val="24"/>
          <w:lang w:val="es-ES"/>
        </w:rPr>
        <w:t>)</w:t>
      </w:r>
    </w:p>
    <w:p w14:paraId="50073938" w14:textId="46C57C31" w:rsidR="00F12693"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is </w:t>
      </w:r>
      <w:r w:rsidR="000C28E3" w:rsidRPr="001A3C97">
        <w:rPr>
          <w:rFonts w:ascii="Times New Roman" w:hAnsi="Times New Roman" w:cs="Times New Roman"/>
          <w:sz w:val="24"/>
          <w:szCs w:val="24"/>
        </w:rPr>
        <w:t xml:space="preserve">the detection probability of species </w:t>
      </w:r>
      <w:proofErr w:type="spellStart"/>
      <w:r w:rsidR="000C28E3" w:rsidRPr="001A3C97">
        <w:rPr>
          <w:rFonts w:ascii="Times New Roman" w:hAnsi="Times New Roman" w:cs="Times New Roman"/>
          <w:i/>
          <w:iCs/>
          <w:sz w:val="24"/>
          <w:szCs w:val="24"/>
        </w:rPr>
        <w:t>sp</w:t>
      </w:r>
      <w:proofErr w:type="spellEnd"/>
      <w:r w:rsidR="000C28E3" w:rsidRPr="001A3C97">
        <w:rPr>
          <w:rFonts w:ascii="Times New Roman" w:hAnsi="Times New Roman" w:cs="Times New Roman"/>
          <w:sz w:val="24"/>
          <w:szCs w:val="24"/>
        </w:rPr>
        <w:t xml:space="preserve"> for the </w:t>
      </w:r>
      <w:proofErr w:type="spellStart"/>
      <w:r w:rsidR="000C28E3" w:rsidRPr="001A3C97">
        <w:rPr>
          <w:rFonts w:ascii="Times New Roman" w:hAnsi="Times New Roman" w:cs="Times New Roman"/>
          <w:i/>
          <w:iCs/>
          <w:sz w:val="24"/>
          <w:szCs w:val="24"/>
        </w:rPr>
        <w:t>r</w:t>
      </w:r>
      <w:r w:rsidR="000C28E3" w:rsidRPr="001A3C97">
        <w:rPr>
          <w:rFonts w:ascii="Times New Roman" w:hAnsi="Times New Roman" w:cs="Times New Roman"/>
          <w:sz w:val="24"/>
          <w:szCs w:val="24"/>
          <w:vertAlign w:val="superscript"/>
        </w:rPr>
        <w:t>th</w:t>
      </w:r>
      <w:proofErr w:type="spellEnd"/>
      <w:r w:rsidR="000C28E3" w:rsidRPr="001A3C97">
        <w:rPr>
          <w:rFonts w:ascii="Times New Roman" w:hAnsi="Times New Roman" w:cs="Times New Roman"/>
          <w:sz w:val="24"/>
          <w:szCs w:val="24"/>
        </w:rPr>
        <w:t xml:space="preserve"> replicate at</w:t>
      </w:r>
      <w:r w:rsidRPr="001A3C97">
        <w:rPr>
          <w:rFonts w:ascii="Times New Roman" w:hAnsi="Times New Roman" w:cs="Times New Roman"/>
          <w:sz w:val="24"/>
          <w:szCs w:val="24"/>
        </w:rPr>
        <w:t xml:space="preserve">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given that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is present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detection probability (</w:t>
      </w:r>
      <w:proofErr w:type="spellStart"/>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w:t>
      </w:r>
      <w:r w:rsidR="00F12693" w:rsidRPr="001A3C97">
        <w:rPr>
          <w:rFonts w:ascii="Times New Roman" w:hAnsi="Times New Roman" w:cs="Times New Roman"/>
          <w:sz w:val="24"/>
          <w:szCs w:val="24"/>
        </w:rPr>
        <w:t>I also incorporated a species-specific random observer effect in the hierarchical community model.</w:t>
      </w:r>
    </w:p>
    <w:p w14:paraId="479576BC" w14:textId="474170FA" w:rsidR="004B561A" w:rsidRPr="001A3C97" w:rsidRDefault="00BA75FC" w:rsidP="00BA75F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Because a subset of avian point count surveys conducted in the MNF lacked data pertaining to time, wind code, or sky code, I imputed those detection covariate values.</w:t>
      </w:r>
      <w:r w:rsidR="004B561A" w:rsidRPr="001A3C97">
        <w:rPr>
          <w:rFonts w:ascii="Times New Roman" w:hAnsi="Times New Roman" w:cs="Times New Roman"/>
          <w:sz w:val="24"/>
          <w:szCs w:val="24"/>
        </w:rPr>
        <w:t xml:space="preserve"> I assumed that time since sunrise was a Gaussian random variable, and that the wind and sky dummy variables were Bernoulli random variables. Imputation was informed by the observed data and accounted for uncertainty, with values drawn from a posterior distribution of each detection variable</w:t>
      </w:r>
      <w:r w:rsidR="006B27EF" w:rsidRPr="001A3C97">
        <w:rPr>
          <w:rFonts w:ascii="Times New Roman" w:hAnsi="Times New Roman" w:cs="Times New Roman"/>
          <w:sz w:val="24"/>
          <w:szCs w:val="24"/>
        </w:rPr>
        <w:t xml:space="preserve"> </w:t>
      </w:r>
      <w:r w:rsidR="006B27EF"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6B27EF" w:rsidRPr="001A3C97">
        <w:rPr>
          <w:rFonts w:ascii="Times New Roman" w:hAnsi="Times New Roman" w:cs="Times New Roman"/>
          <w:sz w:val="24"/>
          <w:szCs w:val="24"/>
        </w:rPr>
        <w:fldChar w:fldCharType="separate"/>
      </w:r>
      <w:r w:rsidR="006B27EF" w:rsidRPr="001A3C97">
        <w:rPr>
          <w:rFonts w:ascii="Times New Roman" w:hAnsi="Times New Roman" w:cs="Times New Roman"/>
          <w:noProof/>
          <w:sz w:val="24"/>
          <w:szCs w:val="24"/>
        </w:rPr>
        <w:t>(Gelman et al. 2014)</w:t>
      </w:r>
      <w:r w:rsidR="006B27EF"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w:t>
      </w:r>
    </w:p>
    <w:p w14:paraId="4BF8D753" w14:textId="6F233EC3" w:rsidR="004B561A" w:rsidRPr="001A3C97" w:rsidRDefault="00825511"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Ultimately, t</w:t>
      </w:r>
      <w:r w:rsidR="004B561A" w:rsidRPr="001A3C97">
        <w:rPr>
          <w:rFonts w:ascii="Times New Roman" w:hAnsi="Times New Roman" w:cs="Times New Roman"/>
          <w:sz w:val="24"/>
          <w:szCs w:val="24"/>
        </w:rPr>
        <w:t>he hierarchical community model yielded species-specific estimates of latent occupancy (</w:t>
      </w:r>
      <w:proofErr w:type="spellStart"/>
      <w:r w:rsidR="004B561A" w:rsidRPr="001A3C97">
        <w:rPr>
          <w:rFonts w:ascii="Times New Roman" w:hAnsi="Times New Roman" w:cs="Times New Roman"/>
          <w:i/>
          <w:iCs/>
          <w:sz w:val="24"/>
          <w:szCs w:val="24"/>
        </w:rPr>
        <w:t>Z</w:t>
      </w:r>
      <w:r w:rsidR="004B561A" w:rsidRPr="001A3C97">
        <w:rPr>
          <w:rFonts w:ascii="Times New Roman" w:hAnsi="Times New Roman" w:cs="Times New Roman"/>
          <w:i/>
          <w:iCs/>
          <w:sz w:val="24"/>
          <w:szCs w:val="24"/>
          <w:vertAlign w:val="subscript"/>
        </w:rPr>
        <w:t>s,y,sp</w:t>
      </w:r>
      <w:proofErr w:type="spellEnd"/>
      <w:r w:rsidR="004B561A" w:rsidRPr="001A3C97">
        <w:rPr>
          <w:rFonts w:ascii="Times New Roman" w:hAnsi="Times New Roman" w:cs="Times New Roman"/>
          <w:sz w:val="24"/>
          <w:szCs w:val="24"/>
        </w:rPr>
        <w:t xml:space="preserve">) for species </w:t>
      </w:r>
      <w:proofErr w:type="spellStart"/>
      <w:r w:rsidR="004B561A" w:rsidRPr="001A3C97">
        <w:rPr>
          <w:rFonts w:ascii="Times New Roman" w:hAnsi="Times New Roman" w:cs="Times New Roman"/>
          <w:i/>
          <w:iCs/>
          <w:sz w:val="24"/>
          <w:szCs w:val="24"/>
        </w:rPr>
        <w:t>sp</w:t>
      </w:r>
      <w:proofErr w:type="spellEnd"/>
      <w:r w:rsidR="004B561A" w:rsidRPr="001A3C97">
        <w:rPr>
          <w:rFonts w:ascii="Times New Roman" w:hAnsi="Times New Roman" w:cs="Times New Roman"/>
          <w:i/>
          <w:iCs/>
          <w:sz w:val="24"/>
          <w:szCs w:val="24"/>
        </w:rPr>
        <w:t xml:space="preserve"> </w:t>
      </w:r>
      <w:r w:rsidR="004B561A" w:rsidRPr="001A3C97">
        <w:rPr>
          <w:rFonts w:ascii="Times New Roman" w:hAnsi="Times New Roman" w:cs="Times New Roman"/>
          <w:sz w:val="24"/>
          <w:szCs w:val="24"/>
        </w:rPr>
        <w:t xml:space="preserve">at each sampling point </w:t>
      </w:r>
      <w:r w:rsidR="004B561A" w:rsidRPr="001A3C97">
        <w:rPr>
          <w:rFonts w:ascii="Times New Roman" w:hAnsi="Times New Roman" w:cs="Times New Roman"/>
          <w:i/>
          <w:iCs/>
          <w:sz w:val="24"/>
          <w:szCs w:val="24"/>
        </w:rPr>
        <w:t>s</w:t>
      </w:r>
      <w:r w:rsidR="004B561A" w:rsidRPr="001A3C97">
        <w:rPr>
          <w:rFonts w:ascii="Times New Roman" w:hAnsi="Times New Roman" w:cs="Times New Roman"/>
          <w:sz w:val="24"/>
          <w:szCs w:val="24"/>
        </w:rPr>
        <w:t xml:space="preserve"> in each year </w:t>
      </w:r>
      <w:r w:rsidR="004B561A" w:rsidRPr="001A3C97">
        <w:rPr>
          <w:rFonts w:ascii="Times New Roman" w:hAnsi="Times New Roman" w:cs="Times New Roman"/>
          <w:i/>
          <w:iCs/>
          <w:sz w:val="24"/>
          <w:szCs w:val="24"/>
        </w:rPr>
        <w:t>y</w:t>
      </w:r>
      <w:r w:rsidR="004B561A" w:rsidRPr="001A3C97">
        <w:rPr>
          <w:rFonts w:ascii="Times New Roman" w:hAnsi="Times New Roman" w:cs="Times New Roman"/>
          <w:sz w:val="24"/>
          <w:szCs w:val="24"/>
        </w:rPr>
        <w:t xml:space="preserve"> based on observed data from replicate surveys. I then derived the overall species richness for each sampling </w:t>
      </w:r>
      <w:r w:rsidR="004B561A" w:rsidRPr="001A3C97">
        <w:rPr>
          <w:rFonts w:ascii="Times New Roman" w:hAnsi="Times New Roman" w:cs="Times New Roman"/>
          <w:sz w:val="24"/>
        </w:rPr>
        <w:t xml:space="preserve">point </w:t>
      </w:r>
      <w:r w:rsidR="004B561A" w:rsidRPr="001A3C97">
        <w:rPr>
          <w:rFonts w:ascii="Times New Roman" w:hAnsi="Times New Roman" w:cs="Times New Roman"/>
          <w:sz w:val="24"/>
          <w:szCs w:val="24"/>
        </w:rPr>
        <w:t xml:space="preserve">in each year by summing the occupancy of the </w:t>
      </w:r>
      <w:r w:rsidRPr="001A3C97">
        <w:rPr>
          <w:rFonts w:ascii="Times New Roman" w:hAnsi="Times New Roman" w:cs="Times New Roman"/>
          <w:sz w:val="24"/>
          <w:szCs w:val="24"/>
        </w:rPr>
        <w:t>62</w:t>
      </w:r>
      <w:r w:rsidR="004B561A" w:rsidRPr="001A3C97">
        <w:rPr>
          <w:rFonts w:ascii="Times New Roman" w:hAnsi="Times New Roman" w:cs="Times New Roman"/>
          <w:sz w:val="24"/>
          <w:szCs w:val="24"/>
        </w:rPr>
        <w:t xml:space="preserve"> </w:t>
      </w:r>
      <w:r w:rsidRPr="001A3C97">
        <w:rPr>
          <w:rFonts w:ascii="Times New Roman" w:hAnsi="Times New Roman" w:cs="Times New Roman"/>
          <w:sz w:val="24"/>
          <w:szCs w:val="24"/>
        </w:rPr>
        <w:t>passerine and near-passerine</w:t>
      </w:r>
      <w:r w:rsidR="004B561A" w:rsidRPr="001A3C97">
        <w:rPr>
          <w:rFonts w:ascii="Times New Roman" w:hAnsi="Times New Roman" w:cs="Times New Roman"/>
          <w:sz w:val="24"/>
          <w:szCs w:val="24"/>
        </w:rPr>
        <w:t xml:space="preserve"> species, as in the following equation:</w:t>
      </w:r>
    </w:p>
    <w:p w14:paraId="24695A81" w14:textId="50444A51" w:rsidR="004B561A" w:rsidRPr="001A3C97" w:rsidRDefault="00000000" w:rsidP="004B561A">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62</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s,y,sp</m:t>
                  </m:r>
                </m:sub>
              </m:sSub>
            </m:e>
          </m:nary>
        </m:oMath>
      </m:oMathPara>
    </w:p>
    <w:p w14:paraId="78C1C80C" w14:textId="45898F1F"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Similarly, I derived guild-specific richness by summing the occupancy of the subset of songbird species that belonged to each </w:t>
      </w:r>
      <w:r w:rsidR="00825511"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guild designation</w:t>
      </w:r>
      <w:r w:rsidR="00E36488"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w:t>
      </w:r>
    </w:p>
    <w:p w14:paraId="3D24759C" w14:textId="426757CE" w:rsidR="004B561A" w:rsidRPr="001A3C97" w:rsidRDefault="00F12693"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I constructed </w:t>
      </w:r>
      <w:r w:rsidRPr="001A3C97">
        <w:rPr>
          <w:rFonts w:ascii="Times New Roman" w:hAnsi="Times New Roman" w:cs="Times New Roman"/>
          <w:sz w:val="24"/>
        </w:rPr>
        <w:t>the</w:t>
      </w:r>
      <w:r w:rsidRPr="001A3C97">
        <w:rPr>
          <w:rFonts w:ascii="Times New Roman" w:hAnsi="Times New Roman" w:cs="Times New Roman"/>
          <w:sz w:val="24"/>
          <w:szCs w:val="24"/>
        </w:rPr>
        <w:t xml:space="preserve"> hierarchical community model in</w:t>
      </w:r>
      <w:r w:rsidRPr="001A3C97">
        <w:rPr>
          <w:rFonts w:ascii="Times New Roman" w:hAnsi="Times New Roman" w:cs="Times New Roman"/>
          <w:sz w:val="24"/>
        </w:rPr>
        <w:t xml:space="preserve"> a Bayesian framework, implemented with Markov chain Monte Carlo methods. </w:t>
      </w:r>
      <w:r w:rsidR="004B561A" w:rsidRPr="001A3C97">
        <w:rPr>
          <w:rFonts w:ascii="Times New Roman" w:hAnsi="Times New Roman" w:cs="Times New Roman"/>
          <w:sz w:val="24"/>
        </w:rPr>
        <w:t xml:space="preserve">For all community-level and species-specific parameters, I used prior distributions which were meant to provide little information; all gamma prior distributions, often used for variance parameters, had a shape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rate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all Gaussian prior distributions, such as for the community-level slope coefficients for each site covariate, had a mean of 0 and precision of </w:t>
      </w:r>
      <w:r w:rsidR="002B1B1B" w:rsidRPr="001A3C97">
        <w:rPr>
          <w:rFonts w:ascii="Times New Roman" w:hAnsi="Times New Roman" w:cs="Times New Roman"/>
          <w:sz w:val="24"/>
        </w:rPr>
        <w:t>0.0</w:t>
      </w:r>
      <w:r w:rsidR="004B561A" w:rsidRPr="001A3C97">
        <w:rPr>
          <w:rFonts w:ascii="Times New Roman" w:hAnsi="Times New Roman" w:cs="Times New Roman"/>
          <w:sz w:val="24"/>
        </w:rPr>
        <w:t>1 (Appendix B). I fit the models in JAGS (Plummer 2003) using the “</w:t>
      </w:r>
      <w:proofErr w:type="spellStart"/>
      <w:r w:rsidR="004B561A" w:rsidRPr="001A3C97">
        <w:rPr>
          <w:rFonts w:ascii="Times New Roman" w:hAnsi="Times New Roman" w:cs="Times New Roman"/>
          <w:sz w:val="24"/>
        </w:rPr>
        <w:t>jagsUI</w:t>
      </w:r>
      <w:proofErr w:type="spellEnd"/>
      <w:r w:rsidR="004B561A" w:rsidRPr="001A3C97">
        <w:rPr>
          <w:rFonts w:ascii="Times New Roman" w:hAnsi="Times New Roman" w:cs="Times New Roman"/>
          <w:sz w:val="24"/>
        </w:rPr>
        <w:t xml:space="preserve">” package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 xml:space="preserve"> in Program R (R Core Team 2022). I used the “jags” function to run 3 chains</w:t>
      </w:r>
      <w:r w:rsidR="001A68FD" w:rsidRPr="001A3C97">
        <w:rPr>
          <w:rFonts w:ascii="Times New Roman" w:hAnsi="Times New Roman" w:cs="Times New Roman"/>
          <w:sz w:val="24"/>
        </w:rPr>
        <w:t xml:space="preserve"> of 5,000 iterations</w:t>
      </w:r>
      <w:r w:rsidR="004B561A" w:rsidRPr="001A3C97">
        <w:rPr>
          <w:rFonts w:ascii="Times New Roman" w:hAnsi="Times New Roman" w:cs="Times New Roman"/>
          <w:sz w:val="24"/>
        </w:rPr>
        <w:t xml:space="preserve"> for the hierarchical community model</w:t>
      </w:r>
      <w:r w:rsidR="001A68FD" w:rsidRPr="001A3C97">
        <w:rPr>
          <w:rFonts w:ascii="Times New Roman" w:hAnsi="Times New Roman" w:cs="Times New Roman"/>
          <w:sz w:val="24"/>
        </w:rPr>
        <w:t>,</w:t>
      </w:r>
      <w:r w:rsidR="004B561A" w:rsidRPr="001A3C97">
        <w:rPr>
          <w:rFonts w:ascii="Times New Roman" w:hAnsi="Times New Roman" w:cs="Times New Roman"/>
          <w:sz w:val="24"/>
        </w:rPr>
        <w:t xml:space="preserve"> with a burn-in of </w:t>
      </w:r>
      <w:r w:rsidR="001A68FD" w:rsidRPr="001A3C97">
        <w:rPr>
          <w:rFonts w:ascii="Times New Roman" w:hAnsi="Times New Roman" w:cs="Times New Roman"/>
          <w:sz w:val="24"/>
        </w:rPr>
        <w:t>3,000</w:t>
      </w:r>
      <w:r w:rsidR="004B561A" w:rsidRPr="001A3C97">
        <w:rPr>
          <w:rFonts w:ascii="Times New Roman" w:hAnsi="Times New Roman" w:cs="Times New Roman"/>
          <w:sz w:val="24"/>
        </w:rPr>
        <w:t xml:space="preserve"> iterations</w:t>
      </w:r>
      <w:r w:rsidR="001A68FD" w:rsidRPr="001A3C97">
        <w:rPr>
          <w:rFonts w:ascii="Times New Roman" w:hAnsi="Times New Roman" w:cs="Times New Roman"/>
          <w:sz w:val="24"/>
        </w:rPr>
        <w:t xml:space="preserve"> and</w:t>
      </w:r>
      <w:r w:rsidR="004B561A" w:rsidRPr="001A3C97">
        <w:rPr>
          <w:rFonts w:ascii="Times New Roman" w:hAnsi="Times New Roman" w:cs="Times New Roman"/>
          <w:sz w:val="24"/>
        </w:rPr>
        <w:t xml:space="preserve"> thinning rate of </w:t>
      </w:r>
      <w:r w:rsidR="001A68FD" w:rsidRPr="001A3C97">
        <w:rPr>
          <w:rFonts w:ascii="Times New Roman" w:hAnsi="Times New Roman" w:cs="Times New Roman"/>
          <w:sz w:val="24"/>
        </w:rPr>
        <w:t>2</w:t>
      </w:r>
      <w:r w:rsidR="004B561A" w:rsidRPr="001A3C97">
        <w:rPr>
          <w:rFonts w:ascii="Times New Roman" w:hAnsi="Times New Roman" w:cs="Times New Roman"/>
          <w:sz w:val="24"/>
        </w:rPr>
        <w:t xml:space="preserve"> iteration</w:t>
      </w:r>
      <w:r w:rsidR="001A68FD" w:rsidRPr="001A3C97">
        <w:rPr>
          <w:rFonts w:ascii="Times New Roman" w:hAnsi="Times New Roman" w:cs="Times New Roman"/>
          <w:sz w:val="24"/>
        </w:rPr>
        <w:t xml:space="preserve">s, </w:t>
      </w:r>
      <w:r w:rsidR="004B561A" w:rsidRPr="001A3C97">
        <w:rPr>
          <w:rFonts w:ascii="Times New Roman" w:hAnsi="Times New Roman" w:cs="Times New Roman"/>
          <w:sz w:val="24"/>
        </w:rPr>
        <w:t xml:space="preserve">which resulted </w:t>
      </w:r>
      <w:r w:rsidR="001A68FD" w:rsidRPr="001A3C97">
        <w:rPr>
          <w:rFonts w:ascii="Times New Roman" w:hAnsi="Times New Roman" w:cs="Times New Roman"/>
          <w:sz w:val="24"/>
        </w:rPr>
        <w:t xml:space="preserve">in </w:t>
      </w:r>
      <w:r w:rsidR="004B561A" w:rsidRPr="001A3C97">
        <w:rPr>
          <w:rFonts w:ascii="Times New Roman" w:hAnsi="Times New Roman" w:cs="Times New Roman"/>
          <w:sz w:val="24"/>
        </w:rPr>
        <w:t xml:space="preserve">3,000 posterior draws and reasonable convergence (R̂ ≤ 1.1)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w:t>
      </w:r>
    </w:p>
    <w:p w14:paraId="1FC08D64" w14:textId="77777777" w:rsidR="00E5245F" w:rsidRPr="001A3C97" w:rsidRDefault="00E5245F" w:rsidP="00690BAC">
      <w:pPr>
        <w:spacing w:line="276" w:lineRule="auto"/>
        <w:rPr>
          <w:rFonts w:ascii="Times New Roman" w:hAnsi="Times New Roman" w:cs="Times New Roman"/>
          <w:i/>
          <w:iCs/>
          <w:sz w:val="24"/>
          <w:szCs w:val="24"/>
        </w:rPr>
      </w:pPr>
    </w:p>
    <w:p w14:paraId="0603F341" w14:textId="0630F8AC"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lastRenderedPageBreak/>
        <w:t>Determining relationships with harvest intensity over time for overall species and guild richness</w:t>
      </w:r>
    </w:p>
    <w:p w14:paraId="6BAA0181" w14:textId="2DF5148E" w:rsidR="004B561A" w:rsidRPr="001A3C97" w:rsidRDefault="004B561A" w:rsidP="00CF1430">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w:t>
      </w:r>
      <w:r w:rsidR="00CF1430" w:rsidRPr="001A3C97">
        <w:rPr>
          <w:rFonts w:ascii="Times New Roman" w:hAnsi="Times New Roman" w:cs="Times New Roman"/>
          <w:sz w:val="24"/>
          <w:szCs w:val="24"/>
        </w:rPr>
        <w:t>an</w:t>
      </w:r>
      <w:r w:rsidRPr="001A3C97">
        <w:rPr>
          <w:rFonts w:ascii="Times New Roman" w:hAnsi="Times New Roman" w:cs="Times New Roman"/>
          <w:sz w:val="24"/>
          <w:szCs w:val="24"/>
        </w:rPr>
        <w:t xml:space="preserve"> </w:t>
      </w:r>
      <w:r w:rsidR="00CF1430" w:rsidRPr="001A3C97">
        <w:rPr>
          <w:rFonts w:ascii="Times New Roman" w:hAnsi="Times New Roman" w:cs="Times New Roman"/>
          <w:sz w:val="24"/>
          <w:szCs w:val="24"/>
        </w:rPr>
        <w:t>interaction between time and landscape-level harvest intensity</w:t>
      </w:r>
      <w:r w:rsidRPr="001A3C97">
        <w:rPr>
          <w:rFonts w:ascii="Times New Roman" w:hAnsi="Times New Roman" w:cs="Times New Roman"/>
          <w:sz w:val="24"/>
          <w:szCs w:val="24"/>
        </w:rPr>
        <w:t xml:space="preserve"> as </w:t>
      </w:r>
      <w:r w:rsidR="00CF1430" w:rsidRPr="001A3C97">
        <w:rPr>
          <w:rFonts w:ascii="Times New Roman" w:hAnsi="Times New Roman" w:cs="Times New Roman"/>
          <w:sz w:val="24"/>
          <w:szCs w:val="24"/>
        </w:rPr>
        <w:t xml:space="preserve">a </w:t>
      </w:r>
      <w:r w:rsidRPr="001A3C97">
        <w:rPr>
          <w:rFonts w:ascii="Times New Roman" w:hAnsi="Times New Roman" w:cs="Times New Roman"/>
          <w:sz w:val="24"/>
          <w:szCs w:val="24"/>
        </w:rPr>
        <w:t xml:space="preserve">predictor variable. To propagate uncertainty from the original hierarchical community model results, I ran 3,000 iterations of the generalized linear mixed effects models for overall species richness and for each guild designation, cycling through the values from each of the 3,000 posterior draws. In result, the models yielded a posterior distribution of 3,000 for each slope coefficient, from which I derived the mean and 95% credible intervals. Thus, the estimated effects on overall species and guild richness were calculated as derived quantities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(Kery and Royle 2016)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7408A1A7" w14:textId="212523F8"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each generalized linear mixed effects model, I assumed the number of species at each site in each year (i.e., overall species richness or guild richness) to be a Poisson random variable and used a log link to model relationships with controlling </w:t>
      </w:r>
      <w:r w:rsidR="005B4344" w:rsidRPr="001A3C97">
        <w:rPr>
          <w:rFonts w:ascii="Times New Roman" w:hAnsi="Times New Roman" w:cs="Times New Roman"/>
          <w:sz w:val="24"/>
          <w:szCs w:val="24"/>
        </w:rPr>
        <w:t xml:space="preserve">topographical and </w:t>
      </w:r>
      <w:r w:rsidRPr="001A3C97">
        <w:rPr>
          <w:rFonts w:ascii="Times New Roman" w:hAnsi="Times New Roman" w:cs="Times New Roman"/>
          <w:sz w:val="24"/>
          <w:szCs w:val="24"/>
        </w:rPr>
        <w:t xml:space="preserve">habitat factors and </w:t>
      </w:r>
      <w:r w:rsidR="00534EA2" w:rsidRPr="001A3C97">
        <w:rPr>
          <w:rFonts w:ascii="Times New Roman" w:hAnsi="Times New Roman" w:cs="Times New Roman"/>
          <w:sz w:val="24"/>
          <w:szCs w:val="24"/>
        </w:rPr>
        <w:t>an</w:t>
      </w:r>
      <w:r w:rsidR="00B46408"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B46408" w:rsidRPr="001A3C97">
        <w:rPr>
          <w:rFonts w:ascii="Times New Roman" w:hAnsi="Times New Roman" w:cs="Times New Roman"/>
          <w:sz w:val="24"/>
          <w:szCs w:val="24"/>
        </w:rPr>
        <w:t xml:space="preserve"> and landscape-level harvest intensity</w:t>
      </w:r>
      <w:r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B46408" w:rsidRPr="001A3C97">
        <w:rPr>
          <w:rFonts w:ascii="Times New Roman" w:hAnsi="Times New Roman" w:cs="Times New Roman"/>
          <w:sz w:val="24"/>
          <w:szCs w:val="24"/>
        </w:rPr>
        <w:t>14</w:t>
      </w:r>
      <w:r w:rsidRPr="001A3C97">
        <w:rPr>
          <w:rFonts w:ascii="Times New Roman" w:hAnsi="Times New Roman" w:cs="Times New Roman"/>
          <w:sz w:val="24"/>
          <w:szCs w:val="24"/>
        </w:rPr>
        <w:t xml:space="preserve"> (resulting in a ratio of ~</w:t>
      </w:r>
      <w:r w:rsidR="00B46408" w:rsidRPr="001A3C97">
        <w:rPr>
          <w:rFonts w:ascii="Times New Roman" w:hAnsi="Times New Roman" w:cs="Times New Roman"/>
          <w:sz w:val="24"/>
          <w:szCs w:val="24"/>
        </w:rPr>
        <w:t>85</w:t>
      </w:r>
      <w:r w:rsidRPr="001A3C97">
        <w:rPr>
          <w:rFonts w:ascii="Times New Roman" w:hAnsi="Times New Roman" w:cs="Times New Roman"/>
          <w:sz w:val="24"/>
          <w:szCs w:val="24"/>
        </w:rPr>
        <w:t xml:space="preserve"> sites to 1 slope coefficient; </w:t>
      </w: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et al. 2008), corresponding to</w:t>
      </w:r>
      <w:r w:rsidR="00B46408" w:rsidRPr="001A3C97">
        <w:rPr>
          <w:rFonts w:ascii="Times New Roman" w:hAnsi="Times New Roman" w:cs="Times New Roman"/>
          <w:sz w:val="24"/>
          <w:szCs w:val="24"/>
        </w:rPr>
        <w:t xml:space="preserve"> year, </w:t>
      </w:r>
      <w:r w:rsidR="00534EA2" w:rsidRPr="001A3C97">
        <w:rPr>
          <w:rFonts w:ascii="Times New Roman" w:hAnsi="Times New Roman" w:cs="Times New Roman"/>
          <w:sz w:val="24"/>
          <w:szCs w:val="24"/>
        </w:rPr>
        <w:t>landscape-level harvest intensity</w:t>
      </w:r>
      <w:r w:rsidR="004A0A84" w:rsidRPr="001A3C97">
        <w:rPr>
          <w:rFonts w:ascii="Times New Roman" w:hAnsi="Times New Roman" w:cs="Times New Roman"/>
          <w:sz w:val="24"/>
          <w:szCs w:val="24"/>
        </w:rPr>
        <w:t>, year</w:t>
      </w:r>
      <w:r w:rsidR="00B46408" w:rsidRPr="001A3C97">
        <w:rPr>
          <w:rFonts w:ascii="Times New Roman" w:hAnsi="Times New Roman" w:cs="Times New Roman"/>
          <w:sz w:val="24"/>
          <w:szCs w:val="24"/>
        </w:rPr>
        <w:t xml:space="preserve"> × </w:t>
      </w:r>
      <w:r w:rsidR="00534EA2" w:rsidRPr="001A3C97">
        <w:rPr>
          <w:rFonts w:ascii="Times New Roman" w:hAnsi="Times New Roman" w:cs="Times New Roman"/>
          <w:sz w:val="24"/>
          <w:szCs w:val="24"/>
        </w:rPr>
        <w:t>landscape-level harvest intensity</w:t>
      </w:r>
      <w:r w:rsidR="00B46408" w:rsidRPr="001A3C97">
        <w:rPr>
          <w:rFonts w:ascii="Times New Roman" w:hAnsi="Times New Roman" w:cs="Times New Roman"/>
          <w:sz w:val="24"/>
          <w:szCs w:val="24"/>
        </w:rPr>
        <w:t>, elevation, aspect, aspect squared, TPI, stand age, stand age squared, proportion of all forest within 50 m, proportion of mixed forest within 50 m, proportion of conifer forest within 50 m, proportion of shrub within 50 m, and proportion of all forest within 1 km.</w:t>
      </w:r>
      <w:r w:rsidRPr="001A3C97">
        <w:rPr>
          <w:rFonts w:ascii="Times New Roman" w:hAnsi="Times New Roman" w:cs="Times New Roman"/>
          <w:sz w:val="24"/>
          <w:szCs w:val="24"/>
        </w:rPr>
        <w:t xml:space="preserve"> </w:t>
      </w:r>
      <w:proofErr w:type="gramStart"/>
      <w:r w:rsidR="00221B42" w:rsidRPr="001A3C97">
        <w:rPr>
          <w:rFonts w:ascii="Times New Roman" w:hAnsi="Times New Roman" w:cs="Times New Roman"/>
          <w:sz w:val="24"/>
          <w:szCs w:val="24"/>
        </w:rPr>
        <w:t>A</w:t>
      </w:r>
      <w:r w:rsidRPr="001A3C97">
        <w:rPr>
          <w:rFonts w:ascii="Times New Roman" w:hAnsi="Times New Roman" w:cs="Times New Roman"/>
          <w:sz w:val="24"/>
          <w:szCs w:val="24"/>
        </w:rPr>
        <w:t>ll of</w:t>
      </w:r>
      <w:proofErr w:type="gramEnd"/>
      <w:r w:rsidRPr="001A3C97">
        <w:rPr>
          <w:rFonts w:ascii="Times New Roman" w:hAnsi="Times New Roman" w:cs="Times New Roman"/>
          <w:sz w:val="24"/>
          <w:szCs w:val="24"/>
        </w:rPr>
        <w:t xml:space="preserve"> the generalized linear mixed effects models also incorporated a random site effect for log expected richness</w:t>
      </w:r>
      <w:r w:rsidR="00221B42" w:rsidRPr="001A3C97">
        <w:rPr>
          <w:rFonts w:ascii="Times New Roman" w:hAnsi="Times New Roman" w:cs="Times New Roman"/>
          <w:sz w:val="24"/>
          <w:szCs w:val="24"/>
        </w:rPr>
        <w:t xml:space="preserve"> to account for repeated observations at each sampling </w:t>
      </w:r>
      <w:r w:rsidR="00221B42" w:rsidRPr="001A3C97">
        <w:rPr>
          <w:rFonts w:ascii="Times New Roman" w:hAnsi="Times New Roman" w:cs="Times New Roman"/>
          <w:sz w:val="24"/>
        </w:rPr>
        <w:t xml:space="preserve">point </w:t>
      </w:r>
      <w:r w:rsidR="00221B42" w:rsidRPr="001A3C97">
        <w:rPr>
          <w:rFonts w:ascii="Times New Roman" w:hAnsi="Times New Roman" w:cs="Times New Roman"/>
          <w:sz w:val="24"/>
          <w:szCs w:val="24"/>
        </w:rPr>
        <w:t>over the course of multiple years.</w:t>
      </w:r>
    </w:p>
    <w:p w14:paraId="0A2E842C" w14:textId="35A255BD"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Pr="001A3C97">
        <w:rPr>
          <w:rFonts w:ascii="Times New Roman" w:hAnsi="Times New Roman" w:cs="Times New Roman"/>
          <w:sz w:val="24"/>
        </w:rPr>
        <w:t xml:space="preserve">I fit all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 xml:space="preserve">models using the “lme4”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(Bates et al. 2015)</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Specifically, I used the “</w:t>
      </w:r>
      <w:proofErr w:type="spellStart"/>
      <w:r w:rsidRPr="001A3C97">
        <w:rPr>
          <w:rFonts w:ascii="Times New Roman" w:hAnsi="Times New Roman" w:cs="Times New Roman"/>
          <w:sz w:val="24"/>
        </w:rPr>
        <w:t>glmer</w:t>
      </w:r>
      <w:proofErr w:type="spellEnd"/>
      <w:r w:rsidRPr="001A3C97">
        <w:rPr>
          <w:rFonts w:ascii="Times New Roman" w:hAnsi="Times New Roman" w:cs="Times New Roman"/>
          <w:sz w:val="24"/>
        </w:rPr>
        <w:t>” function with family = “</w:t>
      </w:r>
      <w:proofErr w:type="spellStart"/>
      <w:r w:rsidRPr="001A3C97">
        <w:rPr>
          <w:rFonts w:ascii="Times New Roman" w:hAnsi="Times New Roman" w:cs="Times New Roman"/>
          <w:sz w:val="24"/>
        </w:rPr>
        <w:t>poisson</w:t>
      </w:r>
      <w:proofErr w:type="spellEnd"/>
      <w:r w:rsidRPr="001A3C97">
        <w:rPr>
          <w:rFonts w:ascii="Times New Roman" w:hAnsi="Times New Roman" w:cs="Times New Roman"/>
          <w:sz w:val="24"/>
        </w:rPr>
        <w:t>”, optimizer = “</w:t>
      </w:r>
      <w:proofErr w:type="spellStart"/>
      <w:r w:rsidRPr="001A3C97">
        <w:rPr>
          <w:rFonts w:ascii="Times New Roman" w:hAnsi="Times New Roman" w:cs="Times New Roman"/>
          <w:sz w:val="24"/>
        </w:rPr>
        <w:t>bobyqa</w:t>
      </w:r>
      <w:proofErr w:type="spellEnd"/>
      <w:r w:rsidRPr="001A3C97">
        <w:rPr>
          <w:rFonts w:ascii="Times New Roman" w:hAnsi="Times New Roman" w:cs="Times New Roman"/>
          <w:sz w:val="24"/>
        </w:rPr>
        <w:t xml:space="preserve">” (i.e., a specific optimizing function used by the model), and </w:t>
      </w:r>
      <w:proofErr w:type="spellStart"/>
      <w:r w:rsidRPr="001A3C97">
        <w:rPr>
          <w:rFonts w:ascii="Times New Roman" w:hAnsi="Times New Roman" w:cs="Times New Roman"/>
          <w:sz w:val="24"/>
        </w:rPr>
        <w:t>nAGQ</w:t>
      </w:r>
      <w:proofErr w:type="spellEnd"/>
      <w:r w:rsidRPr="001A3C97">
        <w:rPr>
          <w:rFonts w:ascii="Times New Roman" w:hAnsi="Times New Roman" w:cs="Times New Roman"/>
          <w:sz w:val="24"/>
        </w:rPr>
        <w:t xml:space="preserve"> = 0. The </w:t>
      </w:r>
      <w:proofErr w:type="spellStart"/>
      <w:r w:rsidRPr="001A3C97">
        <w:rPr>
          <w:rFonts w:ascii="Times New Roman" w:hAnsi="Times New Roman" w:cs="Times New Roman"/>
          <w:sz w:val="24"/>
        </w:rPr>
        <w:t>nAGQ</w:t>
      </w:r>
      <w:proofErr w:type="spellEnd"/>
      <w:r w:rsidRPr="001A3C97">
        <w:rPr>
          <w:rFonts w:ascii="Times New Roman" w:hAnsi="Times New Roman" w:cs="Times New Roman"/>
          <w:sz w:val="24"/>
        </w:rPr>
        <w:t xml:space="preserve"> is the number of points per axis for evaluating the adaptive Gauss-Hermite approximation to the log-likelihood. A value of zero uses a form of parameter estimation for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models by optimizing the random effects and the fixed-effects coefficients in the penalized iteratively reweighted least squares step.</w:t>
      </w:r>
    </w:p>
    <w:p w14:paraId="465F7CE5" w14:textId="191F4FA4"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relationships with </w:t>
      </w:r>
      <w:r w:rsidR="00C52888" w:rsidRPr="001A3C97">
        <w:rPr>
          <w:rFonts w:ascii="Times New Roman" w:hAnsi="Times New Roman" w:cs="Times New Roman"/>
          <w:i/>
          <w:iCs/>
          <w:sz w:val="24"/>
          <w:szCs w:val="24"/>
        </w:rPr>
        <w:t xml:space="preserve">landscape-level </w:t>
      </w:r>
      <w:r w:rsidRPr="001A3C97">
        <w:rPr>
          <w:rFonts w:ascii="Times New Roman" w:hAnsi="Times New Roman" w:cs="Times New Roman"/>
          <w:i/>
          <w:iCs/>
          <w:sz w:val="24"/>
          <w:szCs w:val="24"/>
        </w:rPr>
        <w:t xml:space="preserve">harvest intensity over time for abundance of individual focal species </w:t>
      </w:r>
    </w:p>
    <w:p w14:paraId="61176AEA" w14:textId="7E7BCAC8" w:rsidR="004B561A" w:rsidRPr="001A3C97" w:rsidRDefault="00A81645" w:rsidP="005875B8">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4B561A" w:rsidRPr="001A3C97">
        <w:rPr>
          <w:rFonts w:ascii="Times New Roman" w:hAnsi="Times New Roman" w:cs="Times New Roman"/>
          <w:sz w:val="24"/>
          <w:szCs w:val="24"/>
        </w:rPr>
        <w:t xml:space="preserve">To quantify and compare </w:t>
      </w:r>
      <w:r w:rsidR="005875B8" w:rsidRPr="001A3C97">
        <w:rPr>
          <w:rFonts w:ascii="Times New Roman" w:hAnsi="Times New Roman" w:cs="Times New Roman"/>
          <w:sz w:val="24"/>
          <w:szCs w:val="24"/>
        </w:rPr>
        <w:t xml:space="preserve">temporal trends in the abundance of </w:t>
      </w:r>
      <w:r w:rsidR="004B561A" w:rsidRPr="001A3C97">
        <w:rPr>
          <w:rFonts w:ascii="Times New Roman" w:hAnsi="Times New Roman" w:cs="Times New Roman"/>
          <w:sz w:val="24"/>
          <w:szCs w:val="24"/>
        </w:rPr>
        <w:t xml:space="preserve">specific focal species during the breeding season, I estimated the abundance of </w:t>
      </w:r>
      <w:r w:rsidR="007F1072" w:rsidRPr="001A3C97">
        <w:rPr>
          <w:rFonts w:ascii="Times New Roman" w:hAnsi="Times New Roman" w:cs="Times New Roman"/>
          <w:sz w:val="24"/>
          <w:szCs w:val="24"/>
        </w:rPr>
        <w:t>14</w:t>
      </w:r>
      <w:r w:rsidR="004B561A" w:rsidRPr="001A3C97">
        <w:rPr>
          <w:rFonts w:ascii="Times New Roman" w:hAnsi="Times New Roman" w:cs="Times New Roman"/>
          <w:sz w:val="24"/>
          <w:szCs w:val="24"/>
        </w:rPr>
        <w:t xml:space="preserve"> songbird species (Table 1) independently in stacked N-mixture models </w:t>
      </w:r>
      <w:r w:rsidR="004B561A"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004B561A"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(Royle 2004)</w:t>
      </w:r>
      <w:r w:rsidR="004B561A"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(see Appendix C for JAGS code). For the abundance model within the hierarchical stacked N-mixture model, I assumed that species count was a Poisson random variable and used a log link to model relationships with controlling </w:t>
      </w:r>
      <w:r w:rsidR="005B4344" w:rsidRPr="001A3C97">
        <w:rPr>
          <w:rFonts w:ascii="Times New Roman" w:hAnsi="Times New Roman" w:cs="Times New Roman"/>
          <w:sz w:val="24"/>
          <w:szCs w:val="24"/>
        </w:rPr>
        <w:lastRenderedPageBreak/>
        <w:t xml:space="preserve">topographical </w:t>
      </w:r>
      <w:r w:rsidR="004B561A" w:rsidRPr="001A3C97">
        <w:rPr>
          <w:rFonts w:ascii="Times New Roman" w:hAnsi="Times New Roman" w:cs="Times New Roman"/>
          <w:sz w:val="24"/>
          <w:szCs w:val="24"/>
        </w:rPr>
        <w:t xml:space="preserve">and </w:t>
      </w:r>
      <w:r w:rsidR="005B4344" w:rsidRPr="001A3C97">
        <w:rPr>
          <w:rFonts w:ascii="Times New Roman" w:hAnsi="Times New Roman" w:cs="Times New Roman"/>
          <w:sz w:val="24"/>
          <w:szCs w:val="24"/>
        </w:rPr>
        <w:t xml:space="preserve">habitat </w:t>
      </w:r>
      <w:r w:rsidR="004B561A" w:rsidRPr="001A3C97">
        <w:rPr>
          <w:rFonts w:ascii="Times New Roman" w:hAnsi="Times New Roman" w:cs="Times New Roman"/>
          <w:sz w:val="24"/>
          <w:szCs w:val="24"/>
        </w:rPr>
        <w:t xml:space="preserve">factors and </w:t>
      </w:r>
      <w:r w:rsidR="005B4344" w:rsidRPr="001A3C97">
        <w:rPr>
          <w:rFonts w:ascii="Times New Roman" w:hAnsi="Times New Roman" w:cs="Times New Roman"/>
          <w:sz w:val="24"/>
          <w:szCs w:val="24"/>
        </w:rPr>
        <w:t xml:space="preserve">an </w:t>
      </w:r>
      <w:r w:rsidR="004B561A"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5B4344" w:rsidRPr="001A3C97">
        <w:rPr>
          <w:rFonts w:ascii="Times New Roman" w:hAnsi="Times New Roman" w:cs="Times New Roman"/>
          <w:sz w:val="24"/>
          <w:szCs w:val="24"/>
        </w:rPr>
        <w:t xml:space="preserve"> and landscape-level harvest intensity</w:t>
      </w:r>
      <w:r w:rsidR="004B561A"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5B4344" w:rsidRPr="001A3C97">
        <w:rPr>
          <w:rFonts w:ascii="Times New Roman" w:hAnsi="Times New Roman" w:cs="Times New Roman"/>
          <w:sz w:val="24"/>
          <w:szCs w:val="24"/>
        </w:rPr>
        <w:t>14</w:t>
      </w:r>
      <w:r w:rsidR="004B561A" w:rsidRPr="001A3C97">
        <w:rPr>
          <w:rFonts w:ascii="Times New Roman" w:hAnsi="Times New Roman" w:cs="Times New Roman"/>
          <w:sz w:val="24"/>
          <w:szCs w:val="24"/>
        </w:rPr>
        <w:t xml:space="preserve">, corresponding to </w:t>
      </w:r>
      <w:r w:rsidR="005B4344" w:rsidRPr="001A3C97">
        <w:rPr>
          <w:rFonts w:ascii="Times New Roman" w:hAnsi="Times New Roman" w:cs="Times New Roman"/>
          <w:sz w:val="24"/>
          <w:szCs w:val="24"/>
        </w:rPr>
        <w:t>same</w:t>
      </w:r>
      <w:r w:rsidR="004B561A" w:rsidRPr="001A3C97">
        <w:rPr>
          <w:rFonts w:ascii="Times New Roman" w:hAnsi="Times New Roman" w:cs="Times New Roman"/>
          <w:sz w:val="24"/>
          <w:szCs w:val="24"/>
        </w:rPr>
        <w:t xml:space="preserve"> site covariates as </w:t>
      </w:r>
      <w:r w:rsidR="00534EA2" w:rsidRPr="001A3C97">
        <w:rPr>
          <w:rFonts w:ascii="Times New Roman" w:hAnsi="Times New Roman" w:cs="Times New Roman"/>
          <w:sz w:val="24"/>
          <w:szCs w:val="24"/>
        </w:rPr>
        <w:t>for</w:t>
      </w:r>
      <w:r w:rsidR="004B561A" w:rsidRPr="001A3C97">
        <w:rPr>
          <w:rFonts w:ascii="Times New Roman" w:hAnsi="Times New Roman" w:cs="Times New Roman"/>
          <w:sz w:val="24"/>
          <w:szCs w:val="24"/>
        </w:rPr>
        <w:t xml:space="preserve"> the generalized linear mixed effects models. </w:t>
      </w:r>
      <w:r w:rsidR="00FC2C51" w:rsidRPr="001A3C97">
        <w:rPr>
          <w:rFonts w:ascii="Times New Roman" w:hAnsi="Times New Roman" w:cs="Times New Roman"/>
          <w:sz w:val="24"/>
          <w:szCs w:val="24"/>
        </w:rPr>
        <w:t>T</w:t>
      </w:r>
      <w:r w:rsidR="004B561A" w:rsidRPr="001A3C97">
        <w:rPr>
          <w:rFonts w:ascii="Times New Roman" w:hAnsi="Times New Roman" w:cs="Times New Roman"/>
          <w:sz w:val="24"/>
          <w:szCs w:val="24"/>
        </w:rPr>
        <w:t>he stacked N-mixture models also incorporated a random site effect for log expected count</w:t>
      </w:r>
      <w:r w:rsidR="00FC2C51" w:rsidRPr="001A3C97">
        <w:rPr>
          <w:rFonts w:ascii="Times New Roman" w:hAnsi="Times New Roman" w:cs="Times New Roman"/>
          <w:sz w:val="24"/>
          <w:szCs w:val="24"/>
        </w:rPr>
        <w:t xml:space="preserve"> to account for repeated observations at each sampling </w:t>
      </w:r>
      <w:r w:rsidR="00FC2C51" w:rsidRPr="001A3C97">
        <w:rPr>
          <w:rFonts w:ascii="Times New Roman" w:hAnsi="Times New Roman" w:cs="Times New Roman"/>
          <w:sz w:val="24"/>
        </w:rPr>
        <w:t xml:space="preserve">point </w:t>
      </w:r>
      <w:r w:rsidR="00FC2C51" w:rsidRPr="001A3C97">
        <w:rPr>
          <w:rFonts w:ascii="Times New Roman" w:hAnsi="Times New Roman" w:cs="Times New Roman"/>
          <w:sz w:val="24"/>
          <w:szCs w:val="24"/>
        </w:rPr>
        <w:t>over the course of multiple years.</w:t>
      </w:r>
    </w:p>
    <w:p w14:paraId="5A6D72C4" w14:textId="07DD18FF" w:rsidR="004B561A" w:rsidRPr="001A3C97" w:rsidRDefault="000814F6" w:rsidP="003C60E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the detection model within the hierarchical stacked N-mixture model, </w:t>
      </w:r>
      <w:r w:rsidR="004B561A" w:rsidRPr="001A3C97">
        <w:rPr>
          <w:rFonts w:ascii="Times New Roman" w:hAnsi="Times New Roman" w:cs="Times New Roman"/>
          <w:sz w:val="24"/>
          <w:szCs w:val="24"/>
        </w:rPr>
        <w:t>I assumed that the observed count was a binomial random variable and modeled the probability of detection for each within-survey replicate, using the same methods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w:t>
      </w:r>
      <w:r w:rsidRPr="001A3C97">
        <w:rPr>
          <w:rFonts w:ascii="Times New Roman" w:hAnsi="Times New Roman" w:cs="Times New Roman"/>
          <w:sz w:val="24"/>
          <w:szCs w:val="24"/>
        </w:rPr>
        <w:t xml:space="preserve"> from the MNF</w:t>
      </w:r>
      <w:r w:rsidR="004B561A" w:rsidRPr="001A3C97">
        <w:rPr>
          <w:rFonts w:ascii="Times New Roman" w:hAnsi="Times New Roman" w:cs="Times New Roman"/>
          <w:sz w:val="24"/>
          <w:szCs w:val="24"/>
        </w:rPr>
        <w:t xml:space="preserve"> that were lacking data on time, wind code, or sky code.</w:t>
      </w:r>
    </w:p>
    <w:p w14:paraId="33D8A84A" w14:textId="490B03AC"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rPr>
        <w:t xml:space="preserve">The </w:t>
      </w:r>
      <w:r w:rsidRPr="001A3C97">
        <w:rPr>
          <w:rFonts w:ascii="Times New Roman" w:hAnsi="Times New Roman" w:cs="Times New Roman"/>
          <w:sz w:val="24"/>
          <w:szCs w:val="24"/>
        </w:rPr>
        <w:t>stacked N-mixture models were constructed in</w:t>
      </w:r>
      <w:r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 I fit the models in JAGS (Plummer 2003) using the “</w:t>
      </w:r>
      <w:proofErr w:type="spellStart"/>
      <w:r w:rsidRPr="001A3C97">
        <w:rPr>
          <w:rFonts w:ascii="Times New Roman" w:hAnsi="Times New Roman" w:cs="Times New Roman"/>
          <w:sz w:val="24"/>
        </w:rPr>
        <w:t>jagsUI</w:t>
      </w:r>
      <w:proofErr w:type="spellEnd"/>
      <w:r w:rsidRPr="001A3C97">
        <w:rPr>
          <w:rFonts w:ascii="Times New Roman" w:hAnsi="Times New Roman" w:cs="Times New Roman"/>
          <w:sz w:val="24"/>
        </w:rPr>
        <w:t xml:space="preserve">”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I used the “</w:t>
      </w:r>
      <w:proofErr w:type="spellStart"/>
      <w:r w:rsidRPr="001A3C97">
        <w:rPr>
          <w:rFonts w:ascii="Times New Roman" w:hAnsi="Times New Roman" w:cs="Times New Roman"/>
          <w:sz w:val="24"/>
        </w:rPr>
        <w:t>autojags</w:t>
      </w:r>
      <w:proofErr w:type="spellEnd"/>
      <w:r w:rsidRPr="001A3C97">
        <w:rPr>
          <w:rFonts w:ascii="Times New Roman" w:hAnsi="Times New Roman" w:cs="Times New Roman"/>
          <w:sz w:val="24"/>
        </w:rPr>
        <w:t xml:space="preserve">” function to run 3 chains for each model with a burn-in of </w:t>
      </w:r>
      <w:r w:rsidR="0071419A" w:rsidRPr="001A3C97">
        <w:rPr>
          <w:rFonts w:ascii="Times New Roman" w:hAnsi="Times New Roman" w:cs="Times New Roman"/>
          <w:sz w:val="24"/>
        </w:rPr>
        <w:t>15</w:t>
      </w:r>
      <w:r w:rsidRPr="001A3C97">
        <w:rPr>
          <w:rFonts w:ascii="Times New Roman" w:hAnsi="Times New Roman" w:cs="Times New Roman"/>
          <w:sz w:val="24"/>
        </w:rPr>
        <w:t>,000–</w:t>
      </w:r>
      <w:r w:rsidR="0071419A" w:rsidRPr="001A3C97">
        <w:rPr>
          <w:rFonts w:ascii="Times New Roman" w:hAnsi="Times New Roman" w:cs="Times New Roman"/>
          <w:sz w:val="24"/>
        </w:rPr>
        <w:t>5</w:t>
      </w:r>
      <w:r w:rsidRPr="001A3C97">
        <w:rPr>
          <w:rFonts w:ascii="Times New Roman" w:hAnsi="Times New Roman" w:cs="Times New Roman"/>
          <w:sz w:val="24"/>
        </w:rPr>
        <w:t xml:space="preserve">1,000 iterations (Appendix D), thinning rate of 3 iterations, and iteration increment of 3,000; models iteratively ran until reasonable convergence (R̂ ≤ 1.1) was achieved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Pr="001A3C97">
        <w:rPr>
          <w:rFonts w:ascii="Times New Roman" w:hAnsi="Times New Roman" w:cs="Times New Roman"/>
          <w:sz w:val="24"/>
        </w:rPr>
        <w:fldChar w:fldCharType="end"/>
      </w:r>
      <w:r w:rsidRPr="001A3C97">
        <w:rPr>
          <w:rFonts w:ascii="Times New Roman" w:hAnsi="Times New Roman" w:cs="Times New Roman"/>
          <w:sz w:val="24"/>
        </w:rPr>
        <w:t xml:space="preserve">, resulting in </w:t>
      </w:r>
      <w:r w:rsidR="0071419A" w:rsidRPr="001A3C97">
        <w:rPr>
          <w:rFonts w:ascii="Times New Roman" w:hAnsi="Times New Roman" w:cs="Times New Roman"/>
          <w:sz w:val="24"/>
        </w:rPr>
        <w:t>6</w:t>
      </w:r>
      <w:r w:rsidRPr="001A3C97">
        <w:rPr>
          <w:rFonts w:ascii="Times New Roman" w:hAnsi="Times New Roman" w:cs="Times New Roman"/>
          <w:sz w:val="24"/>
        </w:rPr>
        <w:t xml:space="preserve">,000 </w:t>
      </w:r>
      <w:r w:rsidR="0071419A" w:rsidRPr="001A3C97">
        <w:rPr>
          <w:rFonts w:ascii="Times New Roman" w:hAnsi="Times New Roman" w:cs="Times New Roman"/>
          <w:sz w:val="24"/>
        </w:rPr>
        <w:t xml:space="preserve">or 9,000 </w:t>
      </w:r>
      <w:r w:rsidRPr="001A3C97">
        <w:rPr>
          <w:rFonts w:ascii="Times New Roman" w:hAnsi="Times New Roman" w:cs="Times New Roman"/>
          <w:sz w:val="24"/>
        </w:rPr>
        <w:t>posterior draws.</w:t>
      </w:r>
    </w:p>
    <w:p w14:paraId="18C6B57B" w14:textId="26A5743A"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relationships with harvest intensity over time for nest success of individual focal species</w:t>
      </w:r>
    </w:p>
    <w:p w14:paraId="5DC112DA" w14:textId="02BE0921" w:rsidR="00777867" w:rsidRPr="001A3C97" w:rsidRDefault="00A81645" w:rsidP="00777867">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bookmarkEnd w:id="0"/>
      <w:bookmarkEnd w:id="1"/>
      <w:r w:rsidR="00247D8C" w:rsidRPr="001A3C97">
        <w:rPr>
          <w:rFonts w:ascii="Times New Roman" w:hAnsi="Times New Roman" w:cs="Times New Roman"/>
          <w:sz w:val="24"/>
          <w:szCs w:val="24"/>
        </w:rPr>
        <w:t xml:space="preserve">To quantify and compare temporal trends in </w:t>
      </w:r>
      <w:r w:rsidR="00B636CE" w:rsidRPr="001A3C97">
        <w:rPr>
          <w:rFonts w:ascii="Times New Roman" w:hAnsi="Times New Roman" w:cs="Times New Roman"/>
          <w:sz w:val="24"/>
          <w:szCs w:val="24"/>
        </w:rPr>
        <w:t>nest</w:t>
      </w:r>
      <w:r w:rsidR="00D76A63" w:rsidRPr="001A3C97">
        <w:rPr>
          <w:rFonts w:ascii="Times New Roman" w:hAnsi="Times New Roman" w:cs="Times New Roman"/>
          <w:sz w:val="24"/>
          <w:szCs w:val="24"/>
        </w:rPr>
        <w:t xml:space="preserve"> success</w:t>
      </w:r>
      <w:r w:rsidR="00247D8C" w:rsidRPr="001A3C97">
        <w:rPr>
          <w:rFonts w:ascii="Times New Roman" w:hAnsi="Times New Roman" w:cs="Times New Roman"/>
          <w:sz w:val="24"/>
          <w:szCs w:val="24"/>
        </w:rPr>
        <w:t xml:space="preserve"> of specific focal species during the breeding season, I estimated the </w:t>
      </w:r>
      <w:r w:rsidR="00777867" w:rsidRPr="001A3C97">
        <w:rPr>
          <w:rFonts w:ascii="Times New Roman" w:hAnsi="Times New Roman" w:cs="Times New Roman"/>
          <w:sz w:val="24"/>
          <w:szCs w:val="24"/>
        </w:rPr>
        <w:t xml:space="preserve">overall </w:t>
      </w:r>
      <w:r w:rsidR="00247D8C" w:rsidRPr="001A3C97">
        <w:rPr>
          <w:rFonts w:ascii="Times New Roman" w:hAnsi="Times New Roman" w:cs="Times New Roman"/>
          <w:sz w:val="24"/>
          <w:szCs w:val="24"/>
        </w:rPr>
        <w:t xml:space="preserve">probability of nest success of 6 songbird species (Table 1) independently in conditional binomial models (see Appendix </w:t>
      </w:r>
      <w:r w:rsidR="00426AFD" w:rsidRPr="001A3C97">
        <w:rPr>
          <w:rFonts w:ascii="Times New Roman" w:hAnsi="Times New Roman" w:cs="Times New Roman"/>
          <w:sz w:val="24"/>
          <w:szCs w:val="24"/>
        </w:rPr>
        <w:t>E</w:t>
      </w:r>
      <w:r w:rsidR="00247D8C" w:rsidRPr="001A3C97">
        <w:rPr>
          <w:rFonts w:ascii="Times New Roman" w:hAnsi="Times New Roman" w:cs="Times New Roman"/>
          <w:sz w:val="24"/>
          <w:szCs w:val="24"/>
        </w:rPr>
        <w:t xml:space="preserve"> for JAGS code).</w:t>
      </w:r>
      <w:r w:rsidR="00777867" w:rsidRPr="001A3C97">
        <w:rPr>
          <w:rFonts w:ascii="Times New Roman" w:hAnsi="Times New Roman" w:cs="Times New Roman"/>
          <w:sz w:val="24"/>
          <w:szCs w:val="24"/>
        </w:rPr>
        <w:t xml:space="preserv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s,sp,1:2</w:t>
      </w:r>
      <w:r w:rsidR="00777867" w:rsidRPr="001A3C97">
        <w:rPr>
          <w:rFonts w:ascii="Times New Roman" w:hAnsi="Times New Roman" w:cs="Times New Roman"/>
          <w:sz w:val="24"/>
          <w:szCs w:val="24"/>
        </w:rPr>
        <w:t xml:space="preserve">, where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 xml:space="preserve">s,sp,1 </w:t>
      </w:r>
      <w:r w:rsidR="00584FB2" w:rsidRPr="001A3C97">
        <w:rPr>
          <w:rFonts w:ascii="Times New Roman" w:hAnsi="Times New Roman" w:cs="Times New Roman"/>
          <w:sz w:val="24"/>
          <w:szCs w:val="24"/>
        </w:rPr>
        <w:t xml:space="preserve">= 1 if the nest of species </w:t>
      </w:r>
      <w:proofErr w:type="spellStart"/>
      <w:r w:rsidR="00584FB2" w:rsidRPr="001A3C97">
        <w:rPr>
          <w:rFonts w:ascii="Times New Roman" w:hAnsi="Times New Roman" w:cs="Times New Roman"/>
          <w:i/>
          <w:iCs/>
          <w:sz w:val="24"/>
          <w:szCs w:val="24"/>
        </w:rPr>
        <w:t>sp</w:t>
      </w:r>
      <w:proofErr w:type="spellEnd"/>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w:t>
      </w:r>
      <w:commentRangeStart w:id="16"/>
      <w:r w:rsidR="00584FB2" w:rsidRPr="001A3C97">
        <w:rPr>
          <w:rFonts w:ascii="Times New Roman" w:hAnsi="Times New Roman" w:cs="Times New Roman"/>
          <w:sz w:val="24"/>
          <w:szCs w:val="24"/>
        </w:rPr>
        <w:t xml:space="preserve">incubation period </w:t>
      </w:r>
      <w:commentRangeEnd w:id="16"/>
      <w:r w:rsidR="002321E2">
        <w:rPr>
          <w:rStyle w:val="CommentReference"/>
        </w:rPr>
        <w:commentReference w:id="16"/>
      </w:r>
      <w:r w:rsidR="00584FB2" w:rsidRPr="001A3C97">
        <w:rPr>
          <w:rFonts w:ascii="Times New Roman" w:hAnsi="Times New Roman" w:cs="Times New Roman"/>
          <w:sz w:val="24"/>
          <w:szCs w:val="24"/>
        </w:rPr>
        <w:t xml:space="preserve">and </w:t>
      </w:r>
      <w:r w:rsidR="00584FB2" w:rsidRPr="001A3C97">
        <w:rPr>
          <w:rFonts w:ascii="Times New Roman" w:hAnsi="Times New Roman" w:cs="Times New Roman"/>
          <w:i/>
          <w:iCs/>
          <w:sz w:val="24"/>
          <w:szCs w:val="24"/>
        </w:rPr>
        <w:t>Y</w:t>
      </w:r>
      <w:r w:rsidR="00584FB2" w:rsidRPr="001A3C97">
        <w:rPr>
          <w:rFonts w:ascii="Times New Roman" w:hAnsi="Times New Roman" w:cs="Times New Roman"/>
          <w:i/>
          <w:iCs/>
          <w:sz w:val="24"/>
          <w:szCs w:val="24"/>
          <w:vertAlign w:val="subscript"/>
        </w:rPr>
        <w:t xml:space="preserve">s,sp,2 </w:t>
      </w:r>
      <w:r w:rsidR="00584FB2" w:rsidRPr="001A3C97">
        <w:rPr>
          <w:rFonts w:ascii="Times New Roman" w:hAnsi="Times New Roman" w:cs="Times New Roman"/>
          <w:sz w:val="24"/>
          <w:szCs w:val="24"/>
        </w:rPr>
        <w:t xml:space="preserve">= 1 if the nest of species </w:t>
      </w:r>
      <w:proofErr w:type="spellStart"/>
      <w:r w:rsidR="00584FB2" w:rsidRPr="001A3C97">
        <w:rPr>
          <w:rFonts w:ascii="Times New Roman" w:hAnsi="Times New Roman" w:cs="Times New Roman"/>
          <w:i/>
          <w:iCs/>
          <w:sz w:val="24"/>
          <w:szCs w:val="24"/>
        </w:rPr>
        <w:t>sp</w:t>
      </w:r>
      <w:proofErr w:type="spellEnd"/>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brooding period and successfully fledged at </w:t>
      </w:r>
      <w:commentRangeStart w:id="17"/>
      <w:r w:rsidR="00584FB2" w:rsidRPr="001A3C97">
        <w:rPr>
          <w:rFonts w:ascii="Times New Roman" w:hAnsi="Times New Roman" w:cs="Times New Roman"/>
          <w:sz w:val="24"/>
          <w:szCs w:val="24"/>
        </w:rPr>
        <w:t>least 1 offspring</w:t>
      </w:r>
      <w:commentRangeEnd w:id="17"/>
      <w:r w:rsidR="002321E2">
        <w:rPr>
          <w:rStyle w:val="CommentReference"/>
        </w:rPr>
        <w:commentReference w:id="17"/>
      </w:r>
      <w:r w:rsidR="00F613D1" w:rsidRPr="001A3C97">
        <w:rPr>
          <w:rFonts w:ascii="Times New Roman" w:hAnsi="Times New Roman" w:cs="Times New Roman"/>
          <w:sz w:val="24"/>
          <w:szCs w:val="24"/>
        </w:rPr>
        <w:t xml:space="preserve">, </w:t>
      </w:r>
      <w:r w:rsidR="00777867" w:rsidRPr="001A3C97">
        <w:rPr>
          <w:rFonts w:ascii="Times New Roman" w:hAnsi="Times New Roman" w:cs="Times New Roman"/>
          <w:sz w:val="24"/>
          <w:szCs w:val="24"/>
        </w:rPr>
        <w:t xml:space="preserve">I defined the </w:t>
      </w:r>
      <w:r w:rsidR="00F613D1" w:rsidRPr="001A3C97">
        <w:rPr>
          <w:rFonts w:ascii="Times New Roman" w:hAnsi="Times New Roman" w:cs="Times New Roman"/>
          <w:sz w:val="24"/>
          <w:szCs w:val="24"/>
        </w:rPr>
        <w:t>nest success</w:t>
      </w:r>
      <w:r w:rsidR="00777867" w:rsidRPr="001A3C97">
        <w:rPr>
          <w:rFonts w:ascii="Times New Roman" w:hAnsi="Times New Roman" w:cs="Times New Roman"/>
          <w:sz w:val="24"/>
          <w:szCs w:val="24"/>
        </w:rPr>
        <w:t xml:space="preserve"> model as:</w:t>
      </w:r>
    </w:p>
    <w:p w14:paraId="762B7851" w14:textId="0411BE16" w:rsidR="00F613D1" w:rsidRPr="001A3C97" w:rsidRDefault="00777867" w:rsidP="00F613D1">
      <w:pPr>
        <w:spacing w:line="276" w:lineRule="auto"/>
        <w:jc w:val="center"/>
        <w:rPr>
          <w:rFonts w:ascii="Times New Roman" w:hAnsi="Times New Roman" w:cs="Times New Roman"/>
          <w:sz w:val="24"/>
          <w:szCs w:val="24"/>
        </w:rPr>
      </w:pPr>
      <w:r w:rsidRPr="001A3C97">
        <w:rPr>
          <w:rFonts w:ascii="Times New Roman" w:hAnsi="Times New Roman" w:cs="Times New Roman"/>
          <w:i/>
          <w:iCs/>
          <w:sz w:val="24"/>
          <w:szCs w:val="24"/>
        </w:rPr>
        <w:lastRenderedPageBreak/>
        <w:t>Y</w:t>
      </w:r>
      <w:r w:rsidRPr="001A3C97">
        <w:rPr>
          <w:rFonts w:ascii="Times New Roman" w:hAnsi="Times New Roman" w:cs="Times New Roman"/>
          <w:i/>
          <w:iCs/>
          <w:sz w:val="24"/>
          <w:szCs w:val="24"/>
          <w:vertAlign w:val="subscript"/>
        </w:rPr>
        <w:t>s,sp</w:t>
      </w:r>
      <w:r w:rsidR="00F613D1" w:rsidRPr="001A3C97">
        <w:rPr>
          <w:rFonts w:ascii="Times New Roman" w:hAnsi="Times New Roman" w:cs="Times New Roman"/>
          <w:i/>
          <w:iCs/>
          <w:sz w:val="24"/>
          <w:szCs w:val="24"/>
          <w:vertAlign w:val="subscript"/>
        </w:rPr>
        <w:t>,1</w:t>
      </w:r>
      <w:r w:rsidRPr="001A3C97">
        <w:rPr>
          <w:rFonts w:ascii="Times New Roman" w:hAnsi="Times New Roman" w:cs="Times New Roman"/>
          <w:sz w:val="24"/>
          <w:szCs w:val="24"/>
        </w:rPr>
        <w:t xml:space="preserve"> ~ </w:t>
      </w:r>
      <w:r w:rsidRPr="001A3C97">
        <w:rPr>
          <w:rFonts w:ascii="Times New Roman" w:hAnsi="Times New Roman" w:cs="Times New Roman"/>
          <w:i/>
          <w:iCs/>
          <w:sz w:val="24"/>
          <w:szCs w:val="24"/>
        </w:rPr>
        <w:t>Bernoulli</w:t>
      </w:r>
      <w:r w:rsidRPr="001A3C97">
        <w:rPr>
          <w:rFonts w:ascii="Times New Roman" w:hAnsi="Times New Roman" w:cs="Times New Roman"/>
          <w:sz w:val="24"/>
          <w:szCs w:val="24"/>
        </w:rPr>
        <w:t>(</w:t>
      </w:r>
      <w:proofErr w:type="spellStart"/>
      <w:r w:rsidRPr="001A3C97">
        <w:rPr>
          <w:rFonts w:ascii="Times New Roman" w:hAnsi="Times New Roman" w:cs="Times New Roman"/>
          <w:i/>
          <w:iCs/>
          <w:sz w:val="24"/>
          <w:szCs w:val="24"/>
        </w:rPr>
        <w:t>p</w:t>
      </w:r>
      <w:r w:rsidR="00F613D1"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w:t>
      </w:r>
      <w:r w:rsidR="00F613D1" w:rsidRPr="001A3C97">
        <w:rPr>
          <w:rFonts w:ascii="Times New Roman" w:hAnsi="Times New Roman" w:cs="Times New Roman"/>
          <w:sz w:val="24"/>
          <w:szCs w:val="24"/>
        </w:rPr>
        <w:br/>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s,sp,2</w:t>
      </w:r>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Bernoulli</w:t>
      </w:r>
      <w:r w:rsidR="00F613D1" w:rsidRPr="001A3C97">
        <w:rPr>
          <w:rFonts w:ascii="Times New Roman" w:hAnsi="Times New Roman" w:cs="Times New Roman"/>
          <w:sz w:val="24"/>
          <w:szCs w:val="24"/>
        </w:rPr>
        <w:t>(</w:t>
      </w:r>
      <w:commentRangeStart w:id="18"/>
      <w:proofErr w:type="spellStart"/>
      <w:r w:rsidR="00F613D1" w:rsidRPr="001A3C97">
        <w:rPr>
          <w:rFonts w:ascii="Times New Roman" w:hAnsi="Times New Roman" w:cs="Times New Roman"/>
          <w:i/>
          <w:iCs/>
          <w:sz w:val="24"/>
          <w:szCs w:val="24"/>
        </w:rPr>
        <w:t>p.</w:t>
      </w:r>
      <w:r w:rsidR="000D02E2" w:rsidRPr="001A3C97">
        <w:rPr>
          <w:rFonts w:ascii="Times New Roman" w:hAnsi="Times New Roman" w:cs="Times New Roman"/>
          <w:i/>
          <w:iCs/>
          <w:sz w:val="24"/>
          <w:szCs w:val="24"/>
        </w:rPr>
        <w:t>brooding</w:t>
      </w:r>
      <w:r w:rsidR="00F613D1" w:rsidRPr="001A3C97">
        <w:rPr>
          <w:rFonts w:ascii="Times New Roman" w:hAnsi="Times New Roman" w:cs="Times New Roman"/>
          <w:i/>
          <w:iCs/>
          <w:sz w:val="24"/>
          <w:szCs w:val="24"/>
          <w:vertAlign w:val="subscript"/>
        </w:rPr>
        <w:t>s,sp</w:t>
      </w:r>
      <w:commentRangeEnd w:id="18"/>
      <w:proofErr w:type="spellEnd"/>
      <w:r w:rsidR="002321E2">
        <w:rPr>
          <w:rStyle w:val="CommentReference"/>
        </w:rPr>
        <w:commentReference w:id="18"/>
      </w:r>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s,sp,1</w:t>
      </w:r>
    </w:p>
    <w:p w14:paraId="276B3209" w14:textId="77777777" w:rsidR="009A5E0B" w:rsidRPr="001A3C97" w:rsidRDefault="00777867" w:rsidP="009A5E0B">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p</w:t>
      </w:r>
      <w:r w:rsidR="00D76A63"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 xml:space="preserve"> is the probability of </w:t>
      </w:r>
      <w:r w:rsidR="00D76A63" w:rsidRPr="001A3C97">
        <w:rPr>
          <w:rFonts w:ascii="Times New Roman" w:hAnsi="Times New Roman" w:cs="Times New Roman"/>
          <w:sz w:val="24"/>
          <w:szCs w:val="24"/>
        </w:rPr>
        <w:t xml:space="preserve">nest success during the incubation period and </w:t>
      </w:r>
      <w:proofErr w:type="spellStart"/>
      <w:r w:rsidR="00D76A63" w:rsidRPr="001A3C97">
        <w:rPr>
          <w:rFonts w:ascii="Times New Roman" w:hAnsi="Times New Roman" w:cs="Times New Roman"/>
          <w:i/>
          <w:iCs/>
          <w:sz w:val="24"/>
          <w:szCs w:val="24"/>
        </w:rPr>
        <w:t>p.incubation</w:t>
      </w:r>
      <w:r w:rsidR="00D76A63" w:rsidRPr="001A3C97">
        <w:rPr>
          <w:rFonts w:ascii="Times New Roman" w:hAnsi="Times New Roman" w:cs="Times New Roman"/>
          <w:i/>
          <w:iCs/>
          <w:sz w:val="24"/>
          <w:szCs w:val="24"/>
          <w:vertAlign w:val="subscript"/>
        </w:rPr>
        <w:t>s,sp</w:t>
      </w:r>
      <w:proofErr w:type="spellEnd"/>
      <w:r w:rsidR="00D76A63" w:rsidRPr="001A3C97">
        <w:rPr>
          <w:rFonts w:ascii="Times New Roman" w:hAnsi="Times New Roman" w:cs="Times New Roman"/>
          <w:sz w:val="24"/>
          <w:szCs w:val="24"/>
        </w:rPr>
        <w:t xml:space="preserve"> is the probability of nest success during the brooding period,</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dependent upon</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the nest fate during the incubation period</w:t>
      </w:r>
      <w:r w:rsidRPr="001A3C97">
        <w:rPr>
          <w:rFonts w:ascii="Times New Roman" w:hAnsi="Times New Roman" w:cs="Times New Roman"/>
          <w:sz w:val="24"/>
          <w:szCs w:val="24"/>
        </w:rPr>
        <w:t xml:space="preserve">. </w:t>
      </w:r>
      <w:r w:rsidR="009A5E0B" w:rsidRPr="001A3C97">
        <w:rPr>
          <w:rFonts w:ascii="Times New Roman" w:hAnsi="Times New Roman" w:cs="Times New Roman"/>
          <w:sz w:val="24"/>
          <w:szCs w:val="24"/>
        </w:rPr>
        <w:t>The probability of overall nest success (</w:t>
      </w:r>
      <w:proofErr w:type="spellStart"/>
      <w:r w:rsidR="009A5E0B" w:rsidRPr="001A3C97">
        <w:rPr>
          <w:rFonts w:ascii="Times New Roman" w:hAnsi="Times New Roman" w:cs="Times New Roman"/>
          <w:i/>
          <w:iCs/>
          <w:sz w:val="24"/>
          <w:szCs w:val="24"/>
        </w:rPr>
        <w:t>p.overall</w:t>
      </w:r>
      <w:r w:rsidR="009A5E0B" w:rsidRPr="001A3C97">
        <w:rPr>
          <w:rFonts w:ascii="Times New Roman" w:hAnsi="Times New Roman" w:cs="Times New Roman"/>
          <w:i/>
          <w:iCs/>
          <w:sz w:val="24"/>
          <w:szCs w:val="24"/>
          <w:vertAlign w:val="subscript"/>
        </w:rPr>
        <w:t>s,sp</w:t>
      </w:r>
      <w:proofErr w:type="spellEnd"/>
      <w:r w:rsidR="009A5E0B" w:rsidRPr="001A3C97">
        <w:rPr>
          <w:rFonts w:ascii="Times New Roman" w:hAnsi="Times New Roman" w:cs="Times New Roman"/>
          <w:sz w:val="24"/>
          <w:szCs w:val="24"/>
        </w:rPr>
        <w:t xml:space="preserve">) for species </w:t>
      </w:r>
      <w:proofErr w:type="spellStart"/>
      <w:r w:rsidR="009A5E0B" w:rsidRPr="001A3C97">
        <w:rPr>
          <w:rFonts w:ascii="Times New Roman" w:hAnsi="Times New Roman" w:cs="Times New Roman"/>
          <w:i/>
          <w:iCs/>
          <w:sz w:val="24"/>
          <w:szCs w:val="24"/>
        </w:rPr>
        <w:t>sp</w:t>
      </w:r>
      <w:proofErr w:type="spellEnd"/>
      <w:r w:rsidR="009A5E0B" w:rsidRPr="001A3C97">
        <w:rPr>
          <w:rFonts w:ascii="Times New Roman" w:hAnsi="Times New Roman" w:cs="Times New Roman"/>
          <w:sz w:val="24"/>
          <w:szCs w:val="24"/>
        </w:rPr>
        <w:t xml:space="preserve"> at nest location </w:t>
      </w:r>
      <w:r w:rsidR="009A5E0B" w:rsidRPr="001A3C97">
        <w:rPr>
          <w:rFonts w:ascii="Times New Roman" w:hAnsi="Times New Roman" w:cs="Times New Roman"/>
          <w:i/>
          <w:iCs/>
          <w:sz w:val="24"/>
          <w:szCs w:val="24"/>
        </w:rPr>
        <w:t>s</w:t>
      </w:r>
      <w:r w:rsidR="009A5E0B" w:rsidRPr="001A3C97">
        <w:rPr>
          <w:rFonts w:ascii="Times New Roman" w:hAnsi="Times New Roman" w:cs="Times New Roman"/>
          <w:sz w:val="24"/>
          <w:szCs w:val="24"/>
        </w:rPr>
        <w:t xml:space="preserve"> was then calculated as the product of the probabilities of nest success during the incubation and brooding periods, as in the following equation:</w:t>
      </w:r>
    </w:p>
    <w:p w14:paraId="566B5AB6" w14:textId="77777777" w:rsidR="009A5E0B" w:rsidRPr="001A3C97" w:rsidRDefault="009A5E0B" w:rsidP="009A5E0B">
      <w:pPr>
        <w:spacing w:line="276" w:lineRule="auto"/>
        <w:jc w:val="center"/>
        <w:rPr>
          <w:rFonts w:ascii="Times New Roman" w:hAnsi="Times New Roman" w:cs="Times New Roman"/>
          <w:sz w:val="24"/>
          <w:szCs w:val="24"/>
        </w:rPr>
      </w:pPr>
      <w:proofErr w:type="spellStart"/>
      <w:r w:rsidRPr="001A3C97">
        <w:rPr>
          <w:rFonts w:ascii="Times New Roman" w:hAnsi="Times New Roman" w:cs="Times New Roman"/>
          <w:i/>
          <w:iCs/>
          <w:sz w:val="24"/>
          <w:szCs w:val="24"/>
        </w:rPr>
        <w:t>p.overall</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i/>
          <w:iCs/>
          <w:sz w:val="24"/>
          <w:szCs w:val="24"/>
        </w:rPr>
        <w:t xml:space="preserve"> = </w:t>
      </w:r>
      <w:proofErr w:type="spellStart"/>
      <w:r w:rsidRPr="001A3C97">
        <w:rPr>
          <w:rFonts w:ascii="Times New Roman" w:hAnsi="Times New Roman" w:cs="Times New Roman"/>
          <w:i/>
          <w:iCs/>
          <w:sz w:val="24"/>
          <w:szCs w:val="24"/>
        </w:rPr>
        <w:t>p.incubation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 xml:space="preserve"> × </w:t>
      </w:r>
      <w:proofErr w:type="spellStart"/>
      <w:r w:rsidRPr="001A3C97">
        <w:rPr>
          <w:rFonts w:ascii="Times New Roman" w:hAnsi="Times New Roman" w:cs="Times New Roman"/>
          <w:i/>
          <w:iCs/>
          <w:sz w:val="24"/>
          <w:szCs w:val="24"/>
        </w:rPr>
        <w:t>p.brooding</w:t>
      </w:r>
      <w:r w:rsidRPr="001A3C97">
        <w:rPr>
          <w:rFonts w:ascii="Times New Roman" w:hAnsi="Times New Roman" w:cs="Times New Roman"/>
          <w:i/>
          <w:iCs/>
          <w:sz w:val="24"/>
          <w:szCs w:val="24"/>
          <w:vertAlign w:val="subscript"/>
        </w:rPr>
        <w:t>s,sp</w:t>
      </w:r>
      <w:proofErr w:type="spellEnd"/>
    </w:p>
    <w:p w14:paraId="539AE265" w14:textId="0D2AEA81" w:rsidR="00777867" w:rsidRPr="001A3C97" w:rsidRDefault="00A62835" w:rsidP="009A5E0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both the probabilities of nest success during the incubation and brooding periods, </w:t>
      </w:r>
      <w:r w:rsidR="00777867" w:rsidRPr="001A3C97">
        <w:rPr>
          <w:rFonts w:ascii="Times New Roman" w:hAnsi="Times New Roman" w:cs="Times New Roman"/>
          <w:sz w:val="24"/>
          <w:szCs w:val="24"/>
        </w:rPr>
        <w:t xml:space="preserve">I further used a logit link to model </w:t>
      </w:r>
      <w:r w:rsidRPr="001A3C97">
        <w:rPr>
          <w:rFonts w:ascii="Times New Roman" w:hAnsi="Times New Roman" w:cs="Times New Roman"/>
          <w:sz w:val="24"/>
          <w:szCs w:val="24"/>
        </w:rPr>
        <w:t>their</w:t>
      </w:r>
      <w:r w:rsidR="00777867" w:rsidRPr="001A3C97">
        <w:rPr>
          <w:rFonts w:ascii="Times New Roman" w:hAnsi="Times New Roman" w:cs="Times New Roman"/>
          <w:sz w:val="24"/>
          <w:szCs w:val="24"/>
        </w:rPr>
        <w:t xml:space="preserve"> relationships </w:t>
      </w:r>
      <w:r w:rsidRPr="001A3C97">
        <w:rPr>
          <w:rFonts w:ascii="Times New Roman" w:hAnsi="Times New Roman" w:cs="Times New Roman"/>
          <w:sz w:val="24"/>
          <w:szCs w:val="24"/>
        </w:rPr>
        <w:t>with</w:t>
      </w:r>
      <w:r w:rsidR="00777867"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5</w:t>
      </w:r>
      <w:r w:rsidR="00777867"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site</w:t>
      </w:r>
      <w:r w:rsidR="00777867" w:rsidRPr="001A3C97">
        <w:rPr>
          <w:rFonts w:ascii="Times New Roman" w:hAnsi="Times New Roman" w:cs="Times New Roman"/>
          <w:sz w:val="24"/>
          <w:szCs w:val="24"/>
        </w:rPr>
        <w:t xml:space="preserve"> covariates, which consisted of </w:t>
      </w:r>
      <w:r w:rsidR="003E7921" w:rsidRPr="001A3C97">
        <w:rPr>
          <w:rFonts w:ascii="Times New Roman" w:hAnsi="Times New Roman" w:cs="Times New Roman"/>
          <w:sz w:val="24"/>
          <w:szCs w:val="24"/>
        </w:rPr>
        <w:t>year, landscape-level timber harvest intensity</w:t>
      </w:r>
      <w:r w:rsidR="00777867" w:rsidRPr="001A3C97">
        <w:rPr>
          <w:rFonts w:ascii="Times New Roman" w:hAnsi="Times New Roman" w:cs="Times New Roman"/>
          <w:sz w:val="24"/>
          <w:szCs w:val="24"/>
        </w:rPr>
        <w:t>,</w:t>
      </w:r>
      <w:r w:rsidR="005C4127" w:rsidRPr="001A3C97">
        <w:rPr>
          <w:rFonts w:ascii="Times New Roman" w:hAnsi="Times New Roman" w:cs="Times New Roman"/>
          <w:sz w:val="24"/>
          <w:szCs w:val="24"/>
        </w:rPr>
        <w:t xml:space="preserve"> an interaction between year and landscape-level timber harvest intensity,</w:t>
      </w:r>
      <w:r w:rsidR="00777867" w:rsidRPr="001A3C97">
        <w:rPr>
          <w:rFonts w:ascii="Times New Roman" w:hAnsi="Times New Roman" w:cs="Times New Roman"/>
          <w:sz w:val="24"/>
          <w:szCs w:val="24"/>
        </w:rPr>
        <w:t xml:space="preserve"> a dummy variable for </w:t>
      </w:r>
      <w:r w:rsidR="003E7921" w:rsidRPr="001A3C97">
        <w:rPr>
          <w:rFonts w:ascii="Times New Roman" w:hAnsi="Times New Roman" w:cs="Times New Roman"/>
          <w:sz w:val="24"/>
          <w:szCs w:val="24"/>
        </w:rPr>
        <w:t xml:space="preserve">harvest history </w:t>
      </w:r>
      <w:r w:rsidR="005C4127" w:rsidRPr="001A3C97">
        <w:rPr>
          <w:rFonts w:ascii="Times New Roman" w:hAnsi="Times New Roman" w:cs="Times New Roman"/>
          <w:sz w:val="24"/>
          <w:szCs w:val="24"/>
        </w:rPr>
        <w:t>within</w:t>
      </w:r>
      <w:r w:rsidR="003E7921" w:rsidRPr="001A3C97">
        <w:rPr>
          <w:rFonts w:ascii="Times New Roman" w:hAnsi="Times New Roman" w:cs="Times New Roman"/>
          <w:sz w:val="24"/>
          <w:szCs w:val="24"/>
        </w:rPr>
        <w:t xml:space="preserve"> the nest search plot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 xml:space="preserve">no </w:t>
      </w:r>
      <w:commentRangeStart w:id="19"/>
      <w:r w:rsidR="003E7921" w:rsidRPr="001A3C97">
        <w:rPr>
          <w:rFonts w:ascii="Times New Roman" w:hAnsi="Times New Roman" w:cs="Times New Roman"/>
          <w:sz w:val="24"/>
          <w:szCs w:val="24"/>
        </w:rPr>
        <w:t>recent harvest</w:t>
      </w:r>
      <w:r w:rsidR="00777867" w:rsidRPr="001A3C97">
        <w:rPr>
          <w:rFonts w:ascii="Times New Roman" w:hAnsi="Times New Roman" w:cs="Times New Roman"/>
          <w:sz w:val="24"/>
          <w:szCs w:val="24"/>
        </w:rPr>
        <w:t xml:space="preserve">; 1 = </w:t>
      </w:r>
      <w:r w:rsidR="003E7921" w:rsidRPr="001A3C97">
        <w:rPr>
          <w:rFonts w:ascii="Times New Roman" w:hAnsi="Times New Roman" w:cs="Times New Roman"/>
          <w:sz w:val="24"/>
          <w:szCs w:val="24"/>
        </w:rPr>
        <w:t>recent harvest</w:t>
      </w:r>
      <w:commentRangeEnd w:id="19"/>
      <w:r w:rsidR="00295C07">
        <w:rPr>
          <w:rStyle w:val="CommentReference"/>
        </w:rPr>
        <w:commentReference w:id="19"/>
      </w:r>
      <w:r w:rsidR="00777867" w:rsidRPr="001A3C97">
        <w:rPr>
          <w:rFonts w:ascii="Times New Roman" w:hAnsi="Times New Roman" w:cs="Times New Roman"/>
          <w:sz w:val="24"/>
          <w:szCs w:val="24"/>
        </w:rPr>
        <w:t xml:space="preserve">), </w:t>
      </w:r>
      <w:r w:rsidR="005C4127" w:rsidRPr="001A3C97">
        <w:rPr>
          <w:rFonts w:ascii="Times New Roman" w:hAnsi="Times New Roman" w:cs="Times New Roman"/>
          <w:sz w:val="24"/>
          <w:szCs w:val="24"/>
        </w:rPr>
        <w:t xml:space="preserve">and </w:t>
      </w:r>
      <w:r w:rsidR="00777867" w:rsidRPr="001A3C97">
        <w:rPr>
          <w:rFonts w:ascii="Times New Roman" w:hAnsi="Times New Roman" w:cs="Times New Roman"/>
          <w:sz w:val="24"/>
          <w:szCs w:val="24"/>
        </w:rPr>
        <w:t xml:space="preserve">a dummy variable for </w:t>
      </w:r>
      <w:r w:rsidR="003E7921" w:rsidRPr="001A3C97">
        <w:rPr>
          <w:rFonts w:ascii="Times New Roman" w:hAnsi="Times New Roman" w:cs="Times New Roman"/>
          <w:sz w:val="24"/>
          <w:szCs w:val="24"/>
        </w:rPr>
        <w:t xml:space="preserve">whether the nest search plot was </w:t>
      </w:r>
      <w:commentRangeStart w:id="20"/>
      <w:r w:rsidR="003E7921" w:rsidRPr="001A3C97">
        <w:rPr>
          <w:rFonts w:ascii="Times New Roman" w:hAnsi="Times New Roman" w:cs="Times New Roman"/>
          <w:sz w:val="24"/>
          <w:szCs w:val="24"/>
        </w:rPr>
        <w:t xml:space="preserve">dominated </w:t>
      </w:r>
      <w:commentRangeEnd w:id="20"/>
      <w:r w:rsidR="00295C07">
        <w:rPr>
          <w:rStyle w:val="CommentReference"/>
        </w:rPr>
        <w:commentReference w:id="20"/>
      </w:r>
      <w:r w:rsidR="003E7921" w:rsidRPr="001A3C97">
        <w:rPr>
          <w:rFonts w:ascii="Times New Roman" w:hAnsi="Times New Roman" w:cs="Times New Roman"/>
          <w:sz w:val="24"/>
          <w:szCs w:val="24"/>
        </w:rPr>
        <w:t>by mature forest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no</w:t>
      </w:r>
      <w:r w:rsidR="00777867" w:rsidRPr="001A3C97">
        <w:rPr>
          <w:rFonts w:ascii="Times New Roman" w:hAnsi="Times New Roman" w:cs="Times New Roman"/>
          <w:sz w:val="24"/>
          <w:szCs w:val="24"/>
        </w:rPr>
        <w:t xml:space="preserve">; 1 = </w:t>
      </w:r>
      <w:r w:rsidR="003E7921" w:rsidRPr="001A3C97">
        <w:rPr>
          <w:rFonts w:ascii="Times New Roman" w:hAnsi="Times New Roman" w:cs="Times New Roman"/>
          <w:sz w:val="24"/>
          <w:szCs w:val="24"/>
        </w:rPr>
        <w:t>yes</w:t>
      </w:r>
      <w:r w:rsidR="00777867" w:rsidRPr="001A3C97">
        <w:rPr>
          <w:rFonts w:ascii="Times New Roman" w:hAnsi="Times New Roman" w:cs="Times New Roman"/>
          <w:sz w:val="24"/>
          <w:szCs w:val="24"/>
        </w:rPr>
        <w:t xml:space="preserve">). I also </w:t>
      </w:r>
      <w:commentRangeStart w:id="21"/>
      <w:r w:rsidR="00777867" w:rsidRPr="001A3C97">
        <w:rPr>
          <w:rFonts w:ascii="Times New Roman" w:hAnsi="Times New Roman" w:cs="Times New Roman"/>
          <w:sz w:val="24"/>
          <w:szCs w:val="24"/>
        </w:rPr>
        <w:t xml:space="preserve">incorporated a species-specific </w:t>
      </w:r>
      <w:r w:rsidR="003E7921" w:rsidRPr="001A3C97">
        <w:rPr>
          <w:rFonts w:ascii="Times New Roman" w:hAnsi="Times New Roman" w:cs="Times New Roman"/>
          <w:sz w:val="24"/>
          <w:szCs w:val="24"/>
        </w:rPr>
        <w:t xml:space="preserve">and period-specific </w:t>
      </w:r>
      <w:r w:rsidR="00777867" w:rsidRPr="001A3C97">
        <w:rPr>
          <w:rFonts w:ascii="Times New Roman" w:hAnsi="Times New Roman" w:cs="Times New Roman"/>
          <w:sz w:val="24"/>
          <w:szCs w:val="24"/>
        </w:rPr>
        <w:t xml:space="preserve">random </w:t>
      </w:r>
      <w:r w:rsidR="003E7921" w:rsidRPr="001A3C97">
        <w:rPr>
          <w:rFonts w:ascii="Times New Roman" w:hAnsi="Times New Roman" w:cs="Times New Roman"/>
          <w:sz w:val="24"/>
          <w:szCs w:val="24"/>
        </w:rPr>
        <w:t>nest search plot</w:t>
      </w:r>
      <w:r w:rsidR="00777867" w:rsidRPr="001A3C97">
        <w:rPr>
          <w:rFonts w:ascii="Times New Roman" w:hAnsi="Times New Roman" w:cs="Times New Roman"/>
          <w:sz w:val="24"/>
          <w:szCs w:val="24"/>
        </w:rPr>
        <w:t xml:space="preserve"> effect in the </w:t>
      </w:r>
      <w:r w:rsidR="003E7921" w:rsidRPr="001A3C97">
        <w:rPr>
          <w:rFonts w:ascii="Times New Roman" w:hAnsi="Times New Roman" w:cs="Times New Roman"/>
          <w:sz w:val="24"/>
          <w:szCs w:val="24"/>
        </w:rPr>
        <w:t>conditional binomial</w:t>
      </w:r>
      <w:r w:rsidR="00777867" w:rsidRPr="001A3C97">
        <w:rPr>
          <w:rFonts w:ascii="Times New Roman" w:hAnsi="Times New Roman" w:cs="Times New Roman"/>
          <w:sz w:val="24"/>
          <w:szCs w:val="24"/>
        </w:rPr>
        <w:t xml:space="preserve"> model.</w:t>
      </w:r>
      <w:commentRangeEnd w:id="21"/>
      <w:r w:rsidR="002321E2">
        <w:rPr>
          <w:rStyle w:val="CommentReference"/>
        </w:rPr>
        <w:commentReference w:id="21"/>
      </w:r>
    </w:p>
    <w:p w14:paraId="736D65B7" w14:textId="2F156BF3" w:rsidR="00777867" w:rsidRPr="001A3C97" w:rsidRDefault="000D02E2" w:rsidP="00146C9B">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777867" w:rsidRPr="001A3C97">
        <w:rPr>
          <w:rFonts w:ascii="Times New Roman" w:hAnsi="Times New Roman" w:cs="Times New Roman"/>
          <w:sz w:val="24"/>
        </w:rPr>
        <w:t xml:space="preserve">The </w:t>
      </w:r>
      <w:r w:rsidR="006E36A9" w:rsidRPr="001A3C97">
        <w:rPr>
          <w:rFonts w:ascii="Times New Roman" w:hAnsi="Times New Roman" w:cs="Times New Roman"/>
          <w:sz w:val="24"/>
          <w:szCs w:val="24"/>
        </w:rPr>
        <w:t xml:space="preserve">conditional binomial models </w:t>
      </w:r>
      <w:r w:rsidR="00777867" w:rsidRPr="001A3C97">
        <w:rPr>
          <w:rFonts w:ascii="Times New Roman" w:hAnsi="Times New Roman" w:cs="Times New Roman"/>
          <w:sz w:val="24"/>
          <w:szCs w:val="24"/>
        </w:rPr>
        <w:t>were constructed in</w:t>
      </w:r>
      <w:r w:rsidR="00777867"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w:t>
      </w:r>
      <w:r w:rsidR="006E36A9" w:rsidRPr="001A3C97">
        <w:rPr>
          <w:rFonts w:ascii="Times New Roman" w:hAnsi="Times New Roman" w:cs="Times New Roman"/>
          <w:sz w:val="24"/>
        </w:rPr>
        <w:t xml:space="preserve">, </w:t>
      </w:r>
      <w:r w:rsidR="00777867" w:rsidRPr="001A3C97">
        <w:rPr>
          <w:rFonts w:ascii="Times New Roman" w:hAnsi="Times New Roman" w:cs="Times New Roman"/>
          <w:sz w:val="24"/>
        </w:rPr>
        <w:t xml:space="preserve">and Gaussian prior distributions had a mean of 0 and precision of 0.01 (Appendix </w:t>
      </w:r>
      <w:r w:rsidR="00426AFD" w:rsidRPr="001A3C97">
        <w:rPr>
          <w:rFonts w:ascii="Times New Roman" w:hAnsi="Times New Roman" w:cs="Times New Roman"/>
          <w:sz w:val="24"/>
        </w:rPr>
        <w:t>E</w:t>
      </w:r>
      <w:r w:rsidR="00777867" w:rsidRPr="001A3C97">
        <w:rPr>
          <w:rFonts w:ascii="Times New Roman" w:hAnsi="Times New Roman" w:cs="Times New Roman"/>
          <w:sz w:val="24"/>
        </w:rPr>
        <w:t>). I fit the models in JAGS (Plummer 2003) using the “</w:t>
      </w:r>
      <w:proofErr w:type="spellStart"/>
      <w:r w:rsidR="00777867" w:rsidRPr="001A3C97">
        <w:rPr>
          <w:rFonts w:ascii="Times New Roman" w:hAnsi="Times New Roman" w:cs="Times New Roman"/>
          <w:sz w:val="24"/>
        </w:rPr>
        <w:t>jagsUI</w:t>
      </w:r>
      <w:proofErr w:type="spellEnd"/>
      <w:r w:rsidR="00777867" w:rsidRPr="001A3C97">
        <w:rPr>
          <w:rFonts w:ascii="Times New Roman" w:hAnsi="Times New Roman" w:cs="Times New Roman"/>
          <w:sz w:val="24"/>
        </w:rPr>
        <w:t xml:space="preserve">” package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in Program R (R Core Team 2022). I used the “</w:t>
      </w:r>
      <w:proofErr w:type="spellStart"/>
      <w:r w:rsidR="00777867" w:rsidRPr="001A3C97">
        <w:rPr>
          <w:rFonts w:ascii="Times New Roman" w:hAnsi="Times New Roman" w:cs="Times New Roman"/>
          <w:sz w:val="24"/>
        </w:rPr>
        <w:t>autojags</w:t>
      </w:r>
      <w:proofErr w:type="spellEnd"/>
      <w:r w:rsidR="00777867" w:rsidRPr="001A3C97">
        <w:rPr>
          <w:rFonts w:ascii="Times New Roman" w:hAnsi="Times New Roman" w:cs="Times New Roman"/>
          <w:sz w:val="24"/>
        </w:rPr>
        <w:t xml:space="preserve">” function to run 3 chains for each model with a burn-in of </w:t>
      </w:r>
      <w:r w:rsidR="00025A4D" w:rsidRPr="001A3C97">
        <w:rPr>
          <w:rFonts w:ascii="Times New Roman" w:hAnsi="Times New Roman" w:cs="Times New Roman"/>
          <w:sz w:val="24"/>
        </w:rPr>
        <w:t>9</w:t>
      </w:r>
      <w:r w:rsidR="00777867" w:rsidRPr="001A3C97">
        <w:rPr>
          <w:rFonts w:ascii="Times New Roman" w:hAnsi="Times New Roman" w:cs="Times New Roman"/>
          <w:sz w:val="24"/>
        </w:rPr>
        <w:t>,000–</w:t>
      </w:r>
      <w:r w:rsidR="00025A4D" w:rsidRPr="001A3C97">
        <w:rPr>
          <w:rFonts w:ascii="Times New Roman" w:hAnsi="Times New Roman" w:cs="Times New Roman"/>
          <w:sz w:val="24"/>
        </w:rPr>
        <w:t>30</w:t>
      </w:r>
      <w:r w:rsidR="00777867" w:rsidRPr="001A3C97">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resulting in </w:t>
      </w:r>
      <w:r w:rsidR="00025A4D" w:rsidRPr="001A3C97">
        <w:rPr>
          <w:rFonts w:ascii="Times New Roman" w:hAnsi="Times New Roman" w:cs="Times New Roman"/>
          <w:sz w:val="24"/>
        </w:rPr>
        <w:t>6</w:t>
      </w:r>
      <w:r w:rsidR="00777867" w:rsidRPr="001A3C97">
        <w:rPr>
          <w:rFonts w:ascii="Times New Roman" w:hAnsi="Times New Roman" w:cs="Times New Roman"/>
          <w:sz w:val="24"/>
        </w:rPr>
        <w:t xml:space="preserve">,000 </w:t>
      </w:r>
      <w:r w:rsidR="00025A4D" w:rsidRPr="001A3C97">
        <w:rPr>
          <w:rFonts w:ascii="Times New Roman" w:hAnsi="Times New Roman" w:cs="Times New Roman"/>
          <w:sz w:val="24"/>
        </w:rPr>
        <w:t xml:space="preserve">or 9,000 </w:t>
      </w:r>
      <w:r w:rsidR="00777867" w:rsidRPr="001A3C97">
        <w:rPr>
          <w:rFonts w:ascii="Times New Roman" w:hAnsi="Times New Roman" w:cs="Times New Roman"/>
          <w:sz w:val="24"/>
        </w:rPr>
        <w:t>posterior draws</w:t>
      </w:r>
      <w:r w:rsidR="00025A4D" w:rsidRPr="001A3C97">
        <w:rPr>
          <w:rFonts w:ascii="Times New Roman" w:hAnsi="Times New Roman" w:cs="Times New Roman"/>
          <w:sz w:val="24"/>
        </w:rPr>
        <w:t>.</w:t>
      </w:r>
    </w:p>
    <w:p w14:paraId="6C94220E" w14:textId="77777777"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significance of interactions</w:t>
      </w:r>
    </w:p>
    <w:p w14:paraId="09EB53D2" w14:textId="652FF0BE" w:rsidR="00690BAC" w:rsidRPr="001A3C97" w:rsidRDefault="00690BAC" w:rsidP="00690BA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w:t>
      </w:r>
      <w:proofErr w:type="gramStart"/>
      <w:r w:rsidRPr="001A3C97">
        <w:rPr>
          <w:rFonts w:ascii="Times New Roman" w:hAnsi="Times New Roman" w:cs="Times New Roman"/>
          <w:sz w:val="24"/>
          <w:szCs w:val="24"/>
        </w:rPr>
        <w:t>all of</w:t>
      </w:r>
      <w:proofErr w:type="gramEnd"/>
      <w:r w:rsidRPr="001A3C97">
        <w:rPr>
          <w:rFonts w:ascii="Times New Roman" w:hAnsi="Times New Roman" w:cs="Times New Roman"/>
          <w:sz w:val="24"/>
          <w:szCs w:val="24"/>
        </w:rPr>
        <w:t xml:space="preserve"> the guild richness models</w:t>
      </w:r>
      <w:r w:rsidR="00791904"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focal species abundance models, </w:t>
      </w:r>
      <w:r w:rsidR="00791904" w:rsidRPr="001A3C97">
        <w:rPr>
          <w:rFonts w:ascii="Times New Roman" w:hAnsi="Times New Roman" w:cs="Times New Roman"/>
          <w:sz w:val="24"/>
          <w:szCs w:val="24"/>
        </w:rPr>
        <w:t xml:space="preserve">and focal species nest success models, </w:t>
      </w:r>
      <w:r w:rsidRPr="001A3C97">
        <w:rPr>
          <w:rFonts w:ascii="Times New Roman" w:hAnsi="Times New Roman" w:cs="Times New Roman"/>
          <w:sz w:val="24"/>
          <w:szCs w:val="24"/>
        </w:rPr>
        <w:t>relationships with individual variables were considered significant when the 95% credible intervals of their slope coefficient values did not overlap zero (Table</w:t>
      </w:r>
      <w:r w:rsidR="00D366B5" w:rsidRPr="001A3C97">
        <w:rPr>
          <w:rFonts w:ascii="Times New Roman" w:hAnsi="Times New Roman" w:cs="Times New Roman"/>
          <w:sz w:val="24"/>
          <w:szCs w:val="24"/>
        </w:rPr>
        <w:t>s</w:t>
      </w:r>
      <w:r w:rsidRPr="001A3C97">
        <w:rPr>
          <w:rFonts w:ascii="Times New Roman" w:hAnsi="Times New Roman" w:cs="Times New Roman"/>
          <w:sz w:val="24"/>
          <w:szCs w:val="24"/>
        </w:rPr>
        <w:t xml:space="preserve"> 3</w:t>
      </w:r>
      <w:r w:rsidR="00D366B5" w:rsidRPr="001A3C97">
        <w:rPr>
          <w:rFonts w:ascii="Times New Roman" w:hAnsi="Times New Roman" w:cs="Times New Roman"/>
          <w:sz w:val="24"/>
        </w:rPr>
        <w:t>–4</w:t>
      </w:r>
      <w:r w:rsidRPr="001A3C97">
        <w:rPr>
          <w:rFonts w:ascii="Times New Roman" w:hAnsi="Times New Roman" w:cs="Times New Roman"/>
          <w:sz w:val="24"/>
          <w:szCs w:val="24"/>
        </w:rPr>
        <w:t xml:space="preserve">, Figures </w:t>
      </w:r>
      <w:r w:rsidR="00426AFD" w:rsidRPr="001A3C97">
        <w:rPr>
          <w:rFonts w:ascii="Times New Roman" w:hAnsi="Times New Roman" w:cs="Times New Roman"/>
          <w:sz w:val="24"/>
          <w:szCs w:val="24"/>
        </w:rPr>
        <w:t>5</w:t>
      </w:r>
      <w:r w:rsidRPr="001A3C97">
        <w:rPr>
          <w:rFonts w:ascii="Times New Roman" w:hAnsi="Times New Roman" w:cs="Times New Roman"/>
          <w:sz w:val="24"/>
        </w:rPr>
        <w:t>–</w:t>
      </w:r>
      <w:r w:rsidR="00426AFD" w:rsidRPr="001A3C97">
        <w:rPr>
          <w:rFonts w:ascii="Times New Roman" w:hAnsi="Times New Roman" w:cs="Times New Roman"/>
          <w:sz w:val="24"/>
        </w:rPr>
        <w:t>7</w:t>
      </w:r>
      <w:r w:rsidRPr="001A3C97">
        <w:rPr>
          <w:rFonts w:ascii="Times New Roman" w:hAnsi="Times New Roman" w:cs="Times New Roman"/>
          <w:sz w:val="24"/>
          <w:szCs w:val="24"/>
        </w:rPr>
        <w:t xml:space="preserve">). Similarly, interactions </w:t>
      </w:r>
      <w:r w:rsidR="00791904" w:rsidRPr="001A3C97">
        <w:rPr>
          <w:rFonts w:ascii="Times New Roman" w:hAnsi="Times New Roman" w:cs="Times New Roman"/>
          <w:sz w:val="24"/>
          <w:szCs w:val="24"/>
        </w:rPr>
        <w:t xml:space="preserve">between </w:t>
      </w:r>
      <w:r w:rsidR="001004F4" w:rsidRPr="001A3C97">
        <w:rPr>
          <w:rFonts w:ascii="Times New Roman" w:hAnsi="Times New Roman" w:cs="Times New Roman"/>
          <w:sz w:val="24"/>
          <w:szCs w:val="24"/>
        </w:rPr>
        <w:t>year</w:t>
      </w:r>
      <w:r w:rsidR="00791904" w:rsidRPr="001A3C97">
        <w:rPr>
          <w:rFonts w:ascii="Times New Roman" w:hAnsi="Times New Roman" w:cs="Times New Roman"/>
          <w:sz w:val="24"/>
          <w:szCs w:val="24"/>
        </w:rPr>
        <w:t xml:space="preserve"> and landscape-scale harvest intensity</w:t>
      </w:r>
      <w:r w:rsidRPr="001A3C97">
        <w:rPr>
          <w:rFonts w:ascii="Times New Roman" w:hAnsi="Times New Roman" w:cs="Times New Roman"/>
          <w:sz w:val="24"/>
          <w:szCs w:val="24"/>
        </w:rPr>
        <w:t xml:space="preserve"> were considered significant when the 95% credible intervals of their effective slope coefficient values did not overlap zero (Table </w:t>
      </w:r>
      <w:r w:rsidR="00D366B5" w:rsidRPr="001A3C97">
        <w:rPr>
          <w:rFonts w:ascii="Times New Roman" w:hAnsi="Times New Roman" w:cs="Times New Roman"/>
          <w:sz w:val="24"/>
          <w:szCs w:val="24"/>
        </w:rPr>
        <w:t>5</w:t>
      </w:r>
      <w:r w:rsidR="00212738" w:rsidRPr="001A3C97">
        <w:rPr>
          <w:rFonts w:ascii="Times New Roman" w:hAnsi="Times New Roman" w:cs="Times New Roman"/>
          <w:sz w:val="24"/>
          <w:szCs w:val="24"/>
        </w:rPr>
        <w:t>, Figures 8</w:t>
      </w:r>
      <w:r w:rsidR="00212738" w:rsidRPr="001A3C97">
        <w:rPr>
          <w:rFonts w:ascii="Times New Roman" w:hAnsi="Times New Roman" w:cs="Times New Roman"/>
          <w:sz w:val="24"/>
        </w:rPr>
        <w:t>–</w:t>
      </w:r>
      <w:r w:rsidR="00212738" w:rsidRPr="001A3C97">
        <w:rPr>
          <w:rFonts w:ascii="Times New Roman" w:hAnsi="Times New Roman" w:cs="Times New Roman"/>
          <w:sz w:val="24"/>
          <w:szCs w:val="24"/>
        </w:rPr>
        <w:t>10</w:t>
      </w:r>
      <w:r w:rsidRPr="001A3C97">
        <w:rPr>
          <w:rFonts w:ascii="Times New Roman" w:hAnsi="Times New Roman" w:cs="Times New Roman"/>
          <w:sz w:val="24"/>
          <w:szCs w:val="24"/>
        </w:rPr>
        <w:t xml:space="preserve">). I </w:t>
      </w:r>
      <w:commentRangeStart w:id="22"/>
      <w:r w:rsidRPr="001A3C97">
        <w:rPr>
          <w:rFonts w:ascii="Times New Roman" w:hAnsi="Times New Roman" w:cs="Times New Roman"/>
          <w:sz w:val="24"/>
          <w:szCs w:val="24"/>
        </w:rPr>
        <w:t>defined</w:t>
      </w:r>
      <w:r w:rsidR="00791904" w:rsidRPr="001A3C97">
        <w:rPr>
          <w:rFonts w:ascii="Times New Roman" w:hAnsi="Times New Roman" w:cs="Times New Roman"/>
          <w:sz w:val="24"/>
          <w:szCs w:val="24"/>
        </w:rPr>
        <w:t xml:space="preserve"> an</w:t>
      </w:r>
      <w:r w:rsidRPr="001A3C97">
        <w:rPr>
          <w:rFonts w:ascii="Times New Roman" w:hAnsi="Times New Roman" w:cs="Times New Roman"/>
          <w:sz w:val="24"/>
          <w:szCs w:val="24"/>
        </w:rPr>
        <w:t xml:space="preserve"> effective slope coefficient as </w:t>
      </w:r>
      <w:commentRangeEnd w:id="22"/>
      <w:r w:rsidR="008B76B3">
        <w:rPr>
          <w:rStyle w:val="CommentReference"/>
        </w:rPr>
        <w:commentReference w:id="22"/>
      </w:r>
      <w:r w:rsidRPr="001A3C97">
        <w:rPr>
          <w:rFonts w:ascii="Times New Roman" w:hAnsi="Times New Roman" w:cs="Times New Roman"/>
          <w:sz w:val="24"/>
          <w:szCs w:val="24"/>
        </w:rPr>
        <w:t xml:space="preserve">the effect of a 1-unit change in </w:t>
      </w:r>
      <w:r w:rsidR="00791904" w:rsidRPr="001A3C97">
        <w:rPr>
          <w:rFonts w:ascii="Times New Roman" w:hAnsi="Times New Roman" w:cs="Times New Roman"/>
          <w:sz w:val="24"/>
          <w:szCs w:val="24"/>
        </w:rPr>
        <w:t>time</w:t>
      </w:r>
      <w:r w:rsidRPr="001A3C97">
        <w:rPr>
          <w:rFonts w:ascii="Times New Roman" w:hAnsi="Times New Roman" w:cs="Times New Roman"/>
          <w:sz w:val="24"/>
          <w:szCs w:val="24"/>
        </w:rPr>
        <w:t xml:space="preserve"> given specific levels</w:t>
      </w:r>
      <w:r w:rsidR="0014725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w:t>
      </w:r>
      <w:r w:rsidR="00791904" w:rsidRPr="001A3C97">
        <w:rPr>
          <w:rFonts w:ascii="Times New Roman" w:hAnsi="Times New Roman" w:cs="Times New Roman"/>
          <w:sz w:val="24"/>
          <w:szCs w:val="24"/>
        </w:rPr>
        <w:t>landscape-scale harvest intensity</w:t>
      </w:r>
      <w:r w:rsidR="00147257" w:rsidRPr="001A3C97">
        <w:rPr>
          <w:rFonts w:ascii="Times New Roman" w:hAnsi="Times New Roman" w:cs="Times New Roman"/>
          <w:sz w:val="24"/>
          <w:szCs w:val="24"/>
        </w:rPr>
        <w:t xml:space="preserve"> (i.e., actively harvested landscape vs. minimally harvested landscape)</w:t>
      </w:r>
      <w:r w:rsidR="000A7FDB" w:rsidRPr="001A3C97">
        <w:rPr>
          <w:rFonts w:ascii="Times New Roman" w:hAnsi="Times New Roman" w:cs="Times New Roman"/>
          <w:sz w:val="24"/>
          <w:szCs w:val="24"/>
        </w:rPr>
        <w:t>.</w:t>
      </w:r>
    </w:p>
    <w:p w14:paraId="27DB7E3A" w14:textId="77777777" w:rsidR="00C422E0" w:rsidRPr="001A3C97" w:rsidRDefault="00C422E0" w:rsidP="00A81645">
      <w:pPr>
        <w:spacing w:line="276" w:lineRule="auto"/>
        <w:rPr>
          <w:rFonts w:ascii="Times New Roman" w:hAnsi="Times New Roman" w:cs="Times New Roman"/>
          <w:sz w:val="24"/>
          <w:szCs w:val="24"/>
        </w:rPr>
      </w:pPr>
    </w:p>
    <w:p w14:paraId="5D8C89B1" w14:textId="77777777" w:rsidR="00E5245F" w:rsidRPr="001A3C97" w:rsidRDefault="00E5245F" w:rsidP="00A81645">
      <w:pPr>
        <w:spacing w:line="276" w:lineRule="auto"/>
        <w:rPr>
          <w:rFonts w:ascii="Times New Roman" w:hAnsi="Times New Roman" w:cs="Times New Roman"/>
          <w:b/>
          <w:bCs/>
          <w:sz w:val="24"/>
          <w:szCs w:val="24"/>
        </w:rPr>
      </w:pPr>
    </w:p>
    <w:p w14:paraId="7AA7912C" w14:textId="38FD03EE" w:rsidR="00C422E0" w:rsidRPr="001A3C97" w:rsidRDefault="00C422E0" w:rsidP="00A81645">
      <w:pPr>
        <w:spacing w:line="276" w:lineRule="auto"/>
        <w:rPr>
          <w:rFonts w:ascii="Times New Roman" w:hAnsi="Times New Roman" w:cs="Times New Roman"/>
          <w:b/>
          <w:bCs/>
          <w:sz w:val="24"/>
          <w:szCs w:val="24"/>
        </w:rPr>
      </w:pPr>
      <w:commentRangeStart w:id="23"/>
      <w:commentRangeStart w:id="24"/>
      <w:r w:rsidRPr="001A3C97">
        <w:rPr>
          <w:rFonts w:ascii="Times New Roman" w:hAnsi="Times New Roman" w:cs="Times New Roman"/>
          <w:b/>
          <w:bCs/>
          <w:sz w:val="24"/>
          <w:szCs w:val="24"/>
        </w:rPr>
        <w:lastRenderedPageBreak/>
        <w:t>RESULTS</w:t>
      </w:r>
      <w:commentRangeEnd w:id="23"/>
      <w:r w:rsidR="00F427BA">
        <w:rPr>
          <w:rStyle w:val="CommentReference"/>
        </w:rPr>
        <w:commentReference w:id="23"/>
      </w:r>
      <w:commentRangeEnd w:id="24"/>
      <w:r w:rsidR="008B76B3">
        <w:rPr>
          <w:rStyle w:val="CommentReference"/>
        </w:rPr>
        <w:commentReference w:id="24"/>
      </w:r>
    </w:p>
    <w:p w14:paraId="4BA2B639" w14:textId="63702A2C" w:rsidR="00C422E0" w:rsidRPr="001A3C97" w:rsidRDefault="00690BAC"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overall species and guild richness</w:t>
      </w:r>
    </w:p>
    <w:p w14:paraId="6A870BBD" w14:textId="04E3FBCC" w:rsidR="007B3E16" w:rsidRPr="001A3C97" w:rsidRDefault="00364A14" w:rsidP="007B3E16">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Guild richness model results indicated a significant interaction between year and landscape-scale harvest intensity for o</w:t>
      </w:r>
      <w:r w:rsidR="007B3E16" w:rsidRPr="001A3C97">
        <w:rPr>
          <w:rFonts w:ascii="Times New Roman" w:hAnsi="Times New Roman" w:cs="Times New Roman"/>
          <w:sz w:val="24"/>
          <w:szCs w:val="24"/>
        </w:rPr>
        <w:t xml:space="preserve">verall species richness and early-successional </w:t>
      </w:r>
      <w:r w:rsidR="004B5503" w:rsidRPr="001A3C97">
        <w:rPr>
          <w:rFonts w:ascii="Times New Roman" w:hAnsi="Times New Roman" w:cs="Times New Roman"/>
          <w:sz w:val="24"/>
          <w:szCs w:val="24"/>
        </w:rPr>
        <w:t>/</w:t>
      </w:r>
      <w:r w:rsidR="007B3E16" w:rsidRPr="001A3C97">
        <w:rPr>
          <w:rFonts w:ascii="Times New Roman" w:hAnsi="Times New Roman" w:cs="Times New Roman"/>
          <w:sz w:val="24"/>
          <w:szCs w:val="24"/>
        </w:rPr>
        <w:t xml:space="preserve"> edge-associated guild richness, forest-interior guild richness, and forest-gap richness </w:t>
      </w:r>
      <w:r w:rsidRPr="001A3C97">
        <w:rPr>
          <w:rFonts w:ascii="Times New Roman" w:hAnsi="Times New Roman" w:cs="Times New Roman"/>
          <w:sz w:val="24"/>
          <w:szCs w:val="24"/>
        </w:rPr>
        <w:t>(Table 3).</w:t>
      </w:r>
      <w:r w:rsidR="007B3E16"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Looking at overall species richness, the effective slope coefficients for year were significant in the both levels of landscape-scale harvest intensity, revealing a </w:t>
      </w:r>
      <w:commentRangeStart w:id="25"/>
      <w:r w:rsidRPr="001A3C97">
        <w:rPr>
          <w:rFonts w:ascii="Times New Roman" w:hAnsi="Times New Roman" w:cs="Times New Roman"/>
          <w:sz w:val="24"/>
          <w:szCs w:val="24"/>
        </w:rPr>
        <w:t>significant increase over time in overall species richness in the actively harvested landscape and a significant decrease in overall species richness over time in the minimally harvested landsc</w:t>
      </w:r>
      <w:commentRangeEnd w:id="25"/>
      <w:r w:rsidR="0090346B">
        <w:rPr>
          <w:rStyle w:val="CommentReference"/>
        </w:rPr>
        <w:commentReference w:id="25"/>
      </w:r>
      <w:r w:rsidRPr="001A3C97">
        <w:rPr>
          <w:rFonts w:ascii="Times New Roman" w:hAnsi="Times New Roman" w:cs="Times New Roman"/>
          <w:sz w:val="24"/>
          <w:szCs w:val="24"/>
        </w:rPr>
        <w:t>apes</w:t>
      </w:r>
      <w:r w:rsidR="00E06590" w:rsidRPr="001A3C97">
        <w:rPr>
          <w:rFonts w:ascii="Times New Roman" w:hAnsi="Times New Roman" w:cs="Times New Roman"/>
          <w:sz w:val="24"/>
          <w:szCs w:val="24"/>
        </w:rPr>
        <w:t xml:space="preserve"> (Table 5, Figure 8)</w:t>
      </w:r>
      <w:r w:rsidRPr="001A3C97">
        <w:rPr>
          <w:rFonts w:ascii="Times New Roman" w:hAnsi="Times New Roman" w:cs="Times New Roman"/>
          <w:sz w:val="24"/>
          <w:szCs w:val="24"/>
        </w:rPr>
        <w:t xml:space="preserve">. </w:t>
      </w:r>
      <w:r w:rsidR="00E06590" w:rsidRPr="001A3C97">
        <w:rPr>
          <w:rFonts w:ascii="Times New Roman" w:hAnsi="Times New Roman" w:cs="Times New Roman"/>
          <w:sz w:val="24"/>
          <w:szCs w:val="24"/>
        </w:rPr>
        <w:t xml:space="preserve">Early-successional </w:t>
      </w:r>
      <w:r w:rsidR="004B5503" w:rsidRPr="001A3C97">
        <w:rPr>
          <w:rFonts w:ascii="Times New Roman" w:hAnsi="Times New Roman" w:cs="Times New Roman"/>
          <w:sz w:val="24"/>
          <w:szCs w:val="24"/>
        </w:rPr>
        <w:t>/</w:t>
      </w:r>
      <w:r w:rsidR="00E06590" w:rsidRPr="001A3C97">
        <w:rPr>
          <w:rFonts w:ascii="Times New Roman" w:hAnsi="Times New Roman" w:cs="Times New Roman"/>
          <w:sz w:val="24"/>
          <w:szCs w:val="24"/>
        </w:rPr>
        <w:t xml:space="preserve"> edge-associated guild richness, forest-interior guild richness, and forest-gap richness followed similar trends, </w:t>
      </w:r>
      <w:commentRangeStart w:id="26"/>
      <w:r w:rsidR="00E06590" w:rsidRPr="001A3C97">
        <w:rPr>
          <w:rFonts w:ascii="Times New Roman" w:hAnsi="Times New Roman" w:cs="Times New Roman"/>
          <w:sz w:val="24"/>
          <w:szCs w:val="24"/>
        </w:rPr>
        <w:t>but the</w:t>
      </w:r>
      <w:r w:rsidR="00F52C9C" w:rsidRPr="001A3C97">
        <w:rPr>
          <w:rFonts w:ascii="Times New Roman" w:hAnsi="Times New Roman" w:cs="Times New Roman"/>
          <w:sz w:val="24"/>
          <w:szCs w:val="24"/>
        </w:rPr>
        <w:t>ir</w:t>
      </w:r>
      <w:r w:rsidR="00E06590" w:rsidRPr="001A3C97">
        <w:rPr>
          <w:rFonts w:ascii="Times New Roman" w:hAnsi="Times New Roman" w:cs="Times New Roman"/>
          <w:sz w:val="24"/>
          <w:szCs w:val="24"/>
        </w:rPr>
        <w:t xml:space="preserve"> </w:t>
      </w:r>
      <w:r w:rsidR="00F52C9C" w:rsidRPr="001A3C97">
        <w:rPr>
          <w:rFonts w:ascii="Times New Roman" w:hAnsi="Times New Roman" w:cs="Times New Roman"/>
          <w:sz w:val="24"/>
          <w:szCs w:val="24"/>
        </w:rPr>
        <w:t xml:space="preserve">respective </w:t>
      </w:r>
      <w:r w:rsidR="00E06590" w:rsidRPr="001A3C97">
        <w:rPr>
          <w:rFonts w:ascii="Times New Roman" w:hAnsi="Times New Roman" w:cs="Times New Roman"/>
          <w:sz w:val="24"/>
          <w:szCs w:val="24"/>
        </w:rPr>
        <w:t>effective slope coefficients for year were significant for only one level of landscape-scale harvest intensity</w:t>
      </w:r>
      <w:commentRangeEnd w:id="26"/>
      <w:r w:rsidR="004769EA">
        <w:rPr>
          <w:rStyle w:val="CommentReference"/>
        </w:rPr>
        <w:commentReference w:id="26"/>
      </w:r>
      <w:r w:rsidR="00E06590" w:rsidRPr="001A3C97">
        <w:rPr>
          <w:rFonts w:ascii="Times New Roman" w:hAnsi="Times New Roman" w:cs="Times New Roman"/>
          <w:sz w:val="24"/>
          <w:szCs w:val="24"/>
        </w:rPr>
        <w:t xml:space="preserve">. Both early-successional </w:t>
      </w:r>
      <w:r w:rsidR="004B5503" w:rsidRPr="001A3C97">
        <w:rPr>
          <w:rFonts w:ascii="Times New Roman" w:hAnsi="Times New Roman" w:cs="Times New Roman"/>
          <w:sz w:val="24"/>
          <w:szCs w:val="24"/>
        </w:rPr>
        <w:t>/</w:t>
      </w:r>
      <w:r w:rsidR="00E06590" w:rsidRPr="001A3C97">
        <w:rPr>
          <w:rFonts w:ascii="Times New Roman" w:hAnsi="Times New Roman" w:cs="Times New Roman"/>
          <w:sz w:val="24"/>
          <w:szCs w:val="24"/>
        </w:rPr>
        <w:t xml:space="preserve"> edge-associated guild richness </w:t>
      </w:r>
      <w:commentRangeStart w:id="27"/>
      <w:r w:rsidR="00E06590" w:rsidRPr="001A3C97">
        <w:rPr>
          <w:rFonts w:ascii="Times New Roman" w:hAnsi="Times New Roman" w:cs="Times New Roman"/>
          <w:sz w:val="24"/>
          <w:szCs w:val="24"/>
        </w:rPr>
        <w:t xml:space="preserve">and forest-gap </w:t>
      </w:r>
      <w:r w:rsidR="00F52C9C" w:rsidRPr="001A3C97">
        <w:rPr>
          <w:rFonts w:ascii="Times New Roman" w:hAnsi="Times New Roman" w:cs="Times New Roman"/>
          <w:sz w:val="24"/>
          <w:szCs w:val="24"/>
        </w:rPr>
        <w:t xml:space="preserve">guild </w:t>
      </w:r>
      <w:r w:rsidR="00E06590" w:rsidRPr="001A3C97">
        <w:rPr>
          <w:rFonts w:ascii="Times New Roman" w:hAnsi="Times New Roman" w:cs="Times New Roman"/>
          <w:sz w:val="24"/>
          <w:szCs w:val="24"/>
        </w:rPr>
        <w:t>richness were significantly increasing over time in the actively harvested landscape</w:t>
      </w:r>
      <w:commentRangeEnd w:id="27"/>
      <w:r w:rsidR="004769EA">
        <w:rPr>
          <w:rStyle w:val="CommentReference"/>
        </w:rPr>
        <w:commentReference w:id="27"/>
      </w:r>
      <w:r w:rsidR="00E06590" w:rsidRPr="001A3C97">
        <w:rPr>
          <w:rFonts w:ascii="Times New Roman" w:hAnsi="Times New Roman" w:cs="Times New Roman"/>
          <w:sz w:val="24"/>
          <w:szCs w:val="24"/>
        </w:rPr>
        <w:t>, and forest-interior guild richness was significantly decreasing over time in the minimally harvested landscape.</w:t>
      </w:r>
      <w:r w:rsidR="00F52C9C" w:rsidRPr="001A3C97">
        <w:rPr>
          <w:rFonts w:ascii="Times New Roman" w:hAnsi="Times New Roman" w:cs="Times New Roman"/>
          <w:sz w:val="24"/>
          <w:szCs w:val="24"/>
        </w:rPr>
        <w:t xml:space="preserve"> Forest generalist guild richness did not exhibit a significant change over time at either level of landscape-scale harvest intensity.</w:t>
      </w:r>
    </w:p>
    <w:p w14:paraId="6DF8E993" w14:textId="4285FA49" w:rsidR="00690BAC" w:rsidRPr="001A3C97" w:rsidRDefault="00690BAC" w:rsidP="00690BAC">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focal species abundance</w:t>
      </w:r>
    </w:p>
    <w:p w14:paraId="6BC01D57" w14:textId="3C665440" w:rsidR="00002C81" w:rsidRPr="001A3C97" w:rsidRDefault="00002C81" w:rsidP="00002C8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abundance model results indicated a significant interaction between year and landscape-scale harvest intensity for 7 of the 14 total focal songbird species, including 2 of the 3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3 of the 4 forest-interior species, and 2 of the </w:t>
      </w:r>
      <w:r w:rsidR="00927FB0" w:rsidRPr="001A3C97">
        <w:rPr>
          <w:rFonts w:ascii="Times New Roman" w:hAnsi="Times New Roman" w:cs="Times New Roman"/>
          <w:sz w:val="24"/>
          <w:szCs w:val="24"/>
        </w:rPr>
        <w:t xml:space="preserve">4 </w:t>
      </w:r>
      <w:r w:rsidRPr="001A3C97">
        <w:rPr>
          <w:rFonts w:ascii="Times New Roman" w:hAnsi="Times New Roman" w:cs="Times New Roman"/>
          <w:sz w:val="24"/>
          <w:szCs w:val="24"/>
        </w:rPr>
        <w:t>forest-gap species (Table 3).</w:t>
      </w:r>
      <w:r w:rsidR="00927FB0" w:rsidRPr="001A3C97">
        <w:rPr>
          <w:rFonts w:ascii="Times New Roman" w:hAnsi="Times New Roman" w:cs="Times New Roman"/>
          <w:sz w:val="24"/>
          <w:szCs w:val="24"/>
        </w:rPr>
        <w:t xml:space="preserve"> Looking at the 2 early-successional </w:t>
      </w:r>
      <w:r w:rsidR="004B5503"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edge-associated species, their effective slope coefficients for year were significant at only one level of landscape-scale harvest intensity, such that chestnut-sided warbler abundance was significantly decreasing over time in the minimally harvested landscape, while indigo bunting</w:t>
      </w:r>
      <w:r w:rsidR="00911846" w:rsidRPr="001A3C97">
        <w:rPr>
          <w:rFonts w:ascii="Times New Roman" w:hAnsi="Times New Roman" w:cs="Times New Roman"/>
          <w:sz w:val="24"/>
          <w:szCs w:val="24"/>
        </w:rPr>
        <w:t xml:space="preserve"> (</w:t>
      </w:r>
      <w:proofErr w:type="spellStart"/>
      <w:r w:rsidR="00911846" w:rsidRPr="001A3C97">
        <w:rPr>
          <w:rFonts w:ascii="Times New Roman" w:hAnsi="Times New Roman" w:cs="Times New Roman"/>
          <w:i/>
          <w:iCs/>
          <w:sz w:val="24"/>
          <w:szCs w:val="24"/>
        </w:rPr>
        <w:t>Passerina</w:t>
      </w:r>
      <w:proofErr w:type="spellEnd"/>
      <w:r w:rsidR="00911846" w:rsidRPr="001A3C97">
        <w:rPr>
          <w:rFonts w:ascii="Times New Roman" w:hAnsi="Times New Roman" w:cs="Times New Roman"/>
          <w:i/>
          <w:iCs/>
          <w:sz w:val="24"/>
          <w:szCs w:val="24"/>
        </w:rPr>
        <w:t xml:space="preserve"> </w:t>
      </w:r>
      <w:proofErr w:type="spellStart"/>
      <w:r w:rsidR="00911846" w:rsidRPr="001A3C97">
        <w:rPr>
          <w:rFonts w:ascii="Times New Roman" w:hAnsi="Times New Roman" w:cs="Times New Roman"/>
          <w:i/>
          <w:iCs/>
          <w:sz w:val="24"/>
          <w:szCs w:val="24"/>
        </w:rPr>
        <w:t>cyanea</w:t>
      </w:r>
      <w:proofErr w:type="spellEnd"/>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abundance was significantly increasing over time in the actively harvested landscape</w:t>
      </w:r>
      <w:r w:rsidR="00E82C45" w:rsidRPr="001A3C97">
        <w:rPr>
          <w:rFonts w:ascii="Times New Roman" w:hAnsi="Times New Roman" w:cs="Times New Roman"/>
          <w:sz w:val="24"/>
          <w:szCs w:val="24"/>
        </w:rPr>
        <w:t xml:space="preserve"> (Table 5, Figure 9)</w:t>
      </w:r>
      <w:r w:rsidR="00927FB0" w:rsidRPr="001A3C97">
        <w:rPr>
          <w:rFonts w:ascii="Times New Roman" w:hAnsi="Times New Roman" w:cs="Times New Roman"/>
          <w:sz w:val="24"/>
          <w:szCs w:val="24"/>
        </w:rPr>
        <w:t xml:space="preserve">. Interestingly, the third early-successional </w:t>
      </w:r>
      <w:r w:rsidR="004B5503"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edge-associated species (eastern towhee) showed increasing abundance over time in both landscapes, with a higher rate of increase in the actively harvested landscape. Of the 3 forest-interior species </w:t>
      </w:r>
      <w:r w:rsidR="001A4893" w:rsidRPr="001A3C97">
        <w:rPr>
          <w:rFonts w:ascii="Times New Roman" w:hAnsi="Times New Roman" w:cs="Times New Roman"/>
          <w:sz w:val="24"/>
          <w:szCs w:val="24"/>
        </w:rPr>
        <w:t xml:space="preserve">and 2 forest-gap species </w:t>
      </w:r>
      <w:r w:rsidR="00927FB0" w:rsidRPr="001A3C97">
        <w:rPr>
          <w:rFonts w:ascii="Times New Roman" w:hAnsi="Times New Roman" w:cs="Times New Roman"/>
          <w:sz w:val="24"/>
          <w:szCs w:val="24"/>
        </w:rPr>
        <w:t xml:space="preserve">with a significant interaction, </w:t>
      </w:r>
      <w:r w:rsidR="001A4893" w:rsidRPr="001A3C97">
        <w:rPr>
          <w:rFonts w:ascii="Times New Roman" w:hAnsi="Times New Roman" w:cs="Times New Roman"/>
          <w:sz w:val="24"/>
          <w:szCs w:val="24"/>
        </w:rPr>
        <w:t>4</w:t>
      </w:r>
      <w:r w:rsidR="00927FB0" w:rsidRPr="001A3C97">
        <w:rPr>
          <w:rFonts w:ascii="Times New Roman" w:hAnsi="Times New Roman" w:cs="Times New Roman"/>
          <w:sz w:val="24"/>
          <w:szCs w:val="24"/>
        </w:rPr>
        <w:t xml:space="preserve"> </w:t>
      </w:r>
      <w:r w:rsidR="00911846" w:rsidRPr="001A3C97">
        <w:rPr>
          <w:rFonts w:ascii="Times New Roman" w:hAnsi="Times New Roman" w:cs="Times New Roman"/>
          <w:sz w:val="24"/>
          <w:szCs w:val="24"/>
        </w:rPr>
        <w:t xml:space="preserve">species </w:t>
      </w:r>
      <w:r w:rsidR="00927FB0" w:rsidRPr="001A3C97">
        <w:rPr>
          <w:rFonts w:ascii="Times New Roman" w:hAnsi="Times New Roman" w:cs="Times New Roman"/>
          <w:sz w:val="24"/>
          <w:szCs w:val="24"/>
        </w:rPr>
        <w:t>had effective slope coefficients for year that were significant at only one level of landscape-scale harvest intensity; black-throated green warbler</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Setophaga virens</w:t>
      </w:r>
      <w:r w:rsidR="00911846" w:rsidRPr="001A3C97">
        <w:rPr>
          <w:rFonts w:ascii="Times New Roman" w:hAnsi="Times New Roman" w:cs="Times New Roman"/>
          <w:sz w:val="24"/>
          <w:szCs w:val="24"/>
        </w:rPr>
        <w:t>)</w:t>
      </w:r>
      <w:r w:rsidR="001A4893" w:rsidRPr="001A3C97">
        <w:rPr>
          <w:rFonts w:ascii="Times New Roman" w:hAnsi="Times New Roman" w:cs="Times New Roman"/>
          <w:sz w:val="24"/>
          <w:szCs w:val="24"/>
        </w:rPr>
        <w:t xml:space="preserve">, </w:t>
      </w:r>
      <w:r w:rsidR="00927FB0" w:rsidRPr="001A3C97">
        <w:rPr>
          <w:rFonts w:ascii="Times New Roman" w:hAnsi="Times New Roman" w:cs="Times New Roman"/>
          <w:sz w:val="24"/>
          <w:szCs w:val="24"/>
        </w:rPr>
        <w:t>red-eyed vireo</w:t>
      </w:r>
      <w:r w:rsidR="001A4893" w:rsidRPr="001A3C97">
        <w:rPr>
          <w:rFonts w:ascii="Times New Roman" w:hAnsi="Times New Roman" w:cs="Times New Roman"/>
          <w:sz w:val="24"/>
          <w:szCs w:val="24"/>
        </w:rPr>
        <w:t>, and veery</w:t>
      </w:r>
      <w:r w:rsidR="00911846" w:rsidRPr="001A3C97">
        <w:rPr>
          <w:rFonts w:ascii="Times New Roman" w:hAnsi="Times New Roman" w:cs="Times New Roman"/>
          <w:sz w:val="24"/>
          <w:szCs w:val="24"/>
        </w:rPr>
        <w:t xml:space="preserve"> (</w:t>
      </w:r>
      <w:proofErr w:type="spellStart"/>
      <w:r w:rsidR="00911846" w:rsidRPr="001A3C97">
        <w:rPr>
          <w:rFonts w:ascii="Times New Roman" w:hAnsi="Times New Roman" w:cs="Times New Roman"/>
          <w:i/>
          <w:iCs/>
          <w:sz w:val="24"/>
          <w:szCs w:val="24"/>
        </w:rPr>
        <w:t>Catharus</w:t>
      </w:r>
      <w:proofErr w:type="spellEnd"/>
      <w:r w:rsidR="00911846" w:rsidRPr="001A3C97">
        <w:rPr>
          <w:rFonts w:ascii="Times New Roman" w:hAnsi="Times New Roman" w:cs="Times New Roman"/>
          <w:i/>
          <w:iCs/>
          <w:sz w:val="24"/>
          <w:szCs w:val="24"/>
        </w:rPr>
        <w:t xml:space="preserve"> </w:t>
      </w:r>
      <w:proofErr w:type="spellStart"/>
      <w:r w:rsidR="00911846" w:rsidRPr="001A3C97">
        <w:rPr>
          <w:rFonts w:ascii="Times New Roman" w:hAnsi="Times New Roman" w:cs="Times New Roman"/>
          <w:i/>
          <w:iCs/>
          <w:sz w:val="24"/>
          <w:szCs w:val="24"/>
        </w:rPr>
        <w:t>fuscescens</w:t>
      </w:r>
      <w:proofErr w:type="spellEnd"/>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abundance </w:t>
      </w:r>
      <w:proofErr w:type="spellStart"/>
      <w:r w:rsidR="00927FB0" w:rsidRPr="001A3C97">
        <w:rPr>
          <w:rFonts w:ascii="Times New Roman" w:hAnsi="Times New Roman" w:cs="Times New Roman"/>
          <w:sz w:val="24"/>
          <w:szCs w:val="24"/>
        </w:rPr>
        <w:t>decreasi</w:t>
      </w:r>
      <w:r w:rsidR="004769EA">
        <w:rPr>
          <w:rFonts w:ascii="Times New Roman" w:hAnsi="Times New Roman" w:cs="Times New Roman"/>
          <w:sz w:val="24"/>
          <w:szCs w:val="24"/>
        </w:rPr>
        <w:t>ed</w:t>
      </w:r>
      <w:proofErr w:type="spellEnd"/>
      <w:r w:rsidR="00927FB0" w:rsidRPr="001A3C97">
        <w:rPr>
          <w:rFonts w:ascii="Times New Roman" w:hAnsi="Times New Roman" w:cs="Times New Roman"/>
          <w:sz w:val="24"/>
          <w:szCs w:val="24"/>
        </w:rPr>
        <w:t xml:space="preserve"> over time in the minimally harvested landscape</w:t>
      </w:r>
      <w:r w:rsidR="001A4893" w:rsidRPr="001A3C97">
        <w:rPr>
          <w:rFonts w:ascii="Times New Roman" w:hAnsi="Times New Roman" w:cs="Times New Roman"/>
          <w:sz w:val="24"/>
          <w:szCs w:val="24"/>
        </w:rPr>
        <w:t>, while hooded warbler</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 xml:space="preserve">Setophaga </w:t>
      </w:r>
      <w:proofErr w:type="spellStart"/>
      <w:r w:rsidR="00911846" w:rsidRPr="001A3C97">
        <w:rPr>
          <w:rFonts w:ascii="Times New Roman" w:hAnsi="Times New Roman" w:cs="Times New Roman"/>
          <w:i/>
          <w:iCs/>
          <w:sz w:val="24"/>
          <w:szCs w:val="24"/>
        </w:rPr>
        <w:t>citrina</w:t>
      </w:r>
      <w:proofErr w:type="spellEnd"/>
      <w:r w:rsidR="00911846" w:rsidRPr="001A3C97">
        <w:rPr>
          <w:rFonts w:ascii="Times New Roman" w:hAnsi="Times New Roman" w:cs="Times New Roman"/>
          <w:sz w:val="24"/>
          <w:szCs w:val="24"/>
        </w:rPr>
        <w:t>)</w:t>
      </w:r>
      <w:r w:rsidR="001A4893" w:rsidRPr="001A3C97">
        <w:rPr>
          <w:rFonts w:ascii="Times New Roman" w:hAnsi="Times New Roman" w:cs="Times New Roman"/>
          <w:sz w:val="24"/>
          <w:szCs w:val="24"/>
        </w:rPr>
        <w:t xml:space="preserve"> abundance increas</w:t>
      </w:r>
      <w:r w:rsidR="004769EA">
        <w:rPr>
          <w:rFonts w:ascii="Times New Roman" w:hAnsi="Times New Roman" w:cs="Times New Roman"/>
          <w:sz w:val="24"/>
          <w:szCs w:val="24"/>
        </w:rPr>
        <w:t>ed</w:t>
      </w:r>
      <w:r w:rsidR="001A4893" w:rsidRPr="001A3C97">
        <w:rPr>
          <w:rFonts w:ascii="Times New Roman" w:hAnsi="Times New Roman" w:cs="Times New Roman"/>
          <w:sz w:val="24"/>
          <w:szCs w:val="24"/>
        </w:rPr>
        <w:t xml:space="preserve"> over time in the actively harvested landscape</w:t>
      </w:r>
      <w:r w:rsidR="00927FB0" w:rsidRPr="001A3C97">
        <w:rPr>
          <w:rFonts w:ascii="Times New Roman" w:hAnsi="Times New Roman" w:cs="Times New Roman"/>
          <w:sz w:val="24"/>
          <w:szCs w:val="24"/>
        </w:rPr>
        <w:t xml:space="preserve">. For </w:t>
      </w:r>
      <w:r w:rsidR="001A4893" w:rsidRPr="001A3C97">
        <w:rPr>
          <w:rFonts w:ascii="Times New Roman" w:hAnsi="Times New Roman" w:cs="Times New Roman"/>
          <w:sz w:val="24"/>
          <w:szCs w:val="24"/>
        </w:rPr>
        <w:t xml:space="preserve">both </w:t>
      </w:r>
      <w:r w:rsidR="00927FB0" w:rsidRPr="001A3C97">
        <w:rPr>
          <w:rFonts w:ascii="Times New Roman" w:hAnsi="Times New Roman" w:cs="Times New Roman"/>
          <w:sz w:val="24"/>
          <w:szCs w:val="24"/>
        </w:rPr>
        <w:t>dark-eyed junco</w:t>
      </w:r>
      <w:r w:rsidR="00B914C0" w:rsidRPr="001A3C97">
        <w:rPr>
          <w:rFonts w:ascii="Times New Roman" w:hAnsi="Times New Roman" w:cs="Times New Roman"/>
          <w:sz w:val="24"/>
          <w:szCs w:val="24"/>
        </w:rPr>
        <w:t>s</w:t>
      </w:r>
      <w:r w:rsidR="001A4893" w:rsidRPr="001A3C97">
        <w:rPr>
          <w:rFonts w:ascii="Times New Roman" w:hAnsi="Times New Roman" w:cs="Times New Roman"/>
          <w:sz w:val="24"/>
          <w:szCs w:val="24"/>
        </w:rPr>
        <w:t xml:space="preserve"> </w:t>
      </w:r>
      <w:r w:rsidR="00911846" w:rsidRPr="001A3C97">
        <w:rPr>
          <w:rFonts w:ascii="Times New Roman" w:hAnsi="Times New Roman" w:cs="Times New Roman"/>
          <w:sz w:val="24"/>
          <w:szCs w:val="24"/>
        </w:rPr>
        <w:t>(</w:t>
      </w:r>
      <w:r w:rsidR="00911846" w:rsidRPr="001A3C97">
        <w:rPr>
          <w:rFonts w:ascii="Times New Roman" w:hAnsi="Times New Roman" w:cs="Times New Roman"/>
          <w:i/>
          <w:iCs/>
          <w:sz w:val="24"/>
          <w:szCs w:val="24"/>
        </w:rPr>
        <w:t xml:space="preserve">Junco </w:t>
      </w:r>
      <w:proofErr w:type="spellStart"/>
      <w:r w:rsidR="00911846" w:rsidRPr="001A3C97">
        <w:rPr>
          <w:rFonts w:ascii="Times New Roman" w:hAnsi="Times New Roman" w:cs="Times New Roman"/>
          <w:i/>
          <w:iCs/>
          <w:sz w:val="24"/>
          <w:szCs w:val="24"/>
        </w:rPr>
        <w:t>hyemalis</w:t>
      </w:r>
      <w:proofErr w:type="spellEnd"/>
      <w:r w:rsidR="00911846" w:rsidRPr="001A3C97">
        <w:rPr>
          <w:rFonts w:ascii="Times New Roman" w:hAnsi="Times New Roman" w:cs="Times New Roman"/>
          <w:sz w:val="24"/>
          <w:szCs w:val="24"/>
        </w:rPr>
        <w:t xml:space="preserve">) </w:t>
      </w:r>
      <w:r w:rsidR="001A4893" w:rsidRPr="001A3C97">
        <w:rPr>
          <w:rFonts w:ascii="Times New Roman" w:hAnsi="Times New Roman" w:cs="Times New Roman"/>
          <w:sz w:val="24"/>
          <w:szCs w:val="24"/>
        </w:rPr>
        <w:t>and American redstart</w:t>
      </w:r>
      <w:r w:rsidR="00B914C0" w:rsidRPr="001A3C97">
        <w:rPr>
          <w:rFonts w:ascii="Times New Roman" w:hAnsi="Times New Roman" w:cs="Times New Roman"/>
          <w:sz w:val="24"/>
          <w:szCs w:val="24"/>
        </w:rPr>
        <w:t>s</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Setophaga ruticilla</w:t>
      </w:r>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the</w:t>
      </w:r>
      <w:r w:rsidR="001A4893" w:rsidRPr="001A3C97">
        <w:rPr>
          <w:rFonts w:ascii="Times New Roman" w:hAnsi="Times New Roman" w:cs="Times New Roman"/>
          <w:sz w:val="24"/>
          <w:szCs w:val="24"/>
        </w:rPr>
        <w:t>ir</w:t>
      </w:r>
      <w:r w:rsidR="00927FB0" w:rsidRPr="001A3C97">
        <w:rPr>
          <w:rFonts w:ascii="Times New Roman" w:hAnsi="Times New Roman" w:cs="Times New Roman"/>
          <w:sz w:val="24"/>
          <w:szCs w:val="24"/>
        </w:rPr>
        <w:t xml:space="preserve"> effective slope coefficients for year were significant for both levels of landscape-scale harvest intensity, such that dark-eyed junco </w:t>
      </w:r>
      <w:r w:rsidR="0004013D" w:rsidRPr="001A3C97">
        <w:rPr>
          <w:rFonts w:ascii="Times New Roman" w:hAnsi="Times New Roman" w:cs="Times New Roman"/>
          <w:sz w:val="24"/>
          <w:szCs w:val="24"/>
        </w:rPr>
        <w:t xml:space="preserve">and American redstart </w:t>
      </w:r>
      <w:r w:rsidR="00927FB0" w:rsidRPr="001A3C97">
        <w:rPr>
          <w:rFonts w:ascii="Times New Roman" w:hAnsi="Times New Roman" w:cs="Times New Roman"/>
          <w:sz w:val="24"/>
          <w:szCs w:val="24"/>
        </w:rPr>
        <w:t xml:space="preserve">abundance </w:t>
      </w:r>
      <w:r w:rsidR="0004013D" w:rsidRPr="001A3C97">
        <w:rPr>
          <w:rFonts w:ascii="Times New Roman" w:hAnsi="Times New Roman" w:cs="Times New Roman"/>
          <w:sz w:val="24"/>
          <w:szCs w:val="24"/>
        </w:rPr>
        <w:t>w</w:t>
      </w:r>
      <w:r w:rsidR="004769EA">
        <w:rPr>
          <w:rFonts w:ascii="Times New Roman" w:hAnsi="Times New Roman" w:cs="Times New Roman"/>
          <w:sz w:val="24"/>
          <w:szCs w:val="24"/>
        </w:rPr>
        <w:t>as</w:t>
      </w:r>
      <w:r w:rsidR="00927FB0" w:rsidRPr="001A3C97">
        <w:rPr>
          <w:rFonts w:ascii="Times New Roman" w:hAnsi="Times New Roman" w:cs="Times New Roman"/>
          <w:sz w:val="24"/>
          <w:szCs w:val="24"/>
        </w:rPr>
        <w:t xml:space="preserve"> significantly increasing in the actively harvested landscape and significantly decreasing in the minimally harvested landscape.</w:t>
      </w:r>
      <w:r w:rsidR="002439FE" w:rsidRPr="001A3C97">
        <w:rPr>
          <w:rFonts w:ascii="Times New Roman" w:hAnsi="Times New Roman" w:cs="Times New Roman"/>
          <w:sz w:val="24"/>
          <w:szCs w:val="24"/>
        </w:rPr>
        <w:t xml:space="preserve"> </w:t>
      </w:r>
      <w:r w:rsidR="00B914C0" w:rsidRPr="001A3C97">
        <w:rPr>
          <w:rFonts w:ascii="Times New Roman" w:hAnsi="Times New Roman" w:cs="Times New Roman"/>
          <w:sz w:val="24"/>
          <w:szCs w:val="24"/>
        </w:rPr>
        <w:t>Wood thrushes, cerulean warblers</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 xml:space="preserve">Setophaga </w:t>
      </w:r>
      <w:r w:rsidR="00911846" w:rsidRPr="001A3C97">
        <w:rPr>
          <w:rFonts w:ascii="Times New Roman" w:hAnsi="Times New Roman" w:cs="Times New Roman"/>
          <w:i/>
          <w:iCs/>
          <w:sz w:val="24"/>
          <w:szCs w:val="24"/>
        </w:rPr>
        <w:lastRenderedPageBreak/>
        <w:t>cerulea</w:t>
      </w:r>
      <w:r w:rsidR="00911846" w:rsidRPr="001A3C97">
        <w:rPr>
          <w:rFonts w:ascii="Times New Roman" w:hAnsi="Times New Roman" w:cs="Times New Roman"/>
          <w:sz w:val="24"/>
          <w:szCs w:val="24"/>
        </w:rPr>
        <w:t>)</w:t>
      </w:r>
      <w:r w:rsidR="00B914C0" w:rsidRPr="001A3C97">
        <w:rPr>
          <w:rFonts w:ascii="Times New Roman" w:hAnsi="Times New Roman" w:cs="Times New Roman"/>
          <w:sz w:val="24"/>
          <w:szCs w:val="24"/>
        </w:rPr>
        <w:t>, and t</w:t>
      </w:r>
      <w:r w:rsidR="002439FE" w:rsidRPr="001A3C97">
        <w:rPr>
          <w:rFonts w:ascii="Times New Roman" w:hAnsi="Times New Roman" w:cs="Times New Roman"/>
          <w:sz w:val="24"/>
          <w:szCs w:val="24"/>
        </w:rPr>
        <w:t>he 3 forest generalist species did not exhibit a significant change in abundance over time at either level of landscape-scale harvest intensity.</w:t>
      </w:r>
    </w:p>
    <w:p w14:paraId="27E96629" w14:textId="3811FDE3" w:rsidR="00690BAC" w:rsidRPr="001A3C97" w:rsidRDefault="00690BAC" w:rsidP="00690BAC">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focal species nest success</w:t>
      </w:r>
    </w:p>
    <w:p w14:paraId="05713A25" w14:textId="23054229" w:rsidR="001624D9" w:rsidRPr="001A3C97" w:rsidRDefault="00512175" w:rsidP="0051217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nest success model results indicated a significant interaction between year and landscape-scale harvest intensity for only 1 of the 6 focal songbird species, </w:t>
      </w:r>
      <w:r w:rsidR="00547163" w:rsidRPr="001A3C97">
        <w:rPr>
          <w:rFonts w:ascii="Times New Roman" w:hAnsi="Times New Roman" w:cs="Times New Roman"/>
          <w:sz w:val="24"/>
          <w:szCs w:val="24"/>
        </w:rPr>
        <w:t xml:space="preserve">with a difference in </w:t>
      </w:r>
      <w:r w:rsidRPr="001A3C97">
        <w:rPr>
          <w:rFonts w:ascii="Times New Roman" w:hAnsi="Times New Roman" w:cs="Times New Roman"/>
          <w:sz w:val="24"/>
          <w:szCs w:val="24"/>
        </w:rPr>
        <w:t>indigo bunting nest success during the incubation period</w:t>
      </w:r>
      <w:r w:rsidR="00547163" w:rsidRPr="001A3C97">
        <w:rPr>
          <w:rFonts w:ascii="Times New Roman" w:hAnsi="Times New Roman" w:cs="Times New Roman"/>
          <w:sz w:val="24"/>
          <w:szCs w:val="24"/>
        </w:rPr>
        <w:t xml:space="preserve"> over time between the actively harvested landscape and minimally harvested landscape</w:t>
      </w:r>
      <w:r w:rsidRPr="001A3C97">
        <w:rPr>
          <w:rFonts w:ascii="Times New Roman" w:hAnsi="Times New Roman" w:cs="Times New Roman"/>
          <w:sz w:val="24"/>
          <w:szCs w:val="24"/>
        </w:rPr>
        <w:t xml:space="preserve"> (Table 3). </w:t>
      </w:r>
      <w:r w:rsidR="003A6D55">
        <w:rPr>
          <w:rFonts w:ascii="Times New Roman" w:hAnsi="Times New Roman" w:cs="Times New Roman"/>
          <w:sz w:val="24"/>
          <w:szCs w:val="24"/>
        </w:rPr>
        <w:t>Two</w:t>
      </w:r>
      <w:r w:rsidR="00547163" w:rsidRPr="001A3C97">
        <w:rPr>
          <w:rFonts w:ascii="Times New Roman" w:hAnsi="Times New Roman" w:cs="Times New Roman"/>
          <w:sz w:val="24"/>
          <w:szCs w:val="24"/>
        </w:rPr>
        <w:t xml:space="preserve"> other species also had significant differences between the 2 landscapes for nest success during the incubation period. Both wood thrush and red-eyed vireo had significant slope coefficients for year at only one level of landscape-scale harvest intensity, such that the probability of red-eyed vireo nest success during the incubation period decreased over time in the minimally harvested landscape, while the probability of wood thrush nest success during the incubation period decreased over time in the actively harvested landscape. Furthermore</w:t>
      </w:r>
      <w:r w:rsidRPr="001A3C97">
        <w:rPr>
          <w:rFonts w:ascii="Times New Roman" w:hAnsi="Times New Roman" w:cs="Times New Roman"/>
          <w:sz w:val="24"/>
          <w:szCs w:val="24"/>
        </w:rPr>
        <w:t xml:space="preserve">, </w:t>
      </w:r>
      <w:r w:rsidR="001624D9" w:rsidRPr="001A3C97">
        <w:rPr>
          <w:rFonts w:ascii="Times New Roman" w:hAnsi="Times New Roman" w:cs="Times New Roman"/>
          <w:sz w:val="24"/>
          <w:szCs w:val="24"/>
        </w:rPr>
        <w:t xml:space="preserve">for wood thrush nest success during the overall nesting period, </w:t>
      </w:r>
      <w:r w:rsidRPr="001A3C97">
        <w:rPr>
          <w:rFonts w:ascii="Times New Roman" w:hAnsi="Times New Roman" w:cs="Times New Roman"/>
          <w:sz w:val="24"/>
          <w:szCs w:val="24"/>
        </w:rPr>
        <w:t xml:space="preserve">effective slope coefficients for year </w:t>
      </w:r>
      <w:r w:rsidR="001624D9" w:rsidRPr="001A3C97">
        <w:rPr>
          <w:rFonts w:ascii="Times New Roman" w:hAnsi="Times New Roman" w:cs="Times New Roman"/>
          <w:sz w:val="24"/>
          <w:szCs w:val="24"/>
        </w:rPr>
        <w:t>were significantly negative during the later years of the study period at one level of landscape-scale harvest intensity, such that the probability of overall nest success for wood thrushes declined over time during 2004–2007 in the actively harvested landscape (Table 6, Figure 10).</w:t>
      </w:r>
      <w:r w:rsidR="00BA3BBF" w:rsidRPr="001A3C97">
        <w:rPr>
          <w:rFonts w:ascii="Times New Roman" w:hAnsi="Times New Roman" w:cs="Times New Roman"/>
          <w:sz w:val="24"/>
          <w:szCs w:val="24"/>
        </w:rPr>
        <w:t xml:space="preserve"> Eastern towhees, dark-eyed juncos, and veeries did not exhibit a significant change in nest success during any nesting period over time at either level of landscape-scale harvest intensity.</w:t>
      </w:r>
    </w:p>
    <w:p w14:paraId="5D15014C" w14:textId="77777777" w:rsidR="00BA3BBF" w:rsidRPr="001A3C97" w:rsidRDefault="00BA3BBF" w:rsidP="00A81645">
      <w:pPr>
        <w:spacing w:line="276" w:lineRule="auto"/>
        <w:rPr>
          <w:rFonts w:ascii="Times New Roman" w:hAnsi="Times New Roman" w:cs="Times New Roman"/>
          <w:sz w:val="24"/>
          <w:szCs w:val="24"/>
        </w:rPr>
      </w:pPr>
    </w:p>
    <w:p w14:paraId="6AADCE54" w14:textId="4485C65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DISCUSSION</w:t>
      </w:r>
    </w:p>
    <w:p w14:paraId="6B658298" w14:textId="06C6AFD5" w:rsidR="000057AC" w:rsidRPr="001A3C97" w:rsidRDefault="000472AF"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This study quantified the effects of landscape-scale forest management on changes in avian diversity, abundance, and population dynamics over time, using 2 Central Appalachian forested landscapes that varied in timber harvest intensity as focal study areas. My results supported the hypothesis that long-term temporal trends in forest songbird communities and populations during the breeding season are mediated by landscape-level forest management. </w:t>
      </w:r>
      <w:commentRangeStart w:id="28"/>
      <w:commentRangeStart w:id="29"/>
      <w:r w:rsidR="0009431C" w:rsidRPr="001A3C97">
        <w:rPr>
          <w:rFonts w:ascii="Times New Roman" w:hAnsi="Times New Roman" w:cs="Times New Roman"/>
          <w:sz w:val="24"/>
          <w:szCs w:val="24"/>
        </w:rPr>
        <w:t>Guild richness and focal species abundance tended to be consistently higher in the actively harvested landscape</w:t>
      </w:r>
      <w:commentRangeEnd w:id="28"/>
      <w:r w:rsidR="00373BF6">
        <w:rPr>
          <w:rStyle w:val="CommentReference"/>
        </w:rPr>
        <w:commentReference w:id="28"/>
      </w:r>
      <w:commentRangeEnd w:id="29"/>
      <w:r w:rsidR="00DA79D1">
        <w:rPr>
          <w:rStyle w:val="CommentReference"/>
        </w:rPr>
        <w:commentReference w:id="29"/>
      </w:r>
      <w:r w:rsidR="0009431C" w:rsidRPr="001A3C97">
        <w:rPr>
          <w:rFonts w:ascii="Times New Roman" w:hAnsi="Times New Roman" w:cs="Times New Roman"/>
          <w:sz w:val="24"/>
          <w:szCs w:val="24"/>
        </w:rPr>
        <w:t>, and trends in guild richness and abundance over time were consistently positive in the actively harvested landscape and negative in the minimally harvested landscape.</w:t>
      </w:r>
      <w:r w:rsidRPr="001A3C97">
        <w:rPr>
          <w:rFonts w:ascii="Times New Roman" w:hAnsi="Times New Roman" w:cs="Times New Roman"/>
          <w:sz w:val="24"/>
          <w:szCs w:val="24"/>
        </w:rPr>
        <w:t xml:space="preserve"> </w:t>
      </w:r>
      <w:r w:rsidR="0012484B" w:rsidRPr="001A3C97">
        <w:rPr>
          <w:rFonts w:ascii="Times New Roman" w:hAnsi="Times New Roman" w:cs="Times New Roman"/>
          <w:sz w:val="24"/>
          <w:szCs w:val="24"/>
        </w:rPr>
        <w:t xml:space="preserve">In particular, early-successional </w:t>
      </w:r>
      <w:r w:rsidR="00E17512" w:rsidRPr="001A3C97">
        <w:rPr>
          <w:rFonts w:ascii="Times New Roman" w:hAnsi="Times New Roman" w:cs="Times New Roman"/>
          <w:sz w:val="24"/>
          <w:szCs w:val="24"/>
        </w:rPr>
        <w:t>/</w:t>
      </w:r>
      <w:r w:rsidR="0012484B" w:rsidRPr="001A3C97">
        <w:rPr>
          <w:rFonts w:ascii="Times New Roman" w:hAnsi="Times New Roman" w:cs="Times New Roman"/>
          <w:sz w:val="24"/>
          <w:szCs w:val="24"/>
        </w:rPr>
        <w:t xml:space="preserve"> edge-associated species and forest-gap species were found in higher numbers and exhibited positive temporal trends in the actively harvested landscape. </w:t>
      </w:r>
      <w:r w:rsidR="00B87D67" w:rsidRPr="001A3C97">
        <w:rPr>
          <w:rFonts w:ascii="Times New Roman" w:hAnsi="Times New Roman" w:cs="Times New Roman"/>
          <w:sz w:val="24"/>
          <w:szCs w:val="24"/>
        </w:rPr>
        <w:t xml:space="preserve">However, </w:t>
      </w:r>
      <w:r w:rsidRPr="001A3C97">
        <w:rPr>
          <w:rFonts w:ascii="Times New Roman" w:hAnsi="Times New Roman" w:cs="Times New Roman"/>
          <w:sz w:val="24"/>
          <w:szCs w:val="24"/>
        </w:rPr>
        <w:t>a holistic assessment that included trends in reproductive success highlighted long-term declines</w:t>
      </w:r>
      <w:r w:rsidR="005842DC"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 nest success for </w:t>
      </w:r>
      <w:r w:rsidR="00124FED" w:rsidRPr="001A3C97">
        <w:rPr>
          <w:rFonts w:ascii="Times New Roman" w:hAnsi="Times New Roman" w:cs="Times New Roman"/>
          <w:sz w:val="24"/>
          <w:szCs w:val="24"/>
        </w:rPr>
        <w:t>a forest-interior</w:t>
      </w:r>
      <w:r w:rsidRPr="001A3C97">
        <w:rPr>
          <w:rFonts w:ascii="Times New Roman" w:hAnsi="Times New Roman" w:cs="Times New Roman"/>
          <w:sz w:val="24"/>
          <w:szCs w:val="24"/>
        </w:rPr>
        <w:t xml:space="preserve"> species of regional conservation concern</w:t>
      </w:r>
      <w:r w:rsidR="00E740B2" w:rsidRPr="001A3C97">
        <w:rPr>
          <w:rFonts w:ascii="Times New Roman" w:hAnsi="Times New Roman" w:cs="Times New Roman"/>
          <w:sz w:val="24"/>
          <w:szCs w:val="24"/>
        </w:rPr>
        <w:t xml:space="preserve"> within the actively harvested landscape but not the minimally harvested landscape</w:t>
      </w:r>
      <w:r w:rsidRPr="001A3C97">
        <w:rPr>
          <w:rFonts w:ascii="Times New Roman" w:hAnsi="Times New Roman" w:cs="Times New Roman"/>
          <w:sz w:val="24"/>
          <w:szCs w:val="24"/>
        </w:rPr>
        <w:t xml:space="preserve">. </w:t>
      </w:r>
      <w:r w:rsidR="00124FED" w:rsidRPr="001A3C97">
        <w:rPr>
          <w:rFonts w:ascii="Times New Roman" w:hAnsi="Times New Roman" w:cs="Times New Roman"/>
          <w:sz w:val="24"/>
          <w:szCs w:val="24"/>
        </w:rPr>
        <w:t xml:space="preserve">Thus, there are important trade-offs to consider when using landscape-scale forest management to </w:t>
      </w:r>
      <w:r w:rsidRPr="001A3C97">
        <w:rPr>
          <w:rFonts w:ascii="Times New Roman" w:hAnsi="Times New Roman" w:cs="Times New Roman"/>
          <w:sz w:val="24"/>
          <w:szCs w:val="24"/>
        </w:rPr>
        <w:t xml:space="preserve">promote </w:t>
      </w:r>
      <w:r w:rsidR="00847C7B" w:rsidRPr="001A3C97">
        <w:rPr>
          <w:rFonts w:ascii="Times New Roman" w:hAnsi="Times New Roman" w:cs="Times New Roman"/>
          <w:sz w:val="24"/>
          <w:szCs w:val="24"/>
        </w:rPr>
        <w:t>songbird communities and populations in forested landscapes</w:t>
      </w:r>
      <w:r w:rsidR="00124FED" w:rsidRPr="001A3C97">
        <w:rPr>
          <w:rFonts w:ascii="Times New Roman" w:hAnsi="Times New Roman" w:cs="Times New Roman"/>
          <w:sz w:val="24"/>
          <w:szCs w:val="24"/>
        </w:rPr>
        <w:t>.</w:t>
      </w:r>
    </w:p>
    <w:p w14:paraId="1EECAE2F" w14:textId="77777777" w:rsidR="005A3201" w:rsidRDefault="0069771C" w:rsidP="000057AC">
      <w:pPr>
        <w:widowControl w:val="0"/>
        <w:spacing w:line="276" w:lineRule="auto"/>
        <w:ind w:firstLine="720"/>
        <w:rPr>
          <w:ins w:id="30" w:author="Petra Wood" w:date="2023-05-25T16:42:00Z"/>
          <w:rFonts w:ascii="Times New Roman" w:hAnsi="Times New Roman" w:cs="Times New Roman"/>
          <w:sz w:val="24"/>
          <w:szCs w:val="24"/>
        </w:rPr>
      </w:pPr>
      <w:r w:rsidRPr="001A3C97">
        <w:rPr>
          <w:rFonts w:ascii="Times New Roman" w:hAnsi="Times New Roman" w:cs="Times New Roman"/>
          <w:sz w:val="24"/>
          <w:szCs w:val="24"/>
        </w:rPr>
        <w:t xml:space="preserve">Landscape-scale harvest intensity influenced changes over time in overall species </w:t>
      </w:r>
      <w:r w:rsidRPr="001A3C97">
        <w:rPr>
          <w:rFonts w:ascii="Times New Roman" w:hAnsi="Times New Roman" w:cs="Times New Roman"/>
          <w:sz w:val="24"/>
          <w:szCs w:val="24"/>
        </w:rPr>
        <w:lastRenderedPageBreak/>
        <w:t xml:space="preserve">richness and guild richness. As predicted, </w:t>
      </w:r>
      <w:r w:rsidR="001061AC" w:rsidRPr="001A3C97">
        <w:rPr>
          <w:rFonts w:ascii="Times New Roman" w:hAnsi="Times New Roman" w:cs="Times New Roman"/>
          <w:sz w:val="24"/>
          <w:szCs w:val="24"/>
        </w:rPr>
        <w:t xml:space="preserve">early-successional </w:t>
      </w:r>
      <w:r w:rsidR="001F6DAE" w:rsidRPr="001A3C97">
        <w:rPr>
          <w:rFonts w:ascii="Times New Roman" w:hAnsi="Times New Roman" w:cs="Times New Roman"/>
          <w:sz w:val="24"/>
          <w:szCs w:val="24"/>
        </w:rPr>
        <w:t>/</w:t>
      </w:r>
      <w:r w:rsidR="001061AC" w:rsidRPr="001A3C97">
        <w:rPr>
          <w:rFonts w:ascii="Times New Roman" w:hAnsi="Times New Roman" w:cs="Times New Roman"/>
          <w:sz w:val="24"/>
          <w:szCs w:val="24"/>
        </w:rPr>
        <w:t xml:space="preserve"> </w:t>
      </w:r>
      <w:del w:id="31" w:author="Petra Wood" w:date="2023-05-25T16:42:00Z">
        <w:r w:rsidR="001061AC" w:rsidRPr="001A3C97" w:rsidDel="005A3201">
          <w:rPr>
            <w:rFonts w:ascii="Times New Roman" w:hAnsi="Times New Roman" w:cs="Times New Roman"/>
            <w:sz w:val="24"/>
            <w:szCs w:val="24"/>
          </w:rPr>
          <w:delText>edge</w:delText>
        </w:r>
      </w:del>
    </w:p>
    <w:p w14:paraId="5E01CD15" w14:textId="5E347EAD" w:rsidR="00E17512" w:rsidRPr="001A3C97" w:rsidRDefault="001061AC"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-associated </w:t>
      </w:r>
      <w:r w:rsidR="0069771C" w:rsidRPr="001A3C97">
        <w:rPr>
          <w:rFonts w:ascii="Times New Roman" w:hAnsi="Times New Roman" w:cs="Times New Roman"/>
          <w:sz w:val="24"/>
          <w:szCs w:val="24"/>
        </w:rPr>
        <w:t xml:space="preserve">guild richness increased over time in the actively harvested landscape. Overall species richness and forest-gap guild richness also increased over time in the actively harvested landscape. </w:t>
      </w:r>
      <w:r w:rsidR="001F6DAE" w:rsidRPr="001A3C97">
        <w:rPr>
          <w:rFonts w:ascii="Times New Roman" w:hAnsi="Times New Roman" w:cs="Times New Roman"/>
          <w:sz w:val="24"/>
          <w:szCs w:val="24"/>
        </w:rPr>
        <w:t xml:space="preserve">Within the actively harvested landscape, a combination of clear-cut harvests, heavy partial harvests, and light partial harvests were applied, which created early-successional habitat and canopy gaps, so it makes sense that the number of early-successional / edge-associated species and </w:t>
      </w:r>
      <w:commentRangeStart w:id="32"/>
      <w:r w:rsidR="001F6DAE" w:rsidRPr="001A3C97">
        <w:rPr>
          <w:rFonts w:ascii="Times New Roman" w:hAnsi="Times New Roman" w:cs="Times New Roman"/>
          <w:sz w:val="24"/>
          <w:szCs w:val="24"/>
        </w:rPr>
        <w:t>forest-gap species increased over</w:t>
      </w:r>
      <w:commentRangeEnd w:id="32"/>
      <w:r w:rsidR="003A6D55">
        <w:rPr>
          <w:rStyle w:val="CommentReference"/>
        </w:rPr>
        <w:commentReference w:id="32"/>
      </w:r>
      <w:r w:rsidR="001F6DAE" w:rsidRPr="001A3C97">
        <w:rPr>
          <w:rFonts w:ascii="Times New Roman" w:hAnsi="Times New Roman" w:cs="Times New Roman"/>
          <w:sz w:val="24"/>
          <w:szCs w:val="24"/>
        </w:rPr>
        <w:t xml:space="preserve"> time. These results are</w:t>
      </w:r>
      <w:r w:rsidR="0069771C" w:rsidRPr="001A3C97">
        <w:rPr>
          <w:rFonts w:ascii="Times New Roman" w:hAnsi="Times New Roman" w:cs="Times New Roman"/>
          <w:sz w:val="24"/>
          <w:szCs w:val="24"/>
        </w:rPr>
        <w:t xml:space="preserve"> </w:t>
      </w:r>
      <w:r w:rsidR="001F6DAE" w:rsidRPr="001A3C97">
        <w:rPr>
          <w:rFonts w:ascii="Times New Roman" w:hAnsi="Times New Roman" w:cs="Times New Roman"/>
          <w:sz w:val="24"/>
          <w:szCs w:val="24"/>
        </w:rPr>
        <w:t xml:space="preserve">also </w:t>
      </w:r>
      <w:r w:rsidR="0069771C" w:rsidRPr="001A3C97">
        <w:rPr>
          <w:rFonts w:ascii="Times New Roman" w:hAnsi="Times New Roman" w:cs="Times New Roman"/>
          <w:sz w:val="24"/>
          <w:szCs w:val="24"/>
        </w:rPr>
        <w:t xml:space="preserve">consistent with previous studies </w:t>
      </w:r>
      <w:r w:rsidR="001F6DAE" w:rsidRPr="001A3C97">
        <w:rPr>
          <w:rFonts w:ascii="Times New Roman" w:hAnsi="Times New Roman" w:cs="Times New Roman"/>
          <w:sz w:val="24"/>
          <w:szCs w:val="24"/>
        </w:rPr>
        <w:t>that document higher species diversity and species richness in harvested forest stands compared to non-harvested mature forest</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(Hagan et al. 1997, King and Degraaf 2000)</w:t>
      </w:r>
      <w:r w:rsidR="00A929FD" w:rsidRPr="001A3C97">
        <w:rPr>
          <w:rFonts w:ascii="Times New Roman" w:hAnsi="Times New Roman" w:cs="Times New Roman"/>
          <w:sz w:val="24"/>
          <w:szCs w:val="24"/>
        </w:rPr>
        <w:fldChar w:fldCharType="end"/>
      </w:r>
      <w:r w:rsidR="00A929FD" w:rsidRPr="001A3C97">
        <w:rPr>
          <w:rFonts w:ascii="Times New Roman" w:hAnsi="Times New Roman" w:cs="Times New Roman"/>
          <w:sz w:val="24"/>
          <w:szCs w:val="24"/>
        </w:rPr>
        <w:t xml:space="preserve">. </w:t>
      </w:r>
      <w:r w:rsidR="000319B2" w:rsidRPr="001A3C97">
        <w:rPr>
          <w:rFonts w:ascii="Times New Roman" w:hAnsi="Times New Roman" w:cs="Times New Roman"/>
          <w:sz w:val="24"/>
          <w:szCs w:val="24"/>
        </w:rPr>
        <w:t xml:space="preserve">Contrary to my original predictions, forest-interior </w:t>
      </w:r>
      <w:r w:rsidR="006D13CE" w:rsidRPr="001A3C97">
        <w:rPr>
          <w:rFonts w:ascii="Times New Roman" w:hAnsi="Times New Roman" w:cs="Times New Roman"/>
          <w:sz w:val="24"/>
          <w:szCs w:val="24"/>
        </w:rPr>
        <w:t>guild richness</w:t>
      </w:r>
      <w:r w:rsidR="000319B2" w:rsidRPr="001A3C97">
        <w:rPr>
          <w:rFonts w:ascii="Times New Roman" w:hAnsi="Times New Roman" w:cs="Times New Roman"/>
          <w:sz w:val="24"/>
          <w:szCs w:val="24"/>
        </w:rPr>
        <w:t xml:space="preserve"> decreased over time in the minimally harvested landscape, while early-successional </w:t>
      </w:r>
      <w:r w:rsidR="004B5503" w:rsidRPr="001A3C97">
        <w:rPr>
          <w:rFonts w:ascii="Times New Roman" w:hAnsi="Times New Roman" w:cs="Times New Roman"/>
          <w:sz w:val="24"/>
          <w:szCs w:val="24"/>
        </w:rPr>
        <w:t>/</w:t>
      </w:r>
      <w:r w:rsidR="000319B2" w:rsidRPr="001A3C97">
        <w:rPr>
          <w:rFonts w:ascii="Times New Roman" w:hAnsi="Times New Roman" w:cs="Times New Roman"/>
          <w:sz w:val="24"/>
          <w:szCs w:val="24"/>
        </w:rPr>
        <w:t xml:space="preserve"> edge-associated guild richness and forest-gap guild richness did not significantly change. </w:t>
      </w:r>
      <w:r w:rsidR="004467A0" w:rsidRPr="001A3C97">
        <w:rPr>
          <w:rFonts w:ascii="Times New Roman" w:hAnsi="Times New Roman" w:cs="Times New Roman"/>
          <w:sz w:val="24"/>
          <w:szCs w:val="24"/>
        </w:rPr>
        <w:t xml:space="preserve">Declining forest-interior guild richness in the minimally harvested landscape may be due to increasing homogenization of forest stands over time and a need for some amount of early-successional habitat within the </w:t>
      </w:r>
      <w:commentRangeStart w:id="33"/>
      <w:commentRangeStart w:id="34"/>
      <w:r w:rsidR="004467A0" w:rsidRPr="001A3C97">
        <w:rPr>
          <w:rFonts w:ascii="Times New Roman" w:hAnsi="Times New Roman" w:cs="Times New Roman"/>
          <w:sz w:val="24"/>
          <w:szCs w:val="24"/>
        </w:rPr>
        <w:t xml:space="preserve">landscape during the post-breeding season </w:t>
      </w:r>
      <w:commentRangeEnd w:id="33"/>
      <w:r w:rsidR="005A3201">
        <w:rPr>
          <w:rStyle w:val="CommentReference"/>
        </w:rPr>
        <w:commentReference w:id="33"/>
      </w:r>
      <w:commentRangeEnd w:id="34"/>
      <w:r w:rsidR="00373BF6">
        <w:rPr>
          <w:rStyle w:val="CommentReference"/>
        </w:rPr>
        <w:commentReference w:id="34"/>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(Stoleson 2013)</w:t>
      </w:r>
      <w:r w:rsidR="00A929FD" w:rsidRPr="001A3C97">
        <w:rPr>
          <w:rFonts w:ascii="Times New Roman" w:hAnsi="Times New Roman" w:cs="Times New Roman"/>
          <w:sz w:val="24"/>
          <w:szCs w:val="24"/>
        </w:rPr>
        <w:fldChar w:fldCharType="end"/>
      </w:r>
      <w:r w:rsidR="000319B2" w:rsidRPr="001A3C97">
        <w:rPr>
          <w:rFonts w:ascii="Times New Roman" w:hAnsi="Times New Roman" w:cs="Times New Roman"/>
          <w:sz w:val="24"/>
          <w:szCs w:val="24"/>
        </w:rPr>
        <w:t>.</w:t>
      </w:r>
      <w:r w:rsidR="00D06918" w:rsidRPr="001A3C97">
        <w:rPr>
          <w:rFonts w:ascii="Times New Roman" w:hAnsi="Times New Roman" w:cs="Times New Roman"/>
          <w:sz w:val="24"/>
          <w:szCs w:val="24"/>
        </w:rPr>
        <w:t xml:space="preserve"> </w:t>
      </w:r>
      <w:r w:rsidR="004467A0" w:rsidRPr="001A3C97">
        <w:rPr>
          <w:rFonts w:ascii="Times New Roman" w:hAnsi="Times New Roman" w:cs="Times New Roman"/>
          <w:sz w:val="24"/>
          <w:szCs w:val="24"/>
        </w:rPr>
        <w:t>However, i</w:t>
      </w:r>
      <w:r w:rsidR="0069771C" w:rsidRPr="001A3C97">
        <w:rPr>
          <w:rFonts w:ascii="Times New Roman" w:hAnsi="Times New Roman" w:cs="Times New Roman"/>
          <w:sz w:val="24"/>
          <w:szCs w:val="24"/>
        </w:rPr>
        <w:t>t is</w:t>
      </w:r>
      <w:r w:rsidR="00D06918" w:rsidRPr="001A3C97">
        <w:rPr>
          <w:rFonts w:ascii="Times New Roman" w:hAnsi="Times New Roman" w:cs="Times New Roman"/>
          <w:sz w:val="24"/>
          <w:szCs w:val="24"/>
        </w:rPr>
        <w:t xml:space="preserve"> also</w:t>
      </w:r>
      <w:r w:rsidR="0069771C" w:rsidRPr="001A3C97">
        <w:rPr>
          <w:rFonts w:ascii="Times New Roman" w:hAnsi="Times New Roman" w:cs="Times New Roman"/>
          <w:sz w:val="24"/>
          <w:szCs w:val="24"/>
        </w:rPr>
        <w:t xml:space="preserve"> important to note that </w:t>
      </w:r>
      <w:r w:rsidR="000319B2" w:rsidRPr="001A3C97">
        <w:rPr>
          <w:rFonts w:ascii="Times New Roman" w:hAnsi="Times New Roman" w:cs="Times New Roman"/>
          <w:sz w:val="24"/>
          <w:szCs w:val="24"/>
        </w:rPr>
        <w:t>although</w:t>
      </w:r>
      <w:r w:rsidR="0069771C" w:rsidRPr="001A3C97">
        <w:rPr>
          <w:rFonts w:ascii="Times New Roman" w:hAnsi="Times New Roman" w:cs="Times New Roman"/>
          <w:sz w:val="24"/>
          <w:szCs w:val="24"/>
        </w:rPr>
        <w:t xml:space="preserve"> change</w:t>
      </w:r>
      <w:r w:rsidR="000319B2" w:rsidRPr="001A3C97">
        <w:rPr>
          <w:rFonts w:ascii="Times New Roman" w:hAnsi="Times New Roman" w:cs="Times New Roman"/>
          <w:sz w:val="24"/>
          <w:szCs w:val="24"/>
        </w:rPr>
        <w:t>s</w:t>
      </w:r>
      <w:r w:rsidR="0069771C" w:rsidRPr="001A3C97">
        <w:rPr>
          <w:rFonts w:ascii="Times New Roman" w:hAnsi="Times New Roman" w:cs="Times New Roman"/>
          <w:sz w:val="24"/>
          <w:szCs w:val="24"/>
        </w:rPr>
        <w:t xml:space="preserve"> in the number of species </w:t>
      </w:r>
      <w:r w:rsidR="000319B2" w:rsidRPr="001A3C97">
        <w:rPr>
          <w:rFonts w:ascii="Times New Roman" w:hAnsi="Times New Roman" w:cs="Times New Roman"/>
          <w:sz w:val="24"/>
          <w:szCs w:val="24"/>
        </w:rPr>
        <w:t>were</w:t>
      </w:r>
      <w:r w:rsidR="0069771C" w:rsidRPr="001A3C97">
        <w:rPr>
          <w:rFonts w:ascii="Times New Roman" w:hAnsi="Times New Roman" w:cs="Times New Roman"/>
          <w:sz w:val="24"/>
          <w:szCs w:val="24"/>
        </w:rPr>
        <w:t xml:space="preserve"> statistically significant, the difference</w:t>
      </w:r>
      <w:r w:rsidR="000319B2" w:rsidRPr="001A3C97">
        <w:rPr>
          <w:rFonts w:ascii="Times New Roman" w:hAnsi="Times New Roman" w:cs="Times New Roman"/>
          <w:sz w:val="24"/>
          <w:szCs w:val="24"/>
        </w:rPr>
        <w:t>s</w:t>
      </w:r>
      <w:r w:rsidR="0069771C" w:rsidRPr="001A3C97">
        <w:rPr>
          <w:rFonts w:ascii="Times New Roman" w:hAnsi="Times New Roman" w:cs="Times New Roman"/>
          <w:sz w:val="24"/>
          <w:szCs w:val="24"/>
        </w:rPr>
        <w:t xml:space="preserve"> in modeled response</w:t>
      </w:r>
      <w:r w:rsidR="000319B2" w:rsidRPr="001A3C97">
        <w:rPr>
          <w:rFonts w:ascii="Times New Roman" w:hAnsi="Times New Roman" w:cs="Times New Roman"/>
          <w:sz w:val="24"/>
          <w:szCs w:val="24"/>
        </w:rPr>
        <w:t>s</w:t>
      </w:r>
      <w:r w:rsidR="0069771C" w:rsidRPr="001A3C97">
        <w:rPr>
          <w:rFonts w:ascii="Times New Roman" w:hAnsi="Times New Roman" w:cs="Times New Roman"/>
          <w:sz w:val="24"/>
          <w:szCs w:val="24"/>
        </w:rPr>
        <w:t xml:space="preserve"> across the entire study period </w:t>
      </w:r>
      <w:r w:rsidR="000319B2" w:rsidRPr="001A3C97">
        <w:rPr>
          <w:rFonts w:ascii="Times New Roman" w:hAnsi="Times New Roman" w:cs="Times New Roman"/>
          <w:sz w:val="24"/>
          <w:szCs w:val="24"/>
        </w:rPr>
        <w:t>were</w:t>
      </w:r>
      <w:r w:rsidR="0069771C" w:rsidRPr="001A3C97">
        <w:rPr>
          <w:rFonts w:ascii="Times New Roman" w:hAnsi="Times New Roman" w:cs="Times New Roman"/>
          <w:sz w:val="24"/>
          <w:szCs w:val="24"/>
        </w:rPr>
        <w:t xml:space="preserve"> generally </w:t>
      </w:r>
      <w:r w:rsidR="00E17512" w:rsidRPr="001A3C97">
        <w:rPr>
          <w:rFonts w:ascii="Times New Roman" w:hAnsi="Times New Roman" w:cs="Times New Roman"/>
          <w:sz w:val="24"/>
          <w:szCs w:val="24"/>
        </w:rPr>
        <w:t>≤1 species</w:t>
      </w:r>
      <w:r w:rsidR="00621E45" w:rsidRPr="001A3C97">
        <w:rPr>
          <w:rFonts w:ascii="Times New Roman" w:hAnsi="Times New Roman" w:cs="Times New Roman"/>
          <w:sz w:val="24"/>
          <w:szCs w:val="24"/>
        </w:rPr>
        <w:t xml:space="preserve">, </w:t>
      </w:r>
      <w:r w:rsidR="00E17512" w:rsidRPr="001A3C97">
        <w:rPr>
          <w:rFonts w:ascii="Times New Roman" w:hAnsi="Times New Roman" w:cs="Times New Roman"/>
          <w:sz w:val="24"/>
          <w:szCs w:val="24"/>
        </w:rPr>
        <w:t xml:space="preserve">with a </w:t>
      </w:r>
      <w:commentRangeStart w:id="35"/>
      <w:r w:rsidR="00E17512" w:rsidRPr="001A3C97">
        <w:rPr>
          <w:rFonts w:ascii="Times New Roman" w:hAnsi="Times New Roman" w:cs="Times New Roman"/>
          <w:sz w:val="24"/>
          <w:szCs w:val="24"/>
        </w:rPr>
        <w:t>maximum 20% increase in</w:t>
      </w:r>
      <w:r w:rsidR="00621E45" w:rsidRPr="001A3C97">
        <w:rPr>
          <w:rFonts w:ascii="Times New Roman" w:hAnsi="Times New Roman" w:cs="Times New Roman"/>
          <w:sz w:val="24"/>
          <w:szCs w:val="24"/>
        </w:rPr>
        <w:t xml:space="preserve"> early-successional / edge-associated guild richness</w:t>
      </w:r>
      <w:r w:rsidR="00E17512" w:rsidRPr="001A3C97">
        <w:rPr>
          <w:rFonts w:ascii="Times New Roman" w:hAnsi="Times New Roman" w:cs="Times New Roman"/>
          <w:sz w:val="24"/>
          <w:szCs w:val="24"/>
        </w:rPr>
        <w:t xml:space="preserve"> </w:t>
      </w:r>
      <w:r w:rsidR="00621E45" w:rsidRPr="001A3C97">
        <w:rPr>
          <w:rFonts w:ascii="Times New Roman" w:hAnsi="Times New Roman" w:cs="Times New Roman"/>
          <w:sz w:val="24"/>
          <w:szCs w:val="24"/>
        </w:rPr>
        <w:t xml:space="preserve">in </w:t>
      </w:r>
      <w:r w:rsidR="00E17512" w:rsidRPr="001A3C97">
        <w:rPr>
          <w:rFonts w:ascii="Times New Roman" w:hAnsi="Times New Roman" w:cs="Times New Roman"/>
          <w:sz w:val="24"/>
          <w:szCs w:val="24"/>
        </w:rPr>
        <w:t xml:space="preserve">the actively harvested landscape and </w:t>
      </w:r>
      <w:r w:rsidR="00621E45" w:rsidRPr="001A3C97">
        <w:rPr>
          <w:rFonts w:ascii="Times New Roman" w:hAnsi="Times New Roman" w:cs="Times New Roman"/>
          <w:sz w:val="24"/>
          <w:szCs w:val="24"/>
        </w:rPr>
        <w:t xml:space="preserve">a </w:t>
      </w:r>
      <w:r w:rsidR="00E17512" w:rsidRPr="001A3C97">
        <w:rPr>
          <w:rFonts w:ascii="Times New Roman" w:hAnsi="Times New Roman" w:cs="Times New Roman"/>
          <w:sz w:val="24"/>
          <w:szCs w:val="24"/>
        </w:rPr>
        <w:t>maximum 10% decrease</w:t>
      </w:r>
      <w:r w:rsidR="00621E45" w:rsidRPr="001A3C97">
        <w:rPr>
          <w:rFonts w:ascii="Times New Roman" w:hAnsi="Times New Roman" w:cs="Times New Roman"/>
          <w:sz w:val="24"/>
          <w:szCs w:val="24"/>
        </w:rPr>
        <w:t xml:space="preserve"> in forest-interior guild richness</w:t>
      </w:r>
      <w:r w:rsidR="00E17512" w:rsidRPr="001A3C97">
        <w:rPr>
          <w:rFonts w:ascii="Times New Roman" w:hAnsi="Times New Roman" w:cs="Times New Roman"/>
          <w:sz w:val="24"/>
          <w:szCs w:val="24"/>
        </w:rPr>
        <w:t xml:space="preserve"> in the minimally harvested landscape</w:t>
      </w:r>
      <w:r w:rsidR="00621E45" w:rsidRPr="001A3C97">
        <w:rPr>
          <w:rFonts w:ascii="Times New Roman" w:hAnsi="Times New Roman" w:cs="Times New Roman"/>
          <w:sz w:val="24"/>
          <w:szCs w:val="24"/>
        </w:rPr>
        <w:t>.</w:t>
      </w:r>
      <w:r w:rsidR="00181490" w:rsidRPr="001A3C97">
        <w:rPr>
          <w:rFonts w:ascii="Times New Roman" w:hAnsi="Times New Roman" w:cs="Times New Roman"/>
          <w:sz w:val="24"/>
          <w:szCs w:val="24"/>
        </w:rPr>
        <w:t xml:space="preserve"> Thus</w:t>
      </w:r>
      <w:commentRangeEnd w:id="35"/>
      <w:r w:rsidR="005A3201">
        <w:rPr>
          <w:rStyle w:val="CommentReference"/>
        </w:rPr>
        <w:commentReference w:id="35"/>
      </w:r>
      <w:r w:rsidR="00181490" w:rsidRPr="001A3C97">
        <w:rPr>
          <w:rFonts w:ascii="Times New Roman" w:hAnsi="Times New Roman" w:cs="Times New Roman"/>
          <w:sz w:val="24"/>
          <w:szCs w:val="24"/>
        </w:rPr>
        <w:t>, differences between the 2 levels of landscape-scale harvest intensity may not have had much biological significance.</w:t>
      </w:r>
    </w:p>
    <w:p w14:paraId="6359B853" w14:textId="78FE86FB" w:rsidR="00E17512" w:rsidRPr="001A3C97" w:rsidRDefault="001061AC" w:rsidP="00742EB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Focal species exhibited consistent diverging trends in abundance over time corresponding to landscape-scale harvest intensity, and changes in abundance followed similar patterns as changes in guild richness. As predicted, 2 of the 3 early-successional </w:t>
      </w:r>
      <w:r w:rsidR="00426D8C"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increased over time in the actively harvested landscape and 1 decreased over time in the minimally harvested landscape.</w:t>
      </w:r>
      <w:r w:rsidR="00055EBB" w:rsidRPr="001A3C97">
        <w:rPr>
          <w:rFonts w:ascii="Times New Roman" w:hAnsi="Times New Roman" w:cs="Times New Roman"/>
          <w:sz w:val="24"/>
          <w:szCs w:val="24"/>
        </w:rPr>
        <w:t xml:space="preserve"> Half of the focal forest-gap species also increased in abundance over time in the actively harvested landscape.</w:t>
      </w:r>
      <w:r w:rsidRPr="001A3C97">
        <w:rPr>
          <w:rFonts w:ascii="Times New Roman" w:hAnsi="Times New Roman" w:cs="Times New Roman"/>
          <w:sz w:val="24"/>
          <w:szCs w:val="24"/>
        </w:rPr>
        <w:t xml:space="preserve"> </w:t>
      </w:r>
      <w:r w:rsidR="00742EB2" w:rsidRPr="001A3C97">
        <w:rPr>
          <w:rFonts w:ascii="Times New Roman" w:hAnsi="Times New Roman" w:cs="Times New Roman"/>
          <w:sz w:val="24"/>
          <w:szCs w:val="24"/>
        </w:rPr>
        <w:t>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w:t>
      </w:r>
      <w:r w:rsidR="00FB4610" w:rsidRPr="001A3C97">
        <w:rPr>
          <w:rFonts w:ascii="Times New Roman" w:hAnsi="Times New Roman" w:cs="Times New Roman"/>
          <w:sz w:val="24"/>
          <w:szCs w:val="24"/>
        </w:rPr>
        <w:t xml:space="preserve"> the abundance of</w:t>
      </w:r>
      <w:r w:rsidR="00742EB2" w:rsidRPr="001A3C97">
        <w:rPr>
          <w:rFonts w:ascii="Times New Roman" w:hAnsi="Times New Roman" w:cs="Times New Roman"/>
          <w:sz w:val="24"/>
          <w:szCs w:val="24"/>
        </w:rPr>
        <w:t xml:space="preserve"> early-successional / edge-associated species </w:t>
      </w:r>
      <w:r w:rsidR="00FB4610" w:rsidRPr="001A3C97">
        <w:rPr>
          <w:rFonts w:ascii="Times New Roman" w:hAnsi="Times New Roman" w:cs="Times New Roman"/>
          <w:sz w:val="24"/>
          <w:szCs w:val="24"/>
        </w:rPr>
        <w:t>and forest-gap species</w:t>
      </w:r>
      <w:r w:rsidR="00742EB2" w:rsidRPr="001A3C97">
        <w:rPr>
          <w:rFonts w:ascii="Times New Roman" w:hAnsi="Times New Roman" w:cs="Times New Roman"/>
          <w:sz w:val="24"/>
          <w:szCs w:val="24"/>
        </w:rPr>
        <w:t xml:space="preserve"> responds to timber harvest (e.g., Thompson et al. 1992, Annand and Thompson 1997, Hagan et al. 1997, Becker et al. 2011).</w:t>
      </w:r>
      <w:r w:rsidRPr="001A3C97">
        <w:rPr>
          <w:rFonts w:ascii="Times New Roman" w:hAnsi="Times New Roman" w:cs="Times New Roman"/>
          <w:sz w:val="24"/>
          <w:szCs w:val="24"/>
        </w:rPr>
        <w:t xml:space="preserve"> In contrast, trends in forest-interior and forest-gap species defied my </w:t>
      </w:r>
      <w:r w:rsidR="005B1D31" w:rsidRPr="001A3C97">
        <w:rPr>
          <w:rFonts w:ascii="Times New Roman" w:hAnsi="Times New Roman" w:cs="Times New Roman"/>
          <w:sz w:val="24"/>
          <w:szCs w:val="24"/>
        </w:rPr>
        <w:t xml:space="preserve">initial </w:t>
      </w:r>
      <w:r w:rsidRPr="001A3C97">
        <w:rPr>
          <w:rFonts w:ascii="Times New Roman" w:hAnsi="Times New Roman" w:cs="Times New Roman"/>
          <w:sz w:val="24"/>
          <w:szCs w:val="24"/>
        </w:rPr>
        <w:t xml:space="preserve">expectations. </w:t>
      </w:r>
      <w:r w:rsidR="00055EBB" w:rsidRPr="001A3C97">
        <w:rPr>
          <w:rFonts w:ascii="Times New Roman" w:hAnsi="Times New Roman" w:cs="Times New Roman"/>
          <w:sz w:val="24"/>
          <w:szCs w:val="24"/>
        </w:rPr>
        <w:t>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w:t>
      </w:r>
      <w:r w:rsidR="008717B0" w:rsidRPr="001A3C97">
        <w:rPr>
          <w:rFonts w:ascii="Times New Roman" w:hAnsi="Times New Roman" w:cs="Times New Roman"/>
          <w:sz w:val="24"/>
          <w:szCs w:val="24"/>
        </w:rPr>
        <w:t xml:space="preserve"> </w:t>
      </w:r>
      <w:r w:rsidR="00961550" w:rsidRPr="001A3C97">
        <w:rPr>
          <w:rFonts w:ascii="Times New Roman" w:hAnsi="Times New Roman" w:cs="Times New Roman"/>
          <w:sz w:val="24"/>
          <w:szCs w:val="24"/>
        </w:rPr>
        <w:t xml:space="preserve">It is possible that homogenization of </w:t>
      </w:r>
      <w:commentRangeStart w:id="36"/>
      <w:r w:rsidR="00961550" w:rsidRPr="001A3C97">
        <w:rPr>
          <w:rFonts w:ascii="Times New Roman" w:hAnsi="Times New Roman" w:cs="Times New Roman"/>
          <w:sz w:val="24"/>
          <w:szCs w:val="24"/>
        </w:rPr>
        <w:t xml:space="preserve">forest structure as stands age </w:t>
      </w:r>
      <w:commentRangeEnd w:id="36"/>
      <w:r w:rsidR="00276C1F">
        <w:rPr>
          <w:rStyle w:val="CommentReference"/>
        </w:rPr>
        <w:commentReference w:id="36"/>
      </w:r>
      <w:r w:rsidR="00961550" w:rsidRPr="001A3C97">
        <w:rPr>
          <w:rFonts w:ascii="Times New Roman" w:hAnsi="Times New Roman" w:cs="Times New Roman"/>
          <w:sz w:val="24"/>
          <w:szCs w:val="24"/>
        </w:rPr>
        <w:t xml:space="preserve">and/or the lack of nearby appropriate post-breeding habitat could </w:t>
      </w:r>
      <w:r w:rsidR="008717B0" w:rsidRPr="001A3C97">
        <w:rPr>
          <w:rFonts w:ascii="Times New Roman" w:hAnsi="Times New Roman" w:cs="Times New Roman"/>
          <w:sz w:val="24"/>
          <w:szCs w:val="24"/>
        </w:rPr>
        <w:t>expla</w:t>
      </w:r>
      <w:r w:rsidR="00961550" w:rsidRPr="001A3C97">
        <w:rPr>
          <w:rFonts w:ascii="Times New Roman" w:hAnsi="Times New Roman" w:cs="Times New Roman"/>
          <w:sz w:val="24"/>
          <w:szCs w:val="24"/>
        </w:rPr>
        <w:t>in those declining trends (Stoleson 2013)</w:t>
      </w:r>
      <w:r w:rsidR="008717B0" w:rsidRPr="001A3C97">
        <w:rPr>
          <w:rFonts w:ascii="Times New Roman" w:hAnsi="Times New Roman" w:cs="Times New Roman"/>
          <w:sz w:val="24"/>
          <w:szCs w:val="24"/>
        </w:rPr>
        <w:t xml:space="preserve">. As with the guild richness results, statistically significant differences may </w:t>
      </w:r>
      <w:r w:rsidR="00C9448C" w:rsidRPr="001A3C97">
        <w:rPr>
          <w:rFonts w:ascii="Times New Roman" w:hAnsi="Times New Roman" w:cs="Times New Roman"/>
          <w:sz w:val="24"/>
          <w:szCs w:val="24"/>
        </w:rPr>
        <w:t>have limited</w:t>
      </w:r>
      <w:r w:rsidR="008717B0" w:rsidRPr="001A3C97">
        <w:rPr>
          <w:rFonts w:ascii="Times New Roman" w:hAnsi="Times New Roman" w:cs="Times New Roman"/>
          <w:sz w:val="24"/>
          <w:szCs w:val="24"/>
        </w:rPr>
        <w:t xml:space="preserve"> biologic</w:t>
      </w:r>
      <w:r w:rsidR="005B1D31" w:rsidRPr="001A3C97">
        <w:rPr>
          <w:rFonts w:ascii="Times New Roman" w:hAnsi="Times New Roman" w:cs="Times New Roman"/>
          <w:sz w:val="24"/>
          <w:szCs w:val="24"/>
        </w:rPr>
        <w:t>al</w:t>
      </w:r>
      <w:r w:rsidR="00C9448C" w:rsidRPr="001A3C97">
        <w:rPr>
          <w:rFonts w:ascii="Times New Roman" w:hAnsi="Times New Roman" w:cs="Times New Roman"/>
          <w:sz w:val="24"/>
          <w:szCs w:val="24"/>
        </w:rPr>
        <w:t xml:space="preserve"> impact</w:t>
      </w:r>
      <w:r w:rsidR="008717B0" w:rsidRPr="001A3C97">
        <w:rPr>
          <w:rFonts w:ascii="Times New Roman" w:hAnsi="Times New Roman" w:cs="Times New Roman"/>
          <w:sz w:val="24"/>
          <w:szCs w:val="24"/>
        </w:rPr>
        <w:t xml:space="preserve">, </w:t>
      </w:r>
      <w:r w:rsidR="008717B0" w:rsidRPr="001A3C97">
        <w:rPr>
          <w:rFonts w:ascii="Times New Roman" w:hAnsi="Times New Roman" w:cs="Times New Roman"/>
          <w:sz w:val="24"/>
          <w:szCs w:val="24"/>
        </w:rPr>
        <w:lastRenderedPageBreak/>
        <w:t xml:space="preserve">as the differences in modeled responses in abundance across the entire study period </w:t>
      </w:r>
      <w:r w:rsidR="005B1D31" w:rsidRPr="001A3C97">
        <w:rPr>
          <w:rFonts w:ascii="Times New Roman" w:hAnsi="Times New Roman" w:cs="Times New Roman"/>
          <w:sz w:val="24"/>
          <w:szCs w:val="24"/>
        </w:rPr>
        <w:t>were</w:t>
      </w:r>
      <w:r w:rsidR="008717B0" w:rsidRPr="001A3C97">
        <w:rPr>
          <w:rFonts w:ascii="Times New Roman" w:hAnsi="Times New Roman" w:cs="Times New Roman"/>
          <w:sz w:val="24"/>
          <w:szCs w:val="24"/>
        </w:rPr>
        <w:t xml:space="preserve"> </w:t>
      </w:r>
      <w:r w:rsidR="00E17512" w:rsidRPr="001A3C97">
        <w:rPr>
          <w:rFonts w:ascii="Times New Roman" w:hAnsi="Times New Roman" w:cs="Times New Roman"/>
          <w:sz w:val="24"/>
          <w:szCs w:val="24"/>
        </w:rPr>
        <w:t xml:space="preserve">generally ≤1 individual </w:t>
      </w:r>
      <w:r w:rsidR="005B1D31" w:rsidRPr="001A3C97">
        <w:rPr>
          <w:rFonts w:ascii="Times New Roman" w:hAnsi="Times New Roman" w:cs="Times New Roman"/>
          <w:sz w:val="24"/>
          <w:szCs w:val="24"/>
        </w:rPr>
        <w:t xml:space="preserve">for most species. However, maximum percent changes in focal species abundance did include a </w:t>
      </w:r>
      <w:r w:rsidR="00E17512" w:rsidRPr="001A3C97">
        <w:rPr>
          <w:rFonts w:ascii="Times New Roman" w:hAnsi="Times New Roman" w:cs="Times New Roman"/>
          <w:sz w:val="24"/>
          <w:szCs w:val="24"/>
        </w:rPr>
        <w:t>230% increase</w:t>
      </w:r>
      <w:r w:rsidR="005B1D31" w:rsidRPr="001A3C97">
        <w:rPr>
          <w:rFonts w:ascii="Times New Roman" w:hAnsi="Times New Roman" w:cs="Times New Roman"/>
          <w:sz w:val="24"/>
          <w:szCs w:val="24"/>
        </w:rPr>
        <w:t xml:space="preserve"> in a </w:t>
      </w:r>
      <w:commentRangeStart w:id="37"/>
      <w:r w:rsidR="005B1D31" w:rsidRPr="001A3C97">
        <w:rPr>
          <w:rFonts w:ascii="Times New Roman" w:hAnsi="Times New Roman" w:cs="Times New Roman"/>
          <w:sz w:val="24"/>
          <w:szCs w:val="24"/>
        </w:rPr>
        <w:t>forest-gap species</w:t>
      </w:r>
      <w:r w:rsidR="00E17512" w:rsidRPr="001A3C97">
        <w:rPr>
          <w:rFonts w:ascii="Times New Roman" w:hAnsi="Times New Roman" w:cs="Times New Roman"/>
          <w:sz w:val="24"/>
          <w:szCs w:val="24"/>
        </w:rPr>
        <w:t xml:space="preserve"> in the actively harvested landscape and </w:t>
      </w:r>
      <w:r w:rsidR="005B1D31" w:rsidRPr="001A3C97">
        <w:rPr>
          <w:rFonts w:ascii="Times New Roman" w:hAnsi="Times New Roman" w:cs="Times New Roman"/>
          <w:sz w:val="24"/>
          <w:szCs w:val="24"/>
        </w:rPr>
        <w:t xml:space="preserve">a </w:t>
      </w:r>
      <w:r w:rsidR="00E17512" w:rsidRPr="001A3C97">
        <w:rPr>
          <w:rFonts w:ascii="Times New Roman" w:hAnsi="Times New Roman" w:cs="Times New Roman"/>
          <w:sz w:val="24"/>
          <w:szCs w:val="24"/>
        </w:rPr>
        <w:t xml:space="preserve">100% decrease </w:t>
      </w:r>
      <w:r w:rsidR="005B1D31" w:rsidRPr="001A3C97">
        <w:rPr>
          <w:rFonts w:ascii="Times New Roman" w:hAnsi="Times New Roman" w:cs="Times New Roman"/>
          <w:sz w:val="24"/>
          <w:szCs w:val="24"/>
        </w:rPr>
        <w:t xml:space="preserve">in an early-successional / edge-associated </w:t>
      </w:r>
      <w:commentRangeEnd w:id="37"/>
      <w:r w:rsidR="00276C1F">
        <w:rPr>
          <w:rStyle w:val="CommentReference"/>
        </w:rPr>
        <w:commentReference w:id="37"/>
      </w:r>
      <w:r w:rsidR="005B1D31" w:rsidRPr="001A3C97">
        <w:rPr>
          <w:rFonts w:ascii="Times New Roman" w:hAnsi="Times New Roman" w:cs="Times New Roman"/>
          <w:sz w:val="24"/>
          <w:szCs w:val="24"/>
        </w:rPr>
        <w:t xml:space="preserve">species </w:t>
      </w:r>
      <w:r w:rsidR="00E17512" w:rsidRPr="001A3C97">
        <w:rPr>
          <w:rFonts w:ascii="Times New Roman" w:hAnsi="Times New Roman" w:cs="Times New Roman"/>
          <w:sz w:val="24"/>
          <w:szCs w:val="24"/>
        </w:rPr>
        <w:t>in the minimally harvested landscape. Thus, landscape-level harvest intensity tended to have a higher proportional effect size on individual focal species than on guild richness.</w:t>
      </w:r>
    </w:p>
    <w:p w14:paraId="65EE57AC" w14:textId="548F398B" w:rsidR="007F0982" w:rsidRPr="001A3C97" w:rsidRDefault="008717B0" w:rsidP="007F098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In addition to </w:t>
      </w:r>
      <w:r w:rsidR="00E86D2E" w:rsidRPr="001A3C97">
        <w:rPr>
          <w:rFonts w:ascii="Times New Roman" w:hAnsi="Times New Roman" w:cs="Times New Roman"/>
          <w:sz w:val="24"/>
          <w:szCs w:val="24"/>
        </w:rPr>
        <w:t xml:space="preserve">species </w:t>
      </w:r>
      <w:r w:rsidRPr="001A3C97">
        <w:rPr>
          <w:rFonts w:ascii="Times New Roman" w:hAnsi="Times New Roman" w:cs="Times New Roman"/>
          <w:sz w:val="24"/>
          <w:szCs w:val="24"/>
        </w:rPr>
        <w:t xml:space="preserve">diversity and abundance, it is critical to consider </w:t>
      </w:r>
      <w:r w:rsidR="00470CF1" w:rsidRPr="001A3C97">
        <w:rPr>
          <w:rFonts w:ascii="Times New Roman" w:hAnsi="Times New Roman" w:cs="Times New Roman"/>
          <w:sz w:val="24"/>
          <w:szCs w:val="24"/>
        </w:rPr>
        <w:t xml:space="preserve">landscape-scale harvest intensity impacts on long-term bird </w:t>
      </w:r>
      <w:r w:rsidRPr="001A3C97">
        <w:rPr>
          <w:rFonts w:ascii="Times New Roman" w:hAnsi="Times New Roman" w:cs="Times New Roman"/>
          <w:sz w:val="24"/>
          <w:szCs w:val="24"/>
        </w:rPr>
        <w:t>population dynamics</w:t>
      </w:r>
      <w:r w:rsidR="00E86D2E" w:rsidRPr="001A3C97">
        <w:rPr>
          <w:rFonts w:ascii="Times New Roman" w:hAnsi="Times New Roman" w:cs="Times New Roman"/>
          <w:sz w:val="24"/>
          <w:szCs w:val="24"/>
        </w:rPr>
        <w:t xml:space="preserve">, such as changes in reproductive success, because abundance and density metrics </w:t>
      </w:r>
      <w:r w:rsidR="00470CF1" w:rsidRPr="001A3C97">
        <w:rPr>
          <w:rFonts w:ascii="Times New Roman" w:hAnsi="Times New Roman" w:cs="Times New Roman"/>
          <w:sz w:val="24"/>
          <w:szCs w:val="24"/>
        </w:rPr>
        <w:t xml:space="preserve">alone </w:t>
      </w:r>
      <w:r w:rsidR="00E86D2E" w:rsidRPr="001A3C97">
        <w:rPr>
          <w:rFonts w:ascii="Times New Roman" w:hAnsi="Times New Roman" w:cs="Times New Roman"/>
          <w:sz w:val="24"/>
          <w:szCs w:val="24"/>
        </w:rPr>
        <w:t>can be poor indicators of habitat quality</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8476D8" w:rsidRPr="001A3C97">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1996)","previouslyFormattedCitation":"(Horne 1983, Vickery et al. 1992, Hagan et al. 1996)"},"properties":{"noteIndex":0},"schema":"https://github.com/citation-style-language/schema/raw/master/csl-citation.json"}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8476D8" w:rsidRPr="001A3C97">
        <w:rPr>
          <w:rFonts w:ascii="Times New Roman" w:hAnsi="Times New Roman" w:cs="Times New Roman"/>
          <w:noProof/>
          <w:sz w:val="24"/>
          <w:szCs w:val="24"/>
        </w:rPr>
        <w:t>(Van Horne 1983, Vickery et al. 1992, Hagan et al. 1996)</w:t>
      </w:r>
      <w:r w:rsidR="00A929FD"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Looking at focal species nest success, </w:t>
      </w:r>
      <w:r w:rsidR="00314DDB" w:rsidRPr="001A3C97">
        <w:rPr>
          <w:rFonts w:ascii="Times New Roman" w:hAnsi="Times New Roman" w:cs="Times New Roman"/>
          <w:sz w:val="24"/>
          <w:szCs w:val="24"/>
        </w:rPr>
        <w:t xml:space="preserve">there was substantial </w:t>
      </w:r>
      <w:r w:rsidR="00E86D2E" w:rsidRPr="001A3C97">
        <w:rPr>
          <w:rFonts w:ascii="Times New Roman" w:hAnsi="Times New Roman" w:cs="Times New Roman"/>
          <w:sz w:val="24"/>
          <w:szCs w:val="24"/>
        </w:rPr>
        <w:t>uncertainty</w:t>
      </w:r>
      <w:r w:rsidR="00314DDB" w:rsidRPr="001A3C97">
        <w:rPr>
          <w:rFonts w:ascii="Times New Roman" w:hAnsi="Times New Roman" w:cs="Times New Roman"/>
          <w:sz w:val="24"/>
          <w:szCs w:val="24"/>
        </w:rPr>
        <w:t xml:space="preserve"> </w:t>
      </w:r>
      <w:r w:rsidR="00C16287" w:rsidRPr="001A3C97">
        <w:rPr>
          <w:rFonts w:ascii="Times New Roman" w:hAnsi="Times New Roman" w:cs="Times New Roman"/>
          <w:sz w:val="24"/>
          <w:szCs w:val="24"/>
        </w:rPr>
        <w:t xml:space="preserve">in trends over time, </w:t>
      </w:r>
      <w:r w:rsidR="00314DDB" w:rsidRPr="001A3C97">
        <w:rPr>
          <w:rFonts w:ascii="Times New Roman" w:hAnsi="Times New Roman" w:cs="Times New Roman"/>
          <w:sz w:val="24"/>
          <w:szCs w:val="24"/>
        </w:rPr>
        <w:t>as indicated by wide credible intervals and lack of statistical significance. Wood thrush</w:t>
      </w:r>
      <w:r w:rsidR="000057AC" w:rsidRPr="001A3C97">
        <w:rPr>
          <w:rFonts w:ascii="Times New Roman" w:hAnsi="Times New Roman" w:cs="Times New Roman"/>
          <w:sz w:val="24"/>
          <w:szCs w:val="24"/>
        </w:rPr>
        <w:t>es</w:t>
      </w:r>
      <w:r w:rsidR="00314DDB" w:rsidRPr="001A3C97">
        <w:rPr>
          <w:rFonts w:ascii="Times New Roman" w:hAnsi="Times New Roman" w:cs="Times New Roman"/>
          <w:sz w:val="24"/>
          <w:szCs w:val="24"/>
        </w:rPr>
        <w:t xml:space="preserve"> had the highest sample size</w:t>
      </w:r>
      <w:r w:rsidR="0045272D" w:rsidRPr="001A3C97">
        <w:rPr>
          <w:rFonts w:ascii="Times New Roman" w:hAnsi="Times New Roman" w:cs="Times New Roman"/>
          <w:sz w:val="24"/>
          <w:szCs w:val="24"/>
        </w:rPr>
        <w:t xml:space="preserve"> of the 6 focal songbird species</w:t>
      </w:r>
      <w:r w:rsidR="00314DDB" w:rsidRPr="001A3C97">
        <w:rPr>
          <w:rFonts w:ascii="Times New Roman" w:hAnsi="Times New Roman" w:cs="Times New Roman"/>
          <w:sz w:val="24"/>
          <w:szCs w:val="24"/>
        </w:rPr>
        <w:t xml:space="preserve">, and there </w:t>
      </w:r>
      <w:r w:rsidR="000367AD" w:rsidRPr="001A3C97">
        <w:rPr>
          <w:rFonts w:ascii="Times New Roman" w:hAnsi="Times New Roman" w:cs="Times New Roman"/>
          <w:sz w:val="24"/>
          <w:szCs w:val="24"/>
        </w:rPr>
        <w:t>were</w:t>
      </w:r>
      <w:r w:rsidR="00314DDB" w:rsidRPr="001A3C97">
        <w:rPr>
          <w:rFonts w:ascii="Times New Roman" w:hAnsi="Times New Roman" w:cs="Times New Roman"/>
          <w:sz w:val="24"/>
          <w:szCs w:val="24"/>
        </w:rPr>
        <w:t xml:space="preserve"> notable</w:t>
      </w:r>
      <w:r w:rsidR="00B92ACD" w:rsidRPr="001A3C97">
        <w:rPr>
          <w:rFonts w:ascii="Times New Roman" w:hAnsi="Times New Roman" w:cs="Times New Roman"/>
          <w:sz w:val="24"/>
          <w:szCs w:val="24"/>
        </w:rPr>
        <w:t xml:space="preserve"> significant</w:t>
      </w:r>
      <w:r w:rsidR="000367AD" w:rsidRPr="001A3C97">
        <w:rPr>
          <w:rFonts w:ascii="Times New Roman" w:hAnsi="Times New Roman" w:cs="Times New Roman"/>
          <w:sz w:val="24"/>
          <w:szCs w:val="24"/>
        </w:rPr>
        <w:t xml:space="preserve"> declines in nest success during both the incubation and overall nesting periods</w:t>
      </w:r>
      <w:r w:rsidR="00314DDB" w:rsidRPr="001A3C97">
        <w:rPr>
          <w:rFonts w:ascii="Times New Roman" w:hAnsi="Times New Roman" w:cs="Times New Roman"/>
          <w:sz w:val="24"/>
          <w:szCs w:val="24"/>
        </w:rPr>
        <w:t xml:space="preserve"> </w:t>
      </w:r>
      <w:r w:rsidR="000367AD" w:rsidRPr="001A3C97">
        <w:rPr>
          <w:rFonts w:ascii="Times New Roman" w:hAnsi="Times New Roman" w:cs="Times New Roman"/>
          <w:sz w:val="24"/>
          <w:szCs w:val="24"/>
        </w:rPr>
        <w:t xml:space="preserve">within the actively harvested landscape. </w:t>
      </w:r>
      <w:r w:rsidR="000238A8" w:rsidRPr="001A3C97">
        <w:rPr>
          <w:rFonts w:ascii="Times New Roman" w:hAnsi="Times New Roman" w:cs="Times New Roman"/>
          <w:sz w:val="24"/>
          <w:szCs w:val="24"/>
        </w:rPr>
        <w:t>This result echoed the findings of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who tracked nest success in the WERF and used a similar dataset spanning 1996–1998, 2001–2003, and 2007–2009.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xml:space="preserve">) found few differences in nest success among harvest types within the WERF, but wood thrush nest success significantly declined from 1996–1998 to 2007–2009. </w:t>
      </w:r>
      <w:r w:rsidR="00C91112" w:rsidRPr="001A3C97">
        <w:rPr>
          <w:rFonts w:ascii="Times New Roman" w:hAnsi="Times New Roman" w:cs="Times New Roman"/>
          <w:sz w:val="24"/>
          <w:szCs w:val="24"/>
        </w:rPr>
        <w:t>Another study also measured</w:t>
      </w:r>
      <w:r w:rsidR="003D1A64" w:rsidRPr="001A3C97">
        <w:rPr>
          <w:rFonts w:ascii="Times New Roman" w:hAnsi="Times New Roman" w:cs="Times New Roman"/>
          <w:sz w:val="24"/>
        </w:rPr>
        <w:t xml:space="preserve"> nest success of wood thrushes in the Monongahela National Forest in West Virginia</w:t>
      </w:r>
      <w:r w:rsidR="000238A8" w:rsidRPr="001A3C97">
        <w:rPr>
          <w:rFonts w:ascii="Times New Roman" w:hAnsi="Times New Roman" w:cs="Times New Roman"/>
          <w:sz w:val="24"/>
        </w:rPr>
        <w:t xml:space="preserve"> and found that </w:t>
      </w:r>
      <w:r w:rsidR="00C91112" w:rsidRPr="001A3C97">
        <w:rPr>
          <w:rFonts w:ascii="Times New Roman" w:hAnsi="Times New Roman" w:cs="Times New Roman"/>
          <w:sz w:val="24"/>
        </w:rPr>
        <w:t xml:space="preserve">nest success </w:t>
      </w:r>
      <w:r w:rsidR="003D1A64" w:rsidRPr="001A3C97">
        <w:rPr>
          <w:rFonts w:ascii="Times New Roman" w:hAnsi="Times New Roman" w:cs="Times New Roman"/>
          <w:sz w:val="24"/>
        </w:rPr>
        <w:t xml:space="preserve">was positively associated with mature forest patches and negatively related to open habitat occurring in the landscape </w:t>
      </w:r>
      <w:r w:rsidR="003D1A64"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3D1A64"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(Williams 2002)</w:t>
      </w:r>
      <w:r w:rsidR="003D1A64" w:rsidRPr="001A3C97">
        <w:rPr>
          <w:rFonts w:ascii="Times New Roman" w:hAnsi="Times New Roman" w:cs="Times New Roman"/>
          <w:sz w:val="24"/>
        </w:rPr>
        <w:fldChar w:fldCharType="end"/>
      </w:r>
      <w:r w:rsidR="003D1A64" w:rsidRPr="001A3C97">
        <w:rPr>
          <w:rFonts w:ascii="Times New Roman" w:hAnsi="Times New Roman" w:cs="Times New Roman"/>
          <w:sz w:val="24"/>
        </w:rPr>
        <w:t>.</w:t>
      </w:r>
      <w:r w:rsidR="000057AC" w:rsidRPr="001A3C97">
        <w:rPr>
          <w:rFonts w:ascii="Times New Roman" w:hAnsi="Times New Roman" w:cs="Times New Roman"/>
          <w:sz w:val="24"/>
          <w:szCs w:val="24"/>
        </w:rPr>
        <w:t xml:space="preserve"> </w:t>
      </w:r>
      <w:r w:rsidR="000238A8" w:rsidRPr="001A3C97">
        <w:rPr>
          <w:rFonts w:ascii="Times New Roman" w:hAnsi="Times New Roman" w:cs="Times New Roman"/>
          <w:sz w:val="24"/>
          <w:szCs w:val="24"/>
        </w:rPr>
        <w:t>Indeed</w:t>
      </w:r>
      <w:r w:rsidR="007F0982" w:rsidRPr="001A3C97">
        <w:rPr>
          <w:rFonts w:ascii="Times New Roman" w:hAnsi="Times New Roman" w:cs="Times New Roman"/>
          <w:sz w:val="24"/>
          <w:szCs w:val="24"/>
        </w:rPr>
        <w:t xml:space="preserve">, decreasing nest success </w:t>
      </w:r>
      <w:r w:rsidR="000238A8" w:rsidRPr="001A3C97">
        <w:rPr>
          <w:rFonts w:ascii="Times New Roman" w:hAnsi="Times New Roman" w:cs="Times New Roman"/>
          <w:sz w:val="24"/>
          <w:szCs w:val="24"/>
        </w:rPr>
        <w:t xml:space="preserve">of a forest-interior species </w:t>
      </w:r>
      <w:r w:rsidR="007F0982" w:rsidRPr="001A3C97">
        <w:rPr>
          <w:rFonts w:ascii="Times New Roman" w:hAnsi="Times New Roman" w:cs="Times New Roman"/>
          <w:sz w:val="24"/>
          <w:szCs w:val="24"/>
        </w:rPr>
        <w:t>in the actively harvested landscape, which had higher edge density created by roads and higher intensity harvests, is consistent with expected negative edge effect</w:t>
      </w:r>
      <w:r w:rsidR="00B92ACD" w:rsidRPr="001A3C97">
        <w:rPr>
          <w:rFonts w:ascii="Times New Roman" w:hAnsi="Times New Roman" w:cs="Times New Roman"/>
          <w:sz w:val="24"/>
          <w:szCs w:val="24"/>
        </w:rPr>
        <w:t>s, such as</w:t>
      </w:r>
      <w:r w:rsidR="007F0982" w:rsidRPr="001A3C97">
        <w:rPr>
          <w:rFonts w:ascii="Times New Roman" w:hAnsi="Times New Roman" w:cs="Times New Roman"/>
          <w:sz w:val="24"/>
          <w:szCs w:val="24"/>
        </w:rPr>
        <w:t xml:space="preserve"> increased nest predator presence and movement</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{"citationItems":[{"id":"ITEM-1","itemData":{"DOI":"10.2307/1938540","ISSN":"00129658","abstract":"Observations of 21 species of open-nesting passerines breeding in contiguous field and forest habitats at Rose Lake Wildlife Research Area, Michigan, were made during 1974 and 1975. Data were collected on nest dispersion, clutch-size, and fledging success in relation ...\\n","author":[{"dropping-particle":"","family":"Gates","given":"J. Edward","non-dropping-particle":"","parse-names":false,"suffix":""},{"dropping-particle":"","family":"Gysel","given":"Leslie W.","non-dropping-particle":"","parse-names":false,"suffix":""}],"container-title":"Ecology","id":"ITEM-1","issue":"5","issued":{"date-parts":[["1978","8","1"]]},"page":"871-883","publisher":"Wiley","title":"Avian Nest Dispersion and Fledging Success in Field-Forest Ecotones","type":"article-journal","volume":"59"},"uris":["http://www.mendeley.com/documents/?uuid=4881eefa-e7fb-3e2d-adfd-8fbdaeb0b5ab"]},{"id":"ITEM-2","itemData":{"ISSN":"08860882","abstract":"The authors discuss effects of habitat fragmentation on neotropical migrants. They focus on permanent habitat fragmentation, where isolated remnants of once broadly occurring vegetation types exist within a matrix of dramatically altered habitat. The authors discuss problems associated with habitat fragmentation including habitat loss, edge effects, nest predation, and interspecific competition. They offer management guidelines for providing quality breeding habitat for neotropical migrant songbirds.","author":[{"dropping-particle":"","family":"Faaborg","given":"J.","non-dropping-particle":"","parse-names":false,"suffix":""},{"dropping-particle":"","family":"Brittingham","given":"M.","non-dropping-particle":"","parse-names":false,"suffix":""},{"dropping-particle":"","family":"Donovan","given":"T.","non-dropping-particle":"","parse-names":false,"suffix":""},{"dropping-particle":"","family":"Blake","given":"J.","non-dropping-particle":"","parse-names":false,"suffix":""}],"container-title":"NCASI Technical Bulletin","id":"ITEM-2","issue":"781 I","issued":{"date-parts":[["1999"]]},"number-of-pages":"158","title":"Habitat fragmentation in the temperate zone","type":"book"},"uris":["http://www.mendeley.com/documents/?uuid=724fc2c1-4823-3421-afb0-0ad4b59029f1"]}],"mendeley":{"formattedCitation":"(Gates and Gysel 1978, Faaborg et al. 1999)","plainTextFormattedCitation":"(Gates and Gysel 1978, Faaborg et al. 1999)","previouslyFormattedCitation":"(Gates and Gysel 1978, Faaborg et al. 1999)"},"properties":{"noteIndex":0},"schema":"https://github.com/citation-style-language/schema/raw/master/csl-citation.json"}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(Gates and Gysel 1978, Faaborg et al. 1999)</w:t>
      </w:r>
      <w:r w:rsidR="00A929FD" w:rsidRPr="001A3C97">
        <w:rPr>
          <w:rFonts w:ascii="Times New Roman" w:hAnsi="Times New Roman" w:cs="Times New Roman"/>
          <w:sz w:val="24"/>
          <w:szCs w:val="24"/>
        </w:rPr>
        <w:fldChar w:fldCharType="end"/>
      </w:r>
      <w:r w:rsidR="007F0982" w:rsidRPr="001A3C97">
        <w:rPr>
          <w:rFonts w:ascii="Times New Roman" w:hAnsi="Times New Roman" w:cs="Times New Roman"/>
          <w:sz w:val="24"/>
          <w:szCs w:val="24"/>
        </w:rPr>
        <w:t>.</w:t>
      </w:r>
    </w:p>
    <w:p w14:paraId="2632CFBA" w14:textId="52A42D27" w:rsidR="007029BE" w:rsidRPr="001A3C97" w:rsidRDefault="0031552F" w:rsidP="00690BAC">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Overall, songbird diversity and abundance tended to slightly increase over time in the actively harvested landscape and tended to </w:t>
      </w:r>
      <w:r w:rsidR="00F97D00" w:rsidRPr="001A3C97">
        <w:rPr>
          <w:rFonts w:ascii="Times New Roman" w:hAnsi="Times New Roman" w:cs="Times New Roman"/>
          <w:sz w:val="24"/>
          <w:szCs w:val="24"/>
        </w:rPr>
        <w:t xml:space="preserve">slightly </w:t>
      </w:r>
      <w:r w:rsidRPr="001A3C97">
        <w:rPr>
          <w:rFonts w:ascii="Times New Roman" w:hAnsi="Times New Roman" w:cs="Times New Roman"/>
          <w:sz w:val="24"/>
          <w:szCs w:val="24"/>
        </w:rPr>
        <w:t xml:space="preserve">decrease over time in the minimally harvested landscape. The positive trends in the actively harvested landscape were likely due to </w:t>
      </w:r>
      <w:r w:rsidR="004155E1" w:rsidRPr="001A3C97">
        <w:rPr>
          <w:rFonts w:ascii="Times New Roman" w:hAnsi="Times New Roman" w:cs="Times New Roman"/>
          <w:sz w:val="24"/>
          <w:szCs w:val="24"/>
        </w:rPr>
        <w:t>increased</w:t>
      </w:r>
      <w:r w:rsidRPr="001A3C97">
        <w:rPr>
          <w:rFonts w:ascii="Times New Roman" w:hAnsi="Times New Roman" w:cs="Times New Roman"/>
          <w:sz w:val="24"/>
          <w:szCs w:val="24"/>
        </w:rPr>
        <w:t xml:space="preserve"> habitat diversity, both spatially and structurally. Clear-cutting and heavily partial harvests can create breeding and post-breeding habitat for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and </w:t>
      </w:r>
      <w:r w:rsidR="004155E1" w:rsidRPr="001A3C97">
        <w:rPr>
          <w:rFonts w:ascii="Times New Roman" w:hAnsi="Times New Roman" w:cs="Times New Roman"/>
          <w:sz w:val="24"/>
          <w:szCs w:val="24"/>
        </w:rPr>
        <w:t>post-</w:t>
      </w:r>
      <w:r w:rsidRPr="001A3C97">
        <w:rPr>
          <w:rFonts w:ascii="Times New Roman" w:hAnsi="Times New Roman" w:cs="Times New Roman"/>
          <w:sz w:val="24"/>
          <w:szCs w:val="24"/>
        </w:rPr>
        <w:t>breeding habitat for forest-interior and forest-gap species. Light partial harvests can additionally create breeding habitat for forest-gap species.</w:t>
      </w:r>
      <w:r w:rsidR="00412D20" w:rsidRPr="001A3C97">
        <w:rPr>
          <w:rFonts w:ascii="Times New Roman" w:hAnsi="Times New Roman" w:cs="Times New Roman"/>
          <w:sz w:val="24"/>
          <w:szCs w:val="24"/>
        </w:rPr>
        <w:t xml:space="preserve"> However, the reproductive success of an area-sensitive forest-interior species declined over time in the actively harvested landscape, indicating a potential conservation issue.</w:t>
      </w:r>
      <w:r w:rsidR="003F26E6" w:rsidRPr="001A3C97">
        <w:rPr>
          <w:rFonts w:ascii="Times New Roman" w:hAnsi="Times New Roman" w:cs="Times New Roman"/>
          <w:sz w:val="24"/>
          <w:szCs w:val="24"/>
        </w:rPr>
        <w:t xml:space="preserve"> </w:t>
      </w:r>
      <w:r w:rsidR="004155E1" w:rsidRPr="001A3C97">
        <w:rPr>
          <w:rFonts w:ascii="Times New Roman" w:hAnsi="Times New Roman" w:cs="Times New Roman"/>
          <w:sz w:val="24"/>
          <w:szCs w:val="24"/>
        </w:rPr>
        <w:t>Possible</w:t>
      </w:r>
      <w:r w:rsidR="007528A7" w:rsidRPr="001A3C97">
        <w:rPr>
          <w:rFonts w:ascii="Times New Roman" w:hAnsi="Times New Roman" w:cs="Times New Roman"/>
          <w:sz w:val="24"/>
          <w:szCs w:val="24"/>
        </w:rPr>
        <w:t xml:space="preserve"> mitigating actions include matching harvest intensity to levels of natural disturbance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050109" w:rsidRPr="001A3C97">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(Drapeau et al. 2000)</w:t>
      </w:r>
      <w:r w:rsidR="00E43058" w:rsidRPr="001A3C97">
        <w:rPr>
          <w:rFonts w:ascii="Times New Roman" w:hAnsi="Times New Roman" w:cs="Times New Roman"/>
          <w:sz w:val="24"/>
          <w:szCs w:val="24"/>
        </w:rPr>
        <w:fldChar w:fldCharType="end"/>
      </w:r>
      <w:r w:rsidR="007528A7" w:rsidRPr="001A3C97">
        <w:rPr>
          <w:rFonts w:ascii="Times New Roman" w:hAnsi="Times New Roman" w:cs="Times New Roman"/>
          <w:sz w:val="24"/>
          <w:szCs w:val="24"/>
        </w:rPr>
        <w:t>, reducing the amount of edge</w:t>
      </w:r>
      <w:r w:rsidR="00065F72" w:rsidRPr="001A3C97">
        <w:rPr>
          <w:rFonts w:ascii="Times New Roman" w:hAnsi="Times New Roman" w:cs="Times New Roman"/>
          <w:sz w:val="24"/>
          <w:szCs w:val="24"/>
        </w:rPr>
        <w:t xml:space="preserve"> from roads and timber harvests</w:t>
      </w:r>
      <w:r w:rsidR="007528A7" w:rsidRPr="001A3C97">
        <w:rPr>
          <w:rFonts w:ascii="Times New Roman" w:hAnsi="Times New Roman" w:cs="Times New Roman"/>
          <w:sz w:val="24"/>
          <w:szCs w:val="24"/>
        </w:rPr>
        <w:t xml:space="preserve">, </w:t>
      </w:r>
      <w:r w:rsidR="00065F72" w:rsidRPr="001A3C97">
        <w:rPr>
          <w:rFonts w:ascii="Times New Roman" w:hAnsi="Times New Roman" w:cs="Times New Roman"/>
          <w:sz w:val="24"/>
          <w:szCs w:val="24"/>
        </w:rPr>
        <w:t xml:space="preserve">and keeping overall </w:t>
      </w:r>
      <w:r w:rsidR="00E730F7" w:rsidRPr="001A3C97">
        <w:rPr>
          <w:rFonts w:ascii="Times New Roman" w:hAnsi="Times New Roman" w:cs="Times New Roman"/>
          <w:sz w:val="24"/>
          <w:szCs w:val="24"/>
        </w:rPr>
        <w:t xml:space="preserve">area of </w:t>
      </w:r>
      <w:r w:rsidR="00065F72" w:rsidRPr="001A3C97">
        <w:rPr>
          <w:rFonts w:ascii="Times New Roman" w:hAnsi="Times New Roman" w:cs="Times New Roman"/>
          <w:sz w:val="24"/>
          <w:szCs w:val="24"/>
        </w:rPr>
        <w:t>harvest</w:t>
      </w:r>
      <w:r w:rsidR="00A24406" w:rsidRPr="001A3C97">
        <w:rPr>
          <w:rFonts w:ascii="Times New Roman" w:hAnsi="Times New Roman" w:cs="Times New Roman"/>
          <w:sz w:val="24"/>
          <w:szCs w:val="24"/>
        </w:rPr>
        <w:t>ed</w:t>
      </w:r>
      <w:r w:rsidR="00065F72" w:rsidRPr="001A3C97">
        <w:rPr>
          <w:rFonts w:ascii="Times New Roman" w:hAnsi="Times New Roman" w:cs="Times New Roman"/>
          <w:sz w:val="24"/>
          <w:szCs w:val="24"/>
        </w:rPr>
        <w:t xml:space="preserve"> </w:t>
      </w:r>
      <w:r w:rsidR="00E730F7" w:rsidRPr="001A3C97">
        <w:rPr>
          <w:rFonts w:ascii="Times New Roman" w:hAnsi="Times New Roman" w:cs="Times New Roman"/>
          <w:sz w:val="24"/>
          <w:szCs w:val="24"/>
        </w:rPr>
        <w:t>forest stands</w:t>
      </w:r>
      <w:r w:rsidR="00065F72" w:rsidRPr="001A3C97">
        <w:rPr>
          <w:rFonts w:ascii="Times New Roman" w:hAnsi="Times New Roman" w:cs="Times New Roman"/>
          <w:sz w:val="24"/>
          <w:szCs w:val="24"/>
        </w:rPr>
        <w:t xml:space="preserve"> below a specified threshold</w:t>
      </w:r>
      <w:r w:rsidR="00391B73" w:rsidRPr="001A3C97">
        <w:rPr>
          <w:rFonts w:ascii="Times New Roman" w:hAnsi="Times New Roman" w:cs="Times New Roman"/>
          <w:sz w:val="24"/>
          <w:szCs w:val="24"/>
        </w:rPr>
        <w:t xml:space="preserve"> within the landscape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E43058"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(Becker et al. 2011)</w:t>
      </w:r>
      <w:r w:rsidR="00E43058" w:rsidRPr="001A3C97">
        <w:rPr>
          <w:rFonts w:ascii="Times New Roman" w:hAnsi="Times New Roman" w:cs="Times New Roman"/>
          <w:sz w:val="24"/>
          <w:szCs w:val="24"/>
        </w:rPr>
        <w:fldChar w:fldCharType="end"/>
      </w:r>
      <w:r w:rsidR="00065F72" w:rsidRPr="001A3C97">
        <w:rPr>
          <w:rFonts w:ascii="Times New Roman" w:hAnsi="Times New Roman" w:cs="Times New Roman"/>
          <w:sz w:val="24"/>
          <w:szCs w:val="24"/>
        </w:rPr>
        <w:t>.</w:t>
      </w:r>
    </w:p>
    <w:p w14:paraId="14FBC9F0" w14:textId="3C579CB7" w:rsidR="00AD244F" w:rsidRPr="001A3C97" w:rsidRDefault="003F26E6" w:rsidP="004354D7">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While my results </w:t>
      </w:r>
      <w:r w:rsidR="000B34EC" w:rsidRPr="001A3C97">
        <w:rPr>
          <w:rFonts w:ascii="Times New Roman" w:hAnsi="Times New Roman" w:cs="Times New Roman"/>
          <w:sz w:val="24"/>
          <w:szCs w:val="24"/>
        </w:rPr>
        <w:t>are</w:t>
      </w:r>
      <w:r w:rsidRPr="001A3C97">
        <w:rPr>
          <w:rFonts w:ascii="Times New Roman" w:hAnsi="Times New Roman" w:cs="Times New Roman"/>
          <w:sz w:val="24"/>
          <w:szCs w:val="24"/>
        </w:rPr>
        <w:t xml:space="preserve"> specific to my 2 study areas, they may </w:t>
      </w:r>
      <w:commentRangeStart w:id="38"/>
      <w:r w:rsidRPr="001A3C97">
        <w:rPr>
          <w:rFonts w:ascii="Times New Roman" w:hAnsi="Times New Roman" w:cs="Times New Roman"/>
          <w:sz w:val="24"/>
          <w:szCs w:val="24"/>
        </w:rPr>
        <w:t>reflect broad temporal trends for forested landscapes within the Central Appalachians</w:t>
      </w:r>
      <w:r w:rsidR="00D3079B" w:rsidRPr="001A3C97">
        <w:rPr>
          <w:rFonts w:ascii="Times New Roman" w:hAnsi="Times New Roman" w:cs="Times New Roman"/>
          <w:sz w:val="24"/>
          <w:szCs w:val="24"/>
        </w:rPr>
        <w:t xml:space="preserve"> and therefore provide valuable insight </w:t>
      </w:r>
      <w:commentRangeEnd w:id="38"/>
      <w:r w:rsidR="00276C1F">
        <w:rPr>
          <w:rStyle w:val="CommentReference"/>
        </w:rPr>
        <w:commentReference w:id="38"/>
      </w:r>
      <w:r w:rsidR="00D3079B" w:rsidRPr="001A3C97">
        <w:rPr>
          <w:rFonts w:ascii="Times New Roman" w:hAnsi="Times New Roman" w:cs="Times New Roman"/>
          <w:sz w:val="24"/>
          <w:szCs w:val="24"/>
        </w:rPr>
        <w:t>to applying landscape-scale forest management in this region.</w:t>
      </w:r>
      <w:r w:rsidR="00AD244F" w:rsidRPr="001A3C97">
        <w:rPr>
          <w:rFonts w:ascii="Times New Roman" w:hAnsi="Times New Roman" w:cs="Times New Roman"/>
          <w:sz w:val="24"/>
          <w:szCs w:val="24"/>
        </w:rPr>
        <w:t xml:space="preserve"> It would be interesting to </w:t>
      </w:r>
      <w:r w:rsidR="00EE64BD" w:rsidRPr="001A3C97">
        <w:rPr>
          <w:rFonts w:ascii="Times New Roman" w:hAnsi="Times New Roman" w:cs="Times New Roman"/>
          <w:sz w:val="24"/>
          <w:szCs w:val="24"/>
        </w:rPr>
        <w:t xml:space="preserve">supplement </w:t>
      </w:r>
      <w:r w:rsidR="00EE64BD" w:rsidRPr="001A3C97">
        <w:rPr>
          <w:rFonts w:ascii="Times New Roman" w:hAnsi="Times New Roman" w:cs="Times New Roman"/>
          <w:sz w:val="24"/>
          <w:szCs w:val="24"/>
        </w:rPr>
        <w:lastRenderedPageBreak/>
        <w:t>my findings with an investigation of</w:t>
      </w:r>
      <w:r w:rsidR="00AD244F" w:rsidRPr="001A3C97">
        <w:rPr>
          <w:rFonts w:ascii="Times New Roman" w:hAnsi="Times New Roman" w:cs="Times New Roman"/>
          <w:sz w:val="24"/>
          <w:szCs w:val="24"/>
        </w:rPr>
        <w:t xml:space="preserve"> long-term trends in landscapes </w:t>
      </w:r>
      <w:r w:rsidR="00EE64BD" w:rsidRPr="001A3C97">
        <w:rPr>
          <w:rFonts w:ascii="Times New Roman" w:hAnsi="Times New Roman" w:cs="Times New Roman"/>
          <w:sz w:val="24"/>
          <w:szCs w:val="24"/>
        </w:rPr>
        <w:t>across a more extensive spectrum of</w:t>
      </w:r>
      <w:r w:rsidR="00AD244F" w:rsidRPr="001A3C97">
        <w:rPr>
          <w:rFonts w:ascii="Times New Roman" w:hAnsi="Times New Roman" w:cs="Times New Roman"/>
          <w:sz w:val="24"/>
          <w:szCs w:val="24"/>
        </w:rPr>
        <w:t xml:space="preserve"> timber harvest intensity</w:t>
      </w:r>
      <w:r w:rsidR="00F52EAB" w:rsidRPr="001A3C97">
        <w:rPr>
          <w:rFonts w:ascii="Times New Roman" w:hAnsi="Times New Roman" w:cs="Times New Roman"/>
          <w:sz w:val="24"/>
          <w:szCs w:val="24"/>
        </w:rPr>
        <w:t xml:space="preserve"> </w:t>
      </w:r>
      <w:r w:rsidR="00EE64BD" w:rsidRPr="001A3C97">
        <w:rPr>
          <w:rFonts w:ascii="Times New Roman" w:hAnsi="Times New Roman" w:cs="Times New Roman"/>
          <w:sz w:val="24"/>
          <w:szCs w:val="24"/>
        </w:rPr>
        <w:t xml:space="preserve">levels </w:t>
      </w:r>
      <w:r w:rsidR="00F52EAB" w:rsidRPr="001A3C97">
        <w:rPr>
          <w:rFonts w:ascii="Times New Roman" w:hAnsi="Times New Roman" w:cs="Times New Roman"/>
          <w:sz w:val="24"/>
          <w:szCs w:val="24"/>
        </w:rPr>
        <w:t>in terms of total area harvested and harvest types</w:t>
      </w:r>
      <w:r w:rsidR="00A24406" w:rsidRPr="001A3C97">
        <w:rPr>
          <w:rFonts w:ascii="Times New Roman" w:hAnsi="Times New Roman" w:cs="Times New Roman"/>
          <w:sz w:val="24"/>
          <w:szCs w:val="24"/>
        </w:rPr>
        <w:t xml:space="preserve">. </w:t>
      </w:r>
      <w:r w:rsidR="004354D7" w:rsidRPr="001A3C97">
        <w:rPr>
          <w:rFonts w:ascii="Times New Roman" w:hAnsi="Times New Roman" w:cs="Times New Roman"/>
          <w:sz w:val="24"/>
          <w:szCs w:val="24"/>
        </w:rPr>
        <w:t xml:space="preserve">Furthermore, I can only </w:t>
      </w:r>
      <w:commentRangeStart w:id="39"/>
      <w:r w:rsidR="004354D7" w:rsidRPr="001A3C97">
        <w:rPr>
          <w:rFonts w:ascii="Times New Roman" w:hAnsi="Times New Roman" w:cs="Times New Roman"/>
          <w:sz w:val="24"/>
          <w:szCs w:val="24"/>
        </w:rPr>
        <w:t>speculate at the finer-scale reasons for diverging temporal trends in the actively harvested landscape and minimally harvested</w:t>
      </w:r>
      <w:commentRangeEnd w:id="39"/>
      <w:r w:rsidR="00276C1F">
        <w:rPr>
          <w:rStyle w:val="CommentReference"/>
        </w:rPr>
        <w:commentReference w:id="39"/>
      </w:r>
      <w:r w:rsidR="004354D7" w:rsidRPr="001A3C97">
        <w:rPr>
          <w:rFonts w:ascii="Times New Roman" w:hAnsi="Times New Roman" w:cs="Times New Roman"/>
          <w:sz w:val="24"/>
          <w:szCs w:val="24"/>
        </w:rPr>
        <w:t xml:space="preserve"> landscape. M</w:t>
      </w:r>
      <w:r w:rsidR="00AD244F" w:rsidRPr="001A3C97">
        <w:rPr>
          <w:rFonts w:ascii="Times New Roman" w:hAnsi="Times New Roman" w:cs="Times New Roman"/>
          <w:sz w:val="24"/>
          <w:szCs w:val="24"/>
        </w:rPr>
        <w:t xml:space="preserve">ore research is needed to understand the specific mechanisms driving </w:t>
      </w:r>
      <w:r w:rsidR="004354D7" w:rsidRPr="001A3C97">
        <w:rPr>
          <w:rFonts w:ascii="Times New Roman" w:hAnsi="Times New Roman" w:cs="Times New Roman"/>
          <w:sz w:val="24"/>
          <w:szCs w:val="24"/>
        </w:rPr>
        <w:t>varying</w:t>
      </w:r>
      <w:r w:rsidR="00AD244F" w:rsidRPr="001A3C97">
        <w:rPr>
          <w:rFonts w:ascii="Times New Roman" w:hAnsi="Times New Roman" w:cs="Times New Roman"/>
          <w:sz w:val="24"/>
          <w:szCs w:val="24"/>
        </w:rPr>
        <w:t xml:space="preserve"> temporal trends in species communities and populations in different landscapes.</w:t>
      </w:r>
    </w:p>
    <w:p w14:paraId="6BFA69CA" w14:textId="75B40C95" w:rsidR="00C422E0" w:rsidRPr="001A3C97" w:rsidRDefault="00C422E0" w:rsidP="00A81645">
      <w:pPr>
        <w:spacing w:line="276" w:lineRule="auto"/>
        <w:rPr>
          <w:rFonts w:ascii="Times New Roman" w:hAnsi="Times New Roman" w:cs="Times New Roman"/>
          <w:b/>
          <w:bCs/>
          <w:sz w:val="24"/>
          <w:szCs w:val="24"/>
        </w:rPr>
      </w:pPr>
      <w:commentRangeStart w:id="40"/>
      <w:r w:rsidRPr="001A3C97">
        <w:rPr>
          <w:rFonts w:ascii="Times New Roman" w:hAnsi="Times New Roman" w:cs="Times New Roman"/>
          <w:b/>
          <w:bCs/>
          <w:sz w:val="24"/>
          <w:szCs w:val="24"/>
        </w:rPr>
        <w:t>Conclusions</w:t>
      </w:r>
      <w:commentRangeEnd w:id="40"/>
      <w:r w:rsidR="003F783B">
        <w:rPr>
          <w:rStyle w:val="CommentReference"/>
        </w:rPr>
        <w:commentReference w:id="40"/>
      </w:r>
    </w:p>
    <w:p w14:paraId="2BF88AAD" w14:textId="38EC36E5" w:rsidR="0060043F" w:rsidRPr="001A3C97" w:rsidRDefault="00686219" w:rsidP="004C1654">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Here, I establish that </w:t>
      </w:r>
      <w:commentRangeStart w:id="41"/>
      <w:r w:rsidRPr="001A3C97">
        <w:rPr>
          <w:rFonts w:ascii="Times New Roman" w:hAnsi="Times New Roman" w:cs="Times New Roman"/>
          <w:sz w:val="24"/>
          <w:szCs w:val="24"/>
        </w:rPr>
        <w:t xml:space="preserve">landscape-scale harvest intensity </w:t>
      </w:r>
      <w:r w:rsidR="00E23862" w:rsidRPr="001A3C97">
        <w:rPr>
          <w:rFonts w:ascii="Times New Roman" w:hAnsi="Times New Roman" w:cs="Times New Roman"/>
          <w:sz w:val="24"/>
          <w:szCs w:val="24"/>
        </w:rPr>
        <w:t xml:space="preserve">can </w:t>
      </w:r>
      <w:r w:rsidR="00216937" w:rsidRPr="001A3C97">
        <w:rPr>
          <w:rFonts w:ascii="Times New Roman" w:hAnsi="Times New Roman" w:cs="Times New Roman"/>
          <w:sz w:val="24"/>
          <w:szCs w:val="24"/>
        </w:rPr>
        <w:t>influence</w:t>
      </w:r>
      <w:r w:rsidRPr="001A3C97">
        <w:rPr>
          <w:rFonts w:ascii="Times New Roman" w:hAnsi="Times New Roman" w:cs="Times New Roman"/>
          <w:sz w:val="24"/>
          <w:szCs w:val="24"/>
        </w:rPr>
        <w:t xml:space="preserve"> trends in songbird diversity, abundance, and reproductive success over time</w:t>
      </w:r>
      <w:commentRangeEnd w:id="41"/>
      <w:r w:rsidR="00BC3B2F">
        <w:rPr>
          <w:rStyle w:val="CommentReference"/>
        </w:rPr>
        <w:commentReference w:id="41"/>
      </w:r>
      <w:r w:rsidRPr="001A3C97">
        <w:rPr>
          <w:rFonts w:ascii="Times New Roman" w:hAnsi="Times New Roman" w:cs="Times New Roman"/>
          <w:sz w:val="24"/>
          <w:szCs w:val="24"/>
        </w:rPr>
        <w:t>.</w:t>
      </w:r>
      <w:r w:rsidR="001923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results of this study are valuable for understanding how to </w:t>
      </w:r>
      <w:r w:rsidR="00A5503F" w:rsidRPr="001A3C97">
        <w:rPr>
          <w:rFonts w:ascii="Times New Roman" w:hAnsi="Times New Roman" w:cs="Times New Roman"/>
          <w:sz w:val="24"/>
          <w:szCs w:val="24"/>
        </w:rPr>
        <w:t>balance the management of</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forested</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landscapes</w:t>
      </w:r>
      <w:r w:rsidRPr="001A3C97">
        <w:rPr>
          <w:rFonts w:ascii="Times New Roman" w:hAnsi="Times New Roman" w:cs="Times New Roman"/>
          <w:sz w:val="24"/>
          <w:szCs w:val="24"/>
        </w:rPr>
        <w:t xml:space="preserve"> for a diversity of </w:t>
      </w:r>
      <w:r w:rsidR="0019235B" w:rsidRPr="001A3C97">
        <w:rPr>
          <w:rFonts w:ascii="Times New Roman" w:hAnsi="Times New Roman" w:cs="Times New Roman"/>
          <w:sz w:val="24"/>
          <w:szCs w:val="24"/>
        </w:rPr>
        <w:t xml:space="preserve">breeding </w:t>
      </w:r>
      <w:r w:rsidRPr="001A3C97">
        <w:rPr>
          <w:rFonts w:ascii="Times New Roman" w:hAnsi="Times New Roman" w:cs="Times New Roman"/>
          <w:sz w:val="24"/>
          <w:szCs w:val="24"/>
        </w:rPr>
        <w:t>songbird species</w:t>
      </w:r>
      <w:r w:rsidR="0019235B" w:rsidRPr="001A3C97">
        <w:rPr>
          <w:rFonts w:ascii="Times New Roman" w:hAnsi="Times New Roman" w:cs="Times New Roman"/>
          <w:sz w:val="24"/>
          <w:szCs w:val="24"/>
        </w:rPr>
        <w:t xml:space="preserve"> with different habitat associations</w:t>
      </w:r>
      <w:r w:rsidR="00E23862" w:rsidRPr="001A3C97">
        <w:rPr>
          <w:rFonts w:ascii="Times New Roman" w:hAnsi="Times New Roman" w:cs="Times New Roman"/>
          <w:sz w:val="24"/>
          <w:szCs w:val="24"/>
        </w:rPr>
        <w:t>,</w:t>
      </w:r>
      <w:r w:rsidR="001C5C6C" w:rsidRPr="001A3C97">
        <w:rPr>
          <w:rFonts w:ascii="Times New Roman" w:hAnsi="Times New Roman" w:cs="Times New Roman"/>
          <w:sz w:val="24"/>
          <w:szCs w:val="24"/>
        </w:rPr>
        <w:t xml:space="preserve"> and for predicting long-term effects of landscape-scale forest management on those species</w:t>
      </w:r>
      <w:r w:rsidRPr="001A3C97">
        <w:rPr>
          <w:rFonts w:ascii="Times New Roman" w:hAnsi="Times New Roman" w:cs="Times New Roman"/>
          <w:sz w:val="24"/>
          <w:szCs w:val="24"/>
        </w:rPr>
        <w:t xml:space="preserve">. My findings indicate </w:t>
      </w:r>
      <w:r w:rsidR="00A5503F" w:rsidRPr="001A3C97">
        <w:rPr>
          <w:rFonts w:ascii="Times New Roman" w:hAnsi="Times New Roman" w:cs="Times New Roman"/>
          <w:sz w:val="24"/>
          <w:szCs w:val="24"/>
        </w:rPr>
        <w:t xml:space="preserve">that there are distinct benefits and potential negative consequences associated with varying levels of landscape-scale harvest intensity. </w:t>
      </w:r>
      <w:r w:rsidR="0019235B" w:rsidRPr="001A3C97">
        <w:rPr>
          <w:rFonts w:ascii="Times New Roman" w:hAnsi="Times New Roman" w:cs="Times New Roman"/>
          <w:sz w:val="24"/>
          <w:szCs w:val="24"/>
        </w:rPr>
        <w:t xml:space="preserve">Actively harvested landscapes may promote overall species richness, as well as the number (i.e., richness) and abundance of early-successional </w:t>
      </w:r>
      <w:r w:rsidR="004B5503" w:rsidRPr="001A3C97">
        <w:rPr>
          <w:rFonts w:ascii="Times New Roman" w:hAnsi="Times New Roman" w:cs="Times New Roman"/>
          <w:sz w:val="24"/>
          <w:szCs w:val="24"/>
        </w:rPr>
        <w:t>/</w:t>
      </w:r>
      <w:r w:rsidR="0019235B" w:rsidRPr="001A3C97">
        <w:rPr>
          <w:rFonts w:ascii="Times New Roman" w:hAnsi="Times New Roman" w:cs="Times New Roman"/>
          <w:sz w:val="24"/>
          <w:szCs w:val="24"/>
        </w:rPr>
        <w:t xml:space="preserve"> edge-associated species and forest-gap species, but there may be long-term negative effects on nest success of area-sensitive forest-interior species. </w:t>
      </w:r>
      <w:r w:rsidR="00A5503F" w:rsidRPr="001A3C97">
        <w:rPr>
          <w:rFonts w:ascii="Times New Roman" w:hAnsi="Times New Roman" w:cs="Times New Roman"/>
          <w:sz w:val="24"/>
          <w:szCs w:val="24"/>
        </w:rPr>
        <w:t xml:space="preserve">Minimally harvested landscapes may be valuable for certain species of regional conservation concern associated with intact mature forests, but in my study, </w:t>
      </w:r>
      <w:r w:rsidR="0019235B" w:rsidRPr="001A3C97">
        <w:rPr>
          <w:rFonts w:ascii="Times New Roman" w:hAnsi="Times New Roman" w:cs="Times New Roman"/>
          <w:sz w:val="24"/>
          <w:szCs w:val="24"/>
        </w:rPr>
        <w:t xml:space="preserve">forest-interior guild richness </w:t>
      </w:r>
      <w:r w:rsidR="00A5503F" w:rsidRPr="001A3C97">
        <w:rPr>
          <w:rFonts w:ascii="Times New Roman" w:hAnsi="Times New Roman" w:cs="Times New Roman"/>
          <w:sz w:val="24"/>
          <w:szCs w:val="24"/>
        </w:rPr>
        <w:t>and many of the forest-interior and forest-gap species were</w:t>
      </w:r>
      <w:r w:rsidR="0019235B" w:rsidRPr="001A3C97">
        <w:rPr>
          <w:rFonts w:ascii="Times New Roman" w:hAnsi="Times New Roman" w:cs="Times New Roman"/>
          <w:sz w:val="24"/>
          <w:szCs w:val="24"/>
        </w:rPr>
        <w:t xml:space="preserve"> declining in</w:t>
      </w:r>
      <w:r w:rsidR="00A5503F" w:rsidRPr="001A3C97">
        <w:rPr>
          <w:rFonts w:ascii="Times New Roman" w:hAnsi="Times New Roman" w:cs="Times New Roman"/>
          <w:sz w:val="24"/>
          <w:szCs w:val="24"/>
        </w:rPr>
        <w:t xml:space="preserve"> the</w:t>
      </w:r>
      <w:r w:rsidR="0019235B" w:rsidRPr="001A3C97">
        <w:rPr>
          <w:rFonts w:ascii="Times New Roman" w:hAnsi="Times New Roman" w:cs="Times New Roman"/>
          <w:sz w:val="24"/>
          <w:szCs w:val="24"/>
        </w:rPr>
        <w:t xml:space="preserve"> minimally harvested landscape, </w:t>
      </w:r>
      <w:commentRangeStart w:id="42"/>
      <w:commentRangeStart w:id="43"/>
      <w:r w:rsidR="0019235B" w:rsidRPr="001A3C97">
        <w:rPr>
          <w:rFonts w:ascii="Times New Roman" w:hAnsi="Times New Roman" w:cs="Times New Roman"/>
          <w:sz w:val="24"/>
          <w:szCs w:val="24"/>
        </w:rPr>
        <w:t xml:space="preserve">indicating a potential issue in </w:t>
      </w:r>
      <w:r w:rsidR="00D87FF8" w:rsidRPr="001A3C97">
        <w:rPr>
          <w:rFonts w:ascii="Times New Roman" w:hAnsi="Times New Roman" w:cs="Times New Roman"/>
          <w:sz w:val="24"/>
          <w:szCs w:val="24"/>
        </w:rPr>
        <w:t xml:space="preserve">landscape-scale </w:t>
      </w:r>
      <w:r w:rsidR="0019235B" w:rsidRPr="001A3C97">
        <w:rPr>
          <w:rFonts w:ascii="Times New Roman" w:hAnsi="Times New Roman" w:cs="Times New Roman"/>
          <w:sz w:val="24"/>
          <w:szCs w:val="24"/>
        </w:rPr>
        <w:t>management for those species</w:t>
      </w:r>
      <w:commentRangeEnd w:id="42"/>
      <w:r w:rsidR="00BC3B2F">
        <w:rPr>
          <w:rStyle w:val="CommentReference"/>
        </w:rPr>
        <w:commentReference w:id="42"/>
      </w:r>
      <w:commentRangeEnd w:id="43"/>
      <w:r w:rsidR="003F783B">
        <w:rPr>
          <w:rStyle w:val="CommentReference"/>
        </w:rPr>
        <w:commentReference w:id="43"/>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 xml:space="preserve">Based on my results, I advocate for a </w:t>
      </w:r>
      <w:r w:rsidR="004C1654" w:rsidRPr="001A3C97">
        <w:rPr>
          <w:rFonts w:ascii="Times New Roman" w:hAnsi="Times New Roman" w:cs="Times New Roman"/>
          <w:sz w:val="24"/>
          <w:szCs w:val="24"/>
        </w:rPr>
        <w:t>goal-oriented, science-based</w:t>
      </w:r>
      <w:r w:rsidR="0019235B" w:rsidRPr="001A3C97">
        <w:rPr>
          <w:rFonts w:ascii="Times New Roman" w:hAnsi="Times New Roman" w:cs="Times New Roman"/>
          <w:sz w:val="24"/>
          <w:szCs w:val="24"/>
        </w:rPr>
        <w:t xml:space="preserve"> approach to landscape-scale forest management to</w:t>
      </w:r>
      <w:r w:rsidRPr="001A3C97">
        <w:rPr>
          <w:rFonts w:ascii="Times New Roman" w:hAnsi="Times New Roman" w:cs="Times New Roman"/>
          <w:sz w:val="24"/>
          <w:szCs w:val="24"/>
        </w:rPr>
        <w:t xml:space="preserve"> be applied by private landowners, non-governmental organizations, and government agencies.</w:t>
      </w:r>
      <w:r w:rsidR="004C1654" w:rsidRPr="001A3C97">
        <w:rPr>
          <w:rFonts w:ascii="Times New Roman" w:hAnsi="Times New Roman" w:cs="Times New Roman"/>
          <w:sz w:val="24"/>
          <w:szCs w:val="24"/>
        </w:rPr>
        <w:t xml:space="preserve"> </w:t>
      </w:r>
      <w:r w:rsidR="0060043F" w:rsidRPr="001A3C97">
        <w:rPr>
          <w:rFonts w:ascii="Times New Roman" w:hAnsi="Times New Roman" w:cs="Times New Roman"/>
          <w:sz w:val="24"/>
          <w:szCs w:val="24"/>
        </w:rPr>
        <w:t xml:space="preserve">Timber harvest operations can benefit a subset of songbird guilds and species without impacting much of the songbird community, but land managers should be aware of potential negative effects to certain species and be willing to implement mitigation plans that may be necessary to achieve their specific management goals. Furthermore, this study emphasizes the </w:t>
      </w:r>
      <w:r w:rsidR="004C1654" w:rsidRPr="001A3C97">
        <w:rPr>
          <w:rFonts w:ascii="Times New Roman" w:hAnsi="Times New Roman" w:cs="Times New Roman"/>
          <w:sz w:val="24"/>
          <w:szCs w:val="24"/>
        </w:rPr>
        <w:t>value</w:t>
      </w:r>
      <w:r w:rsidR="0060043F" w:rsidRPr="001A3C97">
        <w:rPr>
          <w:rFonts w:ascii="Times New Roman" w:hAnsi="Times New Roman" w:cs="Times New Roman"/>
          <w:sz w:val="24"/>
          <w:szCs w:val="24"/>
        </w:rPr>
        <w:t xml:space="preserve"> of maintaining minimally harvested landscapes to support species of regional conservation concern that require extensive stands of mature forest.</w:t>
      </w:r>
    </w:p>
    <w:p w14:paraId="0AD24D3C" w14:textId="738DA003" w:rsidR="00690BAC" w:rsidRPr="001A3C97" w:rsidRDefault="00E953E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p>
    <w:p w14:paraId="29FD1E45"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t>Acknowledgments</w:t>
      </w:r>
    </w:p>
    <w:p w14:paraId="3826E6A1" w14:textId="767F90F8" w:rsidR="00C422E0" w:rsidRPr="001A3C97" w:rsidRDefault="00C422E0"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This research was supported by the National Science Foundation Graduate Research Fellowship under Grant No. DGE-1102689</w:t>
      </w:r>
      <w:r w:rsidR="000B640A" w:rsidRPr="001A3C97">
        <w:rPr>
          <w:rFonts w:ascii="Times New Roman" w:hAnsi="Times New Roman" w:cs="Times New Roman"/>
          <w:sz w:val="24"/>
          <w:szCs w:val="24"/>
        </w:rPr>
        <w:t xml:space="preserve">. Funding was also provided by West Virginia University through the Ruby Distinguished Doctoral Fellowship and Outstanding Merit Fellowship for Continuing Doctoral Students. </w:t>
      </w:r>
      <w:r w:rsidR="00354091" w:rsidRPr="001A3C97">
        <w:rPr>
          <w:rFonts w:ascii="Times New Roman" w:hAnsi="Times New Roman" w:cs="Times New Roman"/>
          <w:sz w:val="24"/>
          <w:szCs w:val="24"/>
        </w:rPr>
        <w:t>I thank the previous West Virginia University graduate students</w:t>
      </w:r>
      <w:r w:rsidR="00324E9E" w:rsidRPr="001A3C97">
        <w:rPr>
          <w:rFonts w:ascii="Times New Roman" w:hAnsi="Times New Roman" w:cs="Times New Roman"/>
          <w:sz w:val="24"/>
          <w:szCs w:val="24"/>
        </w:rPr>
        <w:t xml:space="preserve"> (including </w:t>
      </w:r>
      <w:r w:rsidR="00795CEC" w:rsidRPr="001A3C97">
        <w:rPr>
          <w:rFonts w:ascii="Times New Roman" w:hAnsi="Times New Roman" w:cs="Times New Roman"/>
          <w:sz w:val="24"/>
          <w:szCs w:val="24"/>
        </w:rPr>
        <w:t xml:space="preserve">Jeffrey V. </w:t>
      </w:r>
      <w:r w:rsidR="006E14B3" w:rsidRPr="001A3C97">
        <w:rPr>
          <w:rFonts w:ascii="Times New Roman" w:hAnsi="Times New Roman" w:cs="Times New Roman"/>
          <w:sz w:val="24"/>
          <w:szCs w:val="24"/>
        </w:rPr>
        <w:t xml:space="preserve">Nichols, </w:t>
      </w:r>
      <w:r w:rsidR="00795CEC" w:rsidRPr="001A3C97">
        <w:rPr>
          <w:rFonts w:ascii="Times New Roman" w:hAnsi="Times New Roman" w:cs="Times New Roman"/>
          <w:sz w:val="24"/>
          <w:szCs w:val="24"/>
        </w:rPr>
        <w:t xml:space="preserve">Jeffrey P. </w:t>
      </w:r>
      <w:r w:rsidR="006E14B3" w:rsidRPr="001A3C97">
        <w:rPr>
          <w:rFonts w:ascii="Times New Roman" w:hAnsi="Times New Roman" w:cs="Times New Roman"/>
          <w:sz w:val="24"/>
          <w:szCs w:val="24"/>
        </w:rPr>
        <w:t xml:space="preserve">Duguay, </w:t>
      </w:r>
      <w:r w:rsidR="00795CEC" w:rsidRPr="001A3C97">
        <w:rPr>
          <w:rFonts w:ascii="Times New Roman" w:hAnsi="Times New Roman" w:cs="Times New Roman"/>
          <w:sz w:val="24"/>
          <w:szCs w:val="24"/>
        </w:rPr>
        <w:t xml:space="preserve">Thomas E. </w:t>
      </w:r>
      <w:proofErr w:type="spellStart"/>
      <w:r w:rsidR="006E14B3" w:rsidRPr="001A3C97">
        <w:rPr>
          <w:rFonts w:ascii="Times New Roman" w:hAnsi="Times New Roman" w:cs="Times New Roman"/>
          <w:sz w:val="24"/>
          <w:szCs w:val="24"/>
        </w:rPr>
        <w:t>Demeo</w:t>
      </w:r>
      <w:proofErr w:type="spellEnd"/>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Gary E. </w:t>
      </w:r>
      <w:r w:rsidR="006E14B3" w:rsidRPr="001A3C97">
        <w:rPr>
          <w:rFonts w:ascii="Times New Roman" w:hAnsi="Times New Roman" w:cs="Times New Roman"/>
          <w:sz w:val="24"/>
          <w:szCs w:val="24"/>
        </w:rPr>
        <w:t>Williams</w:t>
      </w:r>
      <w:r w:rsidR="00795CEC" w:rsidRPr="001A3C97">
        <w:rPr>
          <w:rFonts w:ascii="Times New Roman" w:hAnsi="Times New Roman" w:cs="Times New Roman"/>
          <w:sz w:val="24"/>
          <w:szCs w:val="24"/>
        </w:rPr>
        <w:t xml:space="preserve"> Jr.</w:t>
      </w:r>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Cathy A. </w:t>
      </w:r>
      <w:r w:rsidR="006E14B3" w:rsidRPr="001A3C97">
        <w:rPr>
          <w:rFonts w:ascii="Times New Roman" w:hAnsi="Times New Roman" w:cs="Times New Roman"/>
          <w:sz w:val="24"/>
          <w:szCs w:val="24"/>
        </w:rPr>
        <w:t xml:space="preserve">Weakland, </w:t>
      </w:r>
      <w:r w:rsidR="00795CEC" w:rsidRPr="001A3C97">
        <w:rPr>
          <w:rFonts w:ascii="Times New Roman" w:hAnsi="Times New Roman" w:cs="Times New Roman"/>
          <w:sz w:val="24"/>
          <w:szCs w:val="24"/>
        </w:rPr>
        <w:t xml:space="preserve">Rachel </w:t>
      </w:r>
      <w:r w:rsidR="006E14B3" w:rsidRPr="001A3C97">
        <w:rPr>
          <w:rFonts w:ascii="Times New Roman" w:hAnsi="Times New Roman" w:cs="Times New Roman"/>
          <w:sz w:val="24"/>
          <w:szCs w:val="24"/>
        </w:rPr>
        <w:t xml:space="preserve">Dellinger, </w:t>
      </w:r>
      <w:r w:rsidR="00AB7C1D">
        <w:rPr>
          <w:rFonts w:ascii="Times New Roman" w:hAnsi="Times New Roman" w:cs="Times New Roman"/>
          <w:sz w:val="24"/>
          <w:szCs w:val="24"/>
        </w:rPr>
        <w:t xml:space="preserve">Tim Dellinger, </w:t>
      </w:r>
      <w:r w:rsidR="006E14B3" w:rsidRPr="001A3C97">
        <w:rPr>
          <w:rFonts w:ascii="Times New Roman" w:hAnsi="Times New Roman" w:cs="Times New Roman"/>
          <w:sz w:val="24"/>
          <w:szCs w:val="24"/>
        </w:rPr>
        <w:t>and Doug</w:t>
      </w:r>
      <w:r w:rsidR="00795CEC" w:rsidRPr="001A3C97">
        <w:rPr>
          <w:rFonts w:ascii="Times New Roman" w:hAnsi="Times New Roman" w:cs="Times New Roman"/>
          <w:sz w:val="24"/>
          <w:szCs w:val="24"/>
        </w:rPr>
        <w:t>las</w:t>
      </w:r>
      <w:r w:rsidR="006E14B3" w:rsidRPr="001A3C97">
        <w:rPr>
          <w:rFonts w:ascii="Times New Roman" w:hAnsi="Times New Roman" w:cs="Times New Roman"/>
          <w:sz w:val="24"/>
          <w:szCs w:val="24"/>
        </w:rPr>
        <w:t xml:space="preserve"> Becker)</w:t>
      </w:r>
      <w:r w:rsidR="00354091" w:rsidRPr="001A3C97">
        <w:rPr>
          <w:rFonts w:ascii="Times New Roman" w:hAnsi="Times New Roman" w:cs="Times New Roman"/>
          <w:sz w:val="24"/>
          <w:szCs w:val="24"/>
        </w:rPr>
        <w:t xml:space="preserve"> who were responsible for field data collection</w:t>
      </w:r>
      <w:r w:rsidR="001937B1" w:rsidRPr="001A3C97">
        <w:rPr>
          <w:rFonts w:ascii="Times New Roman" w:hAnsi="Times New Roman" w:cs="Times New Roman"/>
          <w:sz w:val="24"/>
          <w:szCs w:val="24"/>
        </w:rPr>
        <w:t xml:space="preserve"> from 1993–2009</w:t>
      </w:r>
      <w:r w:rsidR="00354091" w:rsidRPr="001A3C97">
        <w:rPr>
          <w:rFonts w:ascii="Times New Roman" w:hAnsi="Times New Roman" w:cs="Times New Roman"/>
          <w:sz w:val="24"/>
          <w:szCs w:val="24"/>
        </w:rPr>
        <w:t xml:space="preserve"> </w:t>
      </w:r>
      <w:r w:rsidR="001937B1" w:rsidRPr="001A3C97">
        <w:rPr>
          <w:rFonts w:ascii="Times New Roman" w:hAnsi="Times New Roman" w:cs="Times New Roman"/>
          <w:sz w:val="24"/>
          <w:szCs w:val="24"/>
        </w:rPr>
        <w:t>in</w:t>
      </w:r>
      <w:r w:rsidR="00354091" w:rsidRPr="001A3C97">
        <w:rPr>
          <w:rFonts w:ascii="Times New Roman" w:hAnsi="Times New Roman" w:cs="Times New Roman"/>
          <w:sz w:val="24"/>
          <w:szCs w:val="24"/>
        </w:rPr>
        <w:t xml:space="preserve"> the </w:t>
      </w:r>
      <w:r w:rsidR="001144EC" w:rsidRPr="001A3C97">
        <w:rPr>
          <w:rFonts w:ascii="Times New Roman" w:hAnsi="Times New Roman" w:cs="Times New Roman"/>
          <w:sz w:val="24"/>
          <w:szCs w:val="24"/>
        </w:rPr>
        <w:t>2</w:t>
      </w:r>
      <w:r w:rsidR="00354091" w:rsidRPr="001A3C97">
        <w:rPr>
          <w:rFonts w:ascii="Times New Roman" w:hAnsi="Times New Roman" w:cs="Times New Roman"/>
          <w:sz w:val="24"/>
          <w:szCs w:val="24"/>
        </w:rPr>
        <w:t xml:space="preserve"> study </w:t>
      </w:r>
      <w:r w:rsidR="001144EC" w:rsidRPr="001A3C97">
        <w:rPr>
          <w:rFonts w:ascii="Times New Roman" w:hAnsi="Times New Roman" w:cs="Times New Roman"/>
          <w:sz w:val="24"/>
          <w:szCs w:val="24"/>
        </w:rPr>
        <w:t>areas</w:t>
      </w:r>
      <w:r w:rsidR="001D0B21" w:rsidRPr="001A3C97">
        <w:rPr>
          <w:rFonts w:ascii="Times New Roman" w:hAnsi="Times New Roman" w:cs="Times New Roman"/>
          <w:sz w:val="24"/>
          <w:szCs w:val="24"/>
        </w:rPr>
        <w:t>, as well as their funding sources</w:t>
      </w:r>
      <w:r w:rsidR="00AB3E69" w:rsidRPr="001A3C97">
        <w:rPr>
          <w:rFonts w:ascii="Times New Roman" w:hAnsi="Times New Roman" w:cs="Times New Roman"/>
          <w:sz w:val="24"/>
          <w:szCs w:val="24"/>
        </w:rPr>
        <w:t xml:space="preserve"> and field technicians</w:t>
      </w:r>
      <w:commentRangeStart w:id="44"/>
      <w:r w:rsidR="00354091" w:rsidRPr="001A3C97">
        <w:rPr>
          <w:rFonts w:ascii="Times New Roman" w:hAnsi="Times New Roman" w:cs="Times New Roman"/>
          <w:sz w:val="24"/>
          <w:szCs w:val="24"/>
        </w:rPr>
        <w:t>.</w:t>
      </w:r>
      <w:commentRangeEnd w:id="44"/>
      <w:r w:rsidR="00324E9E" w:rsidRPr="001A3C97">
        <w:rPr>
          <w:rStyle w:val="CommentReference"/>
        </w:rPr>
        <w:commentReference w:id="44"/>
      </w:r>
    </w:p>
    <w:p w14:paraId="1B4F2751" w14:textId="2E422263" w:rsidR="00C422E0" w:rsidRPr="001A3C97" w:rsidRDefault="001937B1"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 </w:t>
      </w:r>
    </w:p>
    <w:p w14:paraId="208528CA"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t>Literature Cited</w:t>
      </w:r>
    </w:p>
    <w:p w14:paraId="0668EAB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Anderson, S. H., and B. J. Crompton. 2002. The effects of shelterwood logging on bird community composition in the Black Hills, Wyoming. Forest Science 48:365–372. </w:t>
      </w:r>
    </w:p>
    <w:p w14:paraId="0200205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Annand, E. M., and F. R. Thompson. 1997. Forest bird response to regeneration practices in central hardwood forests. The Journal of Wildlife Management 61:159–171. </w:t>
      </w:r>
    </w:p>
    <w:p w14:paraId="59E6024C"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Aratrakorn</w:t>
      </w:r>
      <w:proofErr w:type="spellEnd"/>
      <w:r w:rsidRPr="001A3C97">
        <w:rPr>
          <w:rFonts w:ascii="Times New Roman" w:hAnsi="Times New Roman" w:cs="Times New Roman"/>
          <w:sz w:val="24"/>
          <w:szCs w:val="24"/>
        </w:rPr>
        <w:t xml:space="preserve">, S., S. </w:t>
      </w:r>
      <w:proofErr w:type="spellStart"/>
      <w:r w:rsidRPr="001A3C97">
        <w:rPr>
          <w:rFonts w:ascii="Times New Roman" w:hAnsi="Times New Roman" w:cs="Times New Roman"/>
          <w:sz w:val="24"/>
          <w:szCs w:val="24"/>
        </w:rPr>
        <w:t>Thunhikorn</w:t>
      </w:r>
      <w:proofErr w:type="spellEnd"/>
      <w:r w:rsidRPr="001A3C97">
        <w:rPr>
          <w:rFonts w:ascii="Times New Roman" w:hAnsi="Times New Roman" w:cs="Times New Roman"/>
          <w:sz w:val="24"/>
          <w:szCs w:val="24"/>
        </w:rPr>
        <w:t xml:space="preserve">, and P. F. Donald. 2006. Changes in bird communities following conversion of lowland forest to oil palm and rubber plantations in southern Thailand. Bird Conservation International 16:71–82. </w:t>
      </w:r>
    </w:p>
    <w:p w14:paraId="67F3032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Askins, R. A. 2001. Sustaining biological diversity in early successional communities: The challenge of managing unpopular habitats. Wildlife Society Bulletin 29:407–412. </w:t>
      </w:r>
    </w:p>
    <w:p w14:paraId="70CC4B4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Bates, D., M. </w:t>
      </w:r>
      <w:proofErr w:type="spellStart"/>
      <w:r w:rsidRPr="001A3C97">
        <w:rPr>
          <w:rFonts w:ascii="Times New Roman" w:hAnsi="Times New Roman" w:cs="Times New Roman"/>
          <w:sz w:val="24"/>
          <w:szCs w:val="24"/>
        </w:rPr>
        <w:t>Mächler</w:t>
      </w:r>
      <w:proofErr w:type="spellEnd"/>
      <w:r w:rsidRPr="001A3C97">
        <w:rPr>
          <w:rFonts w:ascii="Times New Roman" w:hAnsi="Times New Roman" w:cs="Times New Roman"/>
          <w:sz w:val="24"/>
          <w:szCs w:val="24"/>
        </w:rPr>
        <w:t xml:space="preserve">, B. M. </w:t>
      </w: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and S. C. Walker. 2015. Fitting linear mixed-effects models using lme4. Journal of Statistical Software 67:1–48. </w:t>
      </w:r>
    </w:p>
    <w:p w14:paraId="6870BC68"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Becker, D. 2010. Long-term effects of timber management on forest breeding songbirds in the central Appalachians. Ph.D. Dissertation, West Virginia University, Morgantown, West Virginia, USA.</w:t>
      </w:r>
    </w:p>
    <w:p w14:paraId="47F8C4E9"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2DA7046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Bengtsson, J., S. G. Nilsson, A. Franc, and P. </w:t>
      </w:r>
      <w:proofErr w:type="spellStart"/>
      <w:r w:rsidRPr="001A3C97">
        <w:rPr>
          <w:rFonts w:ascii="Times New Roman" w:hAnsi="Times New Roman" w:cs="Times New Roman"/>
          <w:sz w:val="24"/>
          <w:szCs w:val="24"/>
        </w:rPr>
        <w:t>Menozzi</w:t>
      </w:r>
      <w:proofErr w:type="spellEnd"/>
      <w:r w:rsidRPr="001A3C97">
        <w:rPr>
          <w:rFonts w:ascii="Times New Roman" w:hAnsi="Times New Roman" w:cs="Times New Roman"/>
          <w:sz w:val="24"/>
          <w:szCs w:val="24"/>
        </w:rPr>
        <w:t>. 2000. Biodiversity, disturbances, ecosystem function and management of European forests. Forest Ecology and Management 132:39–50.</w:t>
      </w:r>
    </w:p>
    <w:p w14:paraId="7B608A2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Bennett, A. F., S. A. </w:t>
      </w:r>
      <w:proofErr w:type="spellStart"/>
      <w:r w:rsidRPr="001A3C97">
        <w:rPr>
          <w:rFonts w:ascii="Times New Roman" w:hAnsi="Times New Roman" w:cs="Times New Roman"/>
          <w:sz w:val="24"/>
          <w:szCs w:val="24"/>
        </w:rPr>
        <w:t>Hinsley</w:t>
      </w:r>
      <w:proofErr w:type="spellEnd"/>
      <w:r w:rsidRPr="001A3C97">
        <w:rPr>
          <w:rFonts w:ascii="Times New Roman" w:hAnsi="Times New Roman" w:cs="Times New Roman"/>
          <w:sz w:val="24"/>
          <w:szCs w:val="24"/>
        </w:rPr>
        <w:t xml:space="preserve">, P. E. Bellamy, R. D. </w:t>
      </w:r>
      <w:proofErr w:type="spellStart"/>
      <w:r w:rsidRPr="001A3C97">
        <w:rPr>
          <w:rFonts w:ascii="Times New Roman" w:hAnsi="Times New Roman" w:cs="Times New Roman"/>
          <w:sz w:val="24"/>
          <w:szCs w:val="24"/>
        </w:rPr>
        <w:t>Swetnam</w:t>
      </w:r>
      <w:proofErr w:type="spellEnd"/>
      <w:r w:rsidRPr="001A3C97">
        <w:rPr>
          <w:rFonts w:ascii="Times New Roman" w:hAnsi="Times New Roman" w:cs="Times New Roman"/>
          <w:sz w:val="24"/>
          <w:szCs w:val="24"/>
        </w:rPr>
        <w:t>, and R. Mac Nally. 2004. Do regional gradients in land-use influence richness, composition and turnover of bird assemblages in small woods? Biological Conservation 119:191–206.</w:t>
      </w:r>
    </w:p>
    <w:p w14:paraId="41A0F6D9"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B. M., M. E. Brooks, C. J. Clark, S. W. </w:t>
      </w:r>
      <w:proofErr w:type="spellStart"/>
      <w:r w:rsidRPr="001A3C97">
        <w:rPr>
          <w:rFonts w:ascii="Times New Roman" w:hAnsi="Times New Roman" w:cs="Times New Roman"/>
          <w:sz w:val="24"/>
          <w:szCs w:val="24"/>
        </w:rPr>
        <w:t>Geange</w:t>
      </w:r>
      <w:proofErr w:type="spellEnd"/>
      <w:r w:rsidRPr="001A3C97">
        <w:rPr>
          <w:rFonts w:ascii="Times New Roman" w:hAnsi="Times New Roman" w:cs="Times New Roman"/>
          <w:sz w:val="24"/>
          <w:szCs w:val="24"/>
        </w:rPr>
        <w:t>, J. R. Poulsen, M. H. H. Stevens, and J. S. S. White. 2009. Generalized linear mixed models: A practical guide for ecology and evolution. Trends in Ecology and Evolution 24:127–135.</w:t>
      </w:r>
    </w:p>
    <w:p w14:paraId="572AC64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Boucher, D., L. De </w:t>
      </w:r>
      <w:proofErr w:type="spellStart"/>
      <w:r w:rsidRPr="001A3C97">
        <w:rPr>
          <w:rFonts w:ascii="Times New Roman" w:hAnsi="Times New Roman" w:cs="Times New Roman"/>
          <w:sz w:val="24"/>
          <w:szCs w:val="24"/>
        </w:rPr>
        <w:t>Grandpré</w:t>
      </w:r>
      <w:proofErr w:type="spellEnd"/>
      <w:r w:rsidRPr="001A3C97">
        <w:rPr>
          <w:rFonts w:ascii="Times New Roman" w:hAnsi="Times New Roman" w:cs="Times New Roman"/>
          <w:sz w:val="24"/>
          <w:szCs w:val="24"/>
        </w:rPr>
        <w:t xml:space="preserve">, D. Kneeshaw, B. St-Onge, J. C. Ruel, K. Waldron, and J. M. Lussier. 2015. Effects of 80 years of forest management on landscape structure and pattern in the eastern Canadian boreal forest. Landscape Ecology 30:1913–1929. </w:t>
      </w:r>
    </w:p>
    <w:p w14:paraId="1F04D39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Brittingham, M. C., and S. A. Temple. 1983. Have cowbirds caused forest songbirds to decline? </w:t>
      </w:r>
      <w:proofErr w:type="spellStart"/>
      <w:r w:rsidRPr="001A3C97">
        <w:rPr>
          <w:rFonts w:ascii="Times New Roman" w:hAnsi="Times New Roman" w:cs="Times New Roman"/>
          <w:sz w:val="24"/>
          <w:szCs w:val="24"/>
        </w:rPr>
        <w:t>BioScience</w:t>
      </w:r>
      <w:proofErr w:type="spellEnd"/>
      <w:r w:rsidRPr="001A3C97">
        <w:rPr>
          <w:rFonts w:ascii="Times New Roman" w:hAnsi="Times New Roman" w:cs="Times New Roman"/>
          <w:sz w:val="24"/>
          <w:szCs w:val="24"/>
        </w:rPr>
        <w:t xml:space="preserve"> 33:31–35. </w:t>
      </w:r>
    </w:p>
    <w:p w14:paraId="17369DE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Clarkson, R. 1966. The vascular flora of the Monongahela national forest, West Virginia. Castanea 31:1–119. </w:t>
      </w:r>
    </w:p>
    <w:p w14:paraId="255564EA"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color w:val="222222"/>
          <w:sz w:val="24"/>
          <w:szCs w:val="24"/>
          <w:shd w:val="clear" w:color="auto" w:fill="FFFFFF"/>
        </w:rPr>
        <w:t>Conway, C. J.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580D3A5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Crawford, H. S., R. G. Hooper, and R. W. </w:t>
      </w:r>
      <w:proofErr w:type="spellStart"/>
      <w:r w:rsidRPr="001A3C97">
        <w:rPr>
          <w:rFonts w:ascii="Times New Roman" w:hAnsi="Times New Roman" w:cs="Times New Roman"/>
          <w:sz w:val="24"/>
          <w:szCs w:val="24"/>
        </w:rPr>
        <w:t>Titterington</w:t>
      </w:r>
      <w:proofErr w:type="spellEnd"/>
      <w:r w:rsidRPr="001A3C97">
        <w:rPr>
          <w:rFonts w:ascii="Times New Roman" w:hAnsi="Times New Roman" w:cs="Times New Roman"/>
          <w:sz w:val="24"/>
          <w:szCs w:val="24"/>
        </w:rPr>
        <w:t xml:space="preserve">. 1981. Songbird population response to silvicultural practices in central Appalachian hardwoods. Journal of Wildlife Management 45:680–692. </w:t>
      </w:r>
    </w:p>
    <w:p w14:paraId="0E846444" w14:textId="589F3051"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R. M., and M. Yamasaki. 2003. Options for managing early-successional forest and shrubland bird habitats in the northeastern United States. Forest Ecology and Management 185:179–191. </w:t>
      </w:r>
    </w:p>
    <w:p w14:paraId="080748D1" w14:textId="6005C68E"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R. M., J. B. </w:t>
      </w:r>
      <w:proofErr w:type="spellStart"/>
      <w:r w:rsidRPr="001A3C97">
        <w:rPr>
          <w:rFonts w:ascii="Times New Roman" w:hAnsi="Times New Roman" w:cs="Times New Roman"/>
          <w:sz w:val="24"/>
          <w:szCs w:val="24"/>
        </w:rPr>
        <w:t>Hestbeck</w:t>
      </w:r>
      <w:proofErr w:type="spellEnd"/>
      <w:r w:rsidRPr="001A3C97">
        <w:rPr>
          <w:rFonts w:ascii="Times New Roman" w:hAnsi="Times New Roman" w:cs="Times New Roman"/>
          <w:sz w:val="24"/>
          <w:szCs w:val="24"/>
        </w:rPr>
        <w:t xml:space="preserve">, and M. Yamasaki. 1998. Associations between breeding bird abundance and stand structure in the White Mountains, New Hampshire and Maine, USA. Forest Ecology and Management 103:217–233. </w:t>
      </w:r>
    </w:p>
    <w:p w14:paraId="335614AD"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2005. Nesting success and nest site characteristics of four thrush species on a managed forest. </w:t>
      </w:r>
      <w:r w:rsidR="001A0E33" w:rsidRPr="001A3C97">
        <w:rPr>
          <w:rFonts w:ascii="Times New Roman" w:hAnsi="Times New Roman" w:cs="Times New Roman"/>
          <w:sz w:val="24"/>
          <w:szCs w:val="24"/>
        </w:rPr>
        <w:t>Ph.D. Dissertation, West Virginia University, Morgantown, West Virginia, USA.</w:t>
      </w:r>
    </w:p>
    <w:p w14:paraId="695B72B7" w14:textId="634C47F8"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L., P. B. Wood, P. D. Keyser, and G. Seidel. 2007. Habitat partitioning of four sympatric thrush species at three spatial scales on a managed forest in West Virginia. The Auk 124:1425. </w:t>
      </w:r>
    </w:p>
    <w:p w14:paraId="18209D98"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DeMeo, T. E. 1999. Forest songbird abundance and viability at multiple scales on the Monongahela National Forest, West Virginia. </w:t>
      </w:r>
      <w:r w:rsidR="001A0E33" w:rsidRPr="001A3C97">
        <w:rPr>
          <w:rFonts w:ascii="Times New Roman" w:hAnsi="Times New Roman" w:cs="Times New Roman"/>
          <w:sz w:val="24"/>
          <w:szCs w:val="24"/>
        </w:rPr>
        <w:t>Ph.D. Dissertation, West Virginia University, Morgantown, West Virginia, USA.</w:t>
      </w:r>
    </w:p>
    <w:p w14:paraId="420E722B" w14:textId="06A55B33"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Dettki</w:t>
      </w:r>
      <w:proofErr w:type="spellEnd"/>
      <w:r w:rsidRPr="001A3C97">
        <w:rPr>
          <w:rFonts w:ascii="Times New Roman" w:hAnsi="Times New Roman" w:cs="Times New Roman"/>
          <w:sz w:val="24"/>
          <w:szCs w:val="24"/>
        </w:rPr>
        <w:t xml:space="preserve">, H., and P.-A. </w:t>
      </w:r>
      <w:proofErr w:type="spellStart"/>
      <w:r w:rsidRPr="001A3C97">
        <w:rPr>
          <w:rFonts w:ascii="Times New Roman" w:hAnsi="Times New Roman" w:cs="Times New Roman"/>
          <w:sz w:val="24"/>
          <w:szCs w:val="24"/>
        </w:rPr>
        <w:t>Esseen</w:t>
      </w:r>
      <w:proofErr w:type="spellEnd"/>
      <w:r w:rsidRPr="001A3C97">
        <w:rPr>
          <w:rFonts w:ascii="Times New Roman" w:hAnsi="Times New Roman" w:cs="Times New Roman"/>
          <w:sz w:val="24"/>
          <w:szCs w:val="24"/>
        </w:rPr>
        <w:t xml:space="preserve">. 1998. Epiphytic </w:t>
      </w:r>
      <w:proofErr w:type="spellStart"/>
      <w:r w:rsidRPr="001A3C97">
        <w:rPr>
          <w:rFonts w:ascii="Times New Roman" w:hAnsi="Times New Roman" w:cs="Times New Roman"/>
          <w:sz w:val="24"/>
          <w:szCs w:val="24"/>
        </w:rPr>
        <w:t>macrolichens</w:t>
      </w:r>
      <w:proofErr w:type="spellEnd"/>
      <w:r w:rsidRPr="001A3C97">
        <w:rPr>
          <w:rFonts w:ascii="Times New Roman" w:hAnsi="Times New Roman" w:cs="Times New Roman"/>
          <w:sz w:val="24"/>
          <w:szCs w:val="24"/>
        </w:rPr>
        <w:t xml:space="preserve"> in managed and natural forest landscapes: </w:t>
      </w:r>
      <w:r w:rsidR="001A0E33" w:rsidRPr="001A3C97">
        <w:rPr>
          <w:rFonts w:ascii="Times New Roman" w:hAnsi="Times New Roman" w:cs="Times New Roman"/>
          <w:sz w:val="24"/>
          <w:szCs w:val="24"/>
        </w:rPr>
        <w:t>A</w:t>
      </w:r>
      <w:r w:rsidRPr="001A3C97">
        <w:rPr>
          <w:rFonts w:ascii="Times New Roman" w:hAnsi="Times New Roman" w:cs="Times New Roman"/>
          <w:sz w:val="24"/>
          <w:szCs w:val="24"/>
        </w:rPr>
        <w:t xml:space="preserve"> comparison at two spatial scales. </w:t>
      </w:r>
      <w:proofErr w:type="spellStart"/>
      <w:r w:rsidRPr="001A3C97">
        <w:rPr>
          <w:rFonts w:ascii="Times New Roman" w:hAnsi="Times New Roman" w:cs="Times New Roman"/>
          <w:sz w:val="24"/>
          <w:szCs w:val="24"/>
        </w:rPr>
        <w:t>Ecography</w:t>
      </w:r>
      <w:proofErr w:type="spellEnd"/>
      <w:r w:rsidRPr="001A3C97">
        <w:rPr>
          <w:rFonts w:ascii="Times New Roman" w:hAnsi="Times New Roman" w:cs="Times New Roman"/>
          <w:sz w:val="24"/>
          <w:szCs w:val="24"/>
        </w:rPr>
        <w:t xml:space="preserve"> 21:613–624. </w:t>
      </w:r>
    </w:p>
    <w:p w14:paraId="3F3EC4E5" w14:textId="10A86971"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Dorazio</w:t>
      </w:r>
      <w:proofErr w:type="spellEnd"/>
      <w:r w:rsidRPr="001A3C97">
        <w:rPr>
          <w:rFonts w:ascii="Times New Roman" w:hAnsi="Times New Roman" w:cs="Times New Roman"/>
          <w:sz w:val="24"/>
          <w:szCs w:val="24"/>
        </w:rPr>
        <w:t xml:space="preserve">, R. M., and J. A. Royle. 2005. Estimating size and composition of biological communities by modeling the occurrence of species. Journal of the American Statistical Association 100:389–398. </w:t>
      </w:r>
    </w:p>
    <w:p w14:paraId="661466E5" w14:textId="27E1CED5"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Dorazio</w:t>
      </w:r>
      <w:proofErr w:type="spellEnd"/>
      <w:r w:rsidRPr="001A3C97">
        <w:rPr>
          <w:rFonts w:ascii="Times New Roman" w:hAnsi="Times New Roman" w:cs="Times New Roman"/>
          <w:sz w:val="24"/>
          <w:szCs w:val="24"/>
        </w:rPr>
        <w:t xml:space="preserve">, R. M., J. A. Royle, B. </w:t>
      </w:r>
      <w:proofErr w:type="spellStart"/>
      <w:r w:rsidRPr="001A3C97">
        <w:rPr>
          <w:rFonts w:ascii="Times New Roman" w:hAnsi="Times New Roman" w:cs="Times New Roman"/>
          <w:sz w:val="24"/>
          <w:szCs w:val="24"/>
        </w:rPr>
        <w:t>Söderström</w:t>
      </w:r>
      <w:proofErr w:type="spellEnd"/>
      <w:r w:rsidRPr="001A3C97">
        <w:rPr>
          <w:rFonts w:ascii="Times New Roman" w:hAnsi="Times New Roman" w:cs="Times New Roman"/>
          <w:sz w:val="24"/>
          <w:szCs w:val="24"/>
        </w:rPr>
        <w:t xml:space="preserve">, and A. </w:t>
      </w:r>
      <w:proofErr w:type="spellStart"/>
      <w:r w:rsidRPr="001A3C97">
        <w:rPr>
          <w:rFonts w:ascii="Times New Roman" w:hAnsi="Times New Roman" w:cs="Times New Roman"/>
          <w:sz w:val="24"/>
          <w:szCs w:val="24"/>
        </w:rPr>
        <w:t>Glimskär</w:t>
      </w:r>
      <w:proofErr w:type="spellEnd"/>
      <w:r w:rsidRPr="001A3C97">
        <w:rPr>
          <w:rFonts w:ascii="Times New Roman" w:hAnsi="Times New Roman" w:cs="Times New Roman"/>
          <w:sz w:val="24"/>
          <w:szCs w:val="24"/>
        </w:rPr>
        <w:t xml:space="preserve">. 2006. Estimating species richness and accumulation by modeling species occurrence and detectability. Ecology 9658:12–15. </w:t>
      </w:r>
    </w:p>
    <w:p w14:paraId="37BC5A00" w14:textId="1CC89B1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Drapeau, P., A. Leduc, J. F. Giroux, J. P. L. Savard, Y. Bergeron, and W. L. Vickery. 2000. Landscape-scale disturbances and changes in bird communities of boreal mixed-wood forests. Ecological Monographs 70:423–444. </w:t>
      </w:r>
    </w:p>
    <w:p w14:paraId="4FD580AD" w14:textId="019DE2B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Drolet</w:t>
      </w:r>
      <w:proofErr w:type="spellEnd"/>
      <w:r w:rsidRPr="001A3C97">
        <w:rPr>
          <w:rFonts w:ascii="Times New Roman" w:hAnsi="Times New Roman" w:cs="Times New Roman"/>
          <w:sz w:val="24"/>
          <w:szCs w:val="24"/>
        </w:rPr>
        <w:t xml:space="preserve">, B., and A. Desrochers. 1999. Effects of </w:t>
      </w:r>
      <w:r w:rsidR="001A0E33"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tructure on </w:t>
      </w:r>
      <w:r w:rsidR="001A0E33" w:rsidRPr="001A3C97">
        <w:rPr>
          <w:rFonts w:ascii="Times New Roman" w:hAnsi="Times New Roman" w:cs="Times New Roman"/>
          <w:sz w:val="24"/>
          <w:szCs w:val="24"/>
        </w:rPr>
        <w:t>n</w:t>
      </w:r>
      <w:r w:rsidRPr="001A3C97">
        <w:rPr>
          <w:rFonts w:ascii="Times New Roman" w:hAnsi="Times New Roman" w:cs="Times New Roman"/>
          <w:sz w:val="24"/>
          <w:szCs w:val="24"/>
        </w:rPr>
        <w:t xml:space="preserve">esting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ongbird </w:t>
      </w:r>
      <w:r w:rsidR="001A0E33" w:rsidRPr="001A3C97">
        <w:rPr>
          <w:rFonts w:ascii="Times New Roman" w:hAnsi="Times New Roman" w:cs="Times New Roman"/>
          <w:sz w:val="24"/>
          <w:szCs w:val="24"/>
        </w:rPr>
        <w:t>d</w:t>
      </w:r>
      <w:r w:rsidRPr="001A3C97">
        <w:rPr>
          <w:rFonts w:ascii="Times New Roman" w:hAnsi="Times New Roman" w:cs="Times New Roman"/>
          <w:sz w:val="24"/>
          <w:szCs w:val="24"/>
        </w:rPr>
        <w:t xml:space="preserve">istribution in a </w:t>
      </w:r>
      <w:r w:rsidR="001A0E33" w:rsidRPr="001A3C97">
        <w:rPr>
          <w:rFonts w:ascii="Times New Roman" w:hAnsi="Times New Roman" w:cs="Times New Roman"/>
          <w:sz w:val="24"/>
          <w:szCs w:val="24"/>
        </w:rPr>
        <w:t>h</w:t>
      </w:r>
      <w:r w:rsidRPr="001A3C97">
        <w:rPr>
          <w:rFonts w:ascii="Times New Roman" w:hAnsi="Times New Roman" w:cs="Times New Roman"/>
          <w:sz w:val="24"/>
          <w:szCs w:val="24"/>
        </w:rPr>
        <w:t xml:space="preserve">arvested </w:t>
      </w:r>
      <w:r w:rsidR="001A0E33" w:rsidRPr="001A3C97">
        <w:rPr>
          <w:rFonts w:ascii="Times New Roman" w:hAnsi="Times New Roman" w:cs="Times New Roman"/>
          <w:sz w:val="24"/>
          <w:szCs w:val="24"/>
        </w:rPr>
        <w:t>b</w:t>
      </w:r>
      <w:r w:rsidRPr="001A3C97">
        <w:rPr>
          <w:rFonts w:ascii="Times New Roman" w:hAnsi="Times New Roman" w:cs="Times New Roman"/>
          <w:sz w:val="24"/>
          <w:szCs w:val="24"/>
        </w:rPr>
        <w:t xml:space="preserve">oreal </w:t>
      </w:r>
      <w:r w:rsidR="001A0E33"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Condor 101:699–704. </w:t>
      </w:r>
    </w:p>
    <w:p w14:paraId="4CB63C0C"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Duguay, J. P. 1997. Influence of two-age and clearcut timber management practices on songbird abundance, nest success, and invertebrate biomass in West Virginia. Ph.D. Dissertation, West Virginia University, Morgantown, West Virginia, USA.</w:t>
      </w:r>
    </w:p>
    <w:p w14:paraId="062A71F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Duguay, J. P., P. B. Wood, and J. V Nichols. 2001. Songbird abundance and avian nest survival rates in forest fragmented by different silvicultural treatments. Conservation Biology 15:1405–1415.</w:t>
      </w:r>
    </w:p>
    <w:p w14:paraId="25634097" w14:textId="77CDF71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Faaborg, J., M. Brittingham, T. Donovan, and J. Blake. 1999. Habitat fragmentation in the temperate zone. NCASI Technical Bulletin.</w:t>
      </w:r>
    </w:p>
    <w:p w14:paraId="6BB1A03E" w14:textId="338DF19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Gaston, K. J., T. M. Blackburn, and K. Klein </w:t>
      </w:r>
      <w:proofErr w:type="spellStart"/>
      <w:r w:rsidRPr="001A3C97">
        <w:rPr>
          <w:rFonts w:ascii="Times New Roman" w:hAnsi="Times New Roman" w:cs="Times New Roman"/>
          <w:sz w:val="24"/>
          <w:szCs w:val="24"/>
        </w:rPr>
        <w:t>Goldewijk</w:t>
      </w:r>
      <w:proofErr w:type="spellEnd"/>
      <w:r w:rsidRPr="001A3C97">
        <w:rPr>
          <w:rFonts w:ascii="Times New Roman" w:hAnsi="Times New Roman" w:cs="Times New Roman"/>
          <w:sz w:val="24"/>
          <w:szCs w:val="24"/>
        </w:rPr>
        <w:t xml:space="preserve">. 2003. Habitat conversion and global avian biodiversity loss. Proceedings of the Royal Society B: Biological Sciences 270:1293–1300. </w:t>
      </w:r>
    </w:p>
    <w:p w14:paraId="185D5DFE" w14:textId="2D3697B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Gates, J. E., and L. W. </w:t>
      </w:r>
      <w:proofErr w:type="spellStart"/>
      <w:r w:rsidRPr="001A3C97">
        <w:rPr>
          <w:rFonts w:ascii="Times New Roman" w:hAnsi="Times New Roman" w:cs="Times New Roman"/>
          <w:sz w:val="24"/>
          <w:szCs w:val="24"/>
        </w:rPr>
        <w:t>Gysel</w:t>
      </w:r>
      <w:proofErr w:type="spellEnd"/>
      <w:r w:rsidRPr="001A3C97">
        <w:rPr>
          <w:rFonts w:ascii="Times New Roman" w:hAnsi="Times New Roman" w:cs="Times New Roman"/>
          <w:sz w:val="24"/>
          <w:szCs w:val="24"/>
        </w:rPr>
        <w:t xml:space="preserve">. 1978. Avian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est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ispersion and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ledging </w:t>
      </w:r>
      <w:r w:rsidR="009233AF"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in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ield-</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cotones. Ecology 59:871–883. </w:t>
      </w:r>
    </w:p>
    <w:p w14:paraId="76FF395E"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Gelman, A., J. B. Carlin, H. S. Stern, and D. B. Rubin. 2014. Bayesian data analysis. Third edition. CRC Press, Boca Raton, Florida, USA.</w:t>
      </w:r>
    </w:p>
    <w:p w14:paraId="3848C8A7" w14:textId="7183539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Germaine, S. S., S. H. </w:t>
      </w:r>
      <w:proofErr w:type="spellStart"/>
      <w:r w:rsidRPr="001A3C97">
        <w:rPr>
          <w:rFonts w:ascii="Times New Roman" w:hAnsi="Times New Roman" w:cs="Times New Roman"/>
          <w:sz w:val="24"/>
          <w:szCs w:val="24"/>
        </w:rPr>
        <w:t>Vessey</w:t>
      </w:r>
      <w:proofErr w:type="spellEnd"/>
      <w:r w:rsidRPr="001A3C97">
        <w:rPr>
          <w:rFonts w:ascii="Times New Roman" w:hAnsi="Times New Roman" w:cs="Times New Roman"/>
          <w:sz w:val="24"/>
          <w:szCs w:val="24"/>
        </w:rPr>
        <w:t xml:space="preserve">, and D. E. </w:t>
      </w:r>
      <w:proofErr w:type="spellStart"/>
      <w:r w:rsidRPr="001A3C97">
        <w:rPr>
          <w:rFonts w:ascii="Times New Roman" w:hAnsi="Times New Roman" w:cs="Times New Roman"/>
          <w:sz w:val="24"/>
          <w:szCs w:val="24"/>
        </w:rPr>
        <w:t>Capen</w:t>
      </w:r>
      <w:proofErr w:type="spellEnd"/>
      <w:r w:rsidRPr="001A3C97">
        <w:rPr>
          <w:rFonts w:ascii="Times New Roman" w:hAnsi="Times New Roman" w:cs="Times New Roman"/>
          <w:sz w:val="24"/>
          <w:szCs w:val="24"/>
        </w:rPr>
        <w:t xml:space="preserve">. 1997. Effects of small forest openings on the breeding bird community in a Vermont hardwood forest. </w:t>
      </w:r>
      <w:r w:rsidRPr="0022413E">
        <w:rPr>
          <w:rFonts w:ascii="Times New Roman" w:hAnsi="Times New Roman" w:cs="Times New Roman"/>
          <w:sz w:val="24"/>
          <w:szCs w:val="24"/>
          <w:rPrChange w:id="45" w:author="hlclipp@mix.wvu.edu" w:date="2023-05-28T23:17:00Z">
            <w:rPr>
              <w:rFonts w:ascii="Times New Roman" w:hAnsi="Times New Roman" w:cs="Times New Roman"/>
              <w:sz w:val="24"/>
              <w:szCs w:val="24"/>
              <w:lang w:val="es-ES"/>
            </w:rPr>
          </w:rPrChange>
        </w:rPr>
        <w:t xml:space="preserve">Condor 99:708–718. </w:t>
      </w:r>
    </w:p>
    <w:p w14:paraId="5B469219" w14:textId="3093C2F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P. S. </w:t>
      </w:r>
      <w:proofErr w:type="spellStart"/>
      <w:r w:rsidRPr="001A3C97">
        <w:rPr>
          <w:rFonts w:ascii="Times New Roman" w:hAnsi="Times New Roman" w:cs="Times New Roman"/>
          <w:sz w:val="24"/>
          <w:szCs w:val="24"/>
        </w:rPr>
        <w:t>Mckinley</w:t>
      </w:r>
      <w:proofErr w:type="spellEnd"/>
      <w:r w:rsidRPr="001A3C97">
        <w:rPr>
          <w:rFonts w:ascii="Times New Roman" w:hAnsi="Times New Roman" w:cs="Times New Roman"/>
          <w:sz w:val="24"/>
          <w:szCs w:val="24"/>
        </w:rPr>
        <w:t xml:space="preserve">, A. L. Meehan, and S. L. Grove. 1997. Diversity and </w:t>
      </w:r>
      <w:r w:rsidR="009233AF" w:rsidRPr="001A3C97">
        <w:rPr>
          <w:rFonts w:ascii="Times New Roman" w:hAnsi="Times New Roman" w:cs="Times New Roman"/>
          <w:sz w:val="24"/>
          <w:szCs w:val="24"/>
        </w:rPr>
        <w:t>a</w:t>
      </w:r>
      <w:r w:rsidRPr="001A3C97">
        <w:rPr>
          <w:rFonts w:ascii="Times New Roman" w:hAnsi="Times New Roman" w:cs="Times New Roman"/>
          <w:sz w:val="24"/>
          <w:szCs w:val="24"/>
        </w:rPr>
        <w:t xml:space="preserve">bundance of </w:t>
      </w:r>
      <w:proofErr w:type="spellStart"/>
      <w:r w:rsidR="009233AF" w:rsidRPr="001A3C97">
        <w:rPr>
          <w:rFonts w:ascii="Times New Roman" w:hAnsi="Times New Roman" w:cs="Times New Roman"/>
          <w:sz w:val="24"/>
          <w:szCs w:val="24"/>
        </w:rPr>
        <w:t>l</w:t>
      </w:r>
      <w:r w:rsidRPr="001A3C97">
        <w:rPr>
          <w:rFonts w:ascii="Times New Roman" w:hAnsi="Times New Roman" w:cs="Times New Roman"/>
          <w:sz w:val="24"/>
          <w:szCs w:val="24"/>
        </w:rPr>
        <w:t>andbirds</w:t>
      </w:r>
      <w:proofErr w:type="spellEnd"/>
      <w:r w:rsidRPr="001A3C97">
        <w:rPr>
          <w:rFonts w:ascii="Times New Roman" w:hAnsi="Times New Roman" w:cs="Times New Roman"/>
          <w:sz w:val="24"/>
          <w:szCs w:val="24"/>
        </w:rPr>
        <w:t xml:space="preserve"> in a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ortheastern </w:t>
      </w:r>
      <w:r w:rsidR="009233AF" w:rsidRPr="001A3C97">
        <w:rPr>
          <w:rFonts w:ascii="Times New Roman" w:hAnsi="Times New Roman" w:cs="Times New Roman"/>
          <w:sz w:val="24"/>
          <w:szCs w:val="24"/>
        </w:rPr>
        <w:t>i</w:t>
      </w:r>
      <w:r w:rsidRPr="001A3C97">
        <w:rPr>
          <w:rFonts w:ascii="Times New Roman" w:hAnsi="Times New Roman" w:cs="Times New Roman"/>
          <w:sz w:val="24"/>
          <w:szCs w:val="24"/>
        </w:rPr>
        <w:t xml:space="preserve">ndustrial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Journal of Wildlife Management 61:718–735. </w:t>
      </w:r>
    </w:p>
    <w:p w14:paraId="3D5FA458" w14:textId="2F919A3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W. Matthew Vander </w:t>
      </w:r>
      <w:proofErr w:type="spellStart"/>
      <w:r w:rsidRPr="001A3C97">
        <w:rPr>
          <w:rFonts w:ascii="Times New Roman" w:hAnsi="Times New Roman" w:cs="Times New Roman"/>
          <w:sz w:val="24"/>
          <w:szCs w:val="24"/>
        </w:rPr>
        <w:t>Haegen</w:t>
      </w:r>
      <w:proofErr w:type="spellEnd"/>
      <w:r w:rsidRPr="001A3C97">
        <w:rPr>
          <w:rFonts w:ascii="Times New Roman" w:hAnsi="Times New Roman" w:cs="Times New Roman"/>
          <w:sz w:val="24"/>
          <w:szCs w:val="24"/>
        </w:rPr>
        <w:t xml:space="preserve">, and P. S. </w:t>
      </w:r>
      <w:proofErr w:type="spellStart"/>
      <w:r w:rsidRPr="001A3C97">
        <w:rPr>
          <w:rFonts w:ascii="Times New Roman" w:hAnsi="Times New Roman" w:cs="Times New Roman"/>
          <w:sz w:val="24"/>
          <w:szCs w:val="24"/>
        </w:rPr>
        <w:t>Mckinley</w:t>
      </w:r>
      <w:proofErr w:type="spellEnd"/>
      <w:r w:rsidRPr="001A3C97">
        <w:rPr>
          <w:rFonts w:ascii="Times New Roman" w:hAnsi="Times New Roman" w:cs="Times New Roman"/>
          <w:sz w:val="24"/>
          <w:szCs w:val="24"/>
        </w:rPr>
        <w:t xml:space="preserve">. 1996. The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evelopment of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ragmentation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ffects on </w:t>
      </w:r>
      <w:r w:rsidR="009233AF" w:rsidRPr="001A3C97">
        <w:rPr>
          <w:rFonts w:ascii="Times New Roman" w:hAnsi="Times New Roman" w:cs="Times New Roman"/>
          <w:sz w:val="24"/>
          <w:szCs w:val="24"/>
        </w:rPr>
        <w:t>b</w:t>
      </w:r>
      <w:r w:rsidRPr="001A3C97">
        <w:rPr>
          <w:rFonts w:ascii="Times New Roman" w:hAnsi="Times New Roman" w:cs="Times New Roman"/>
          <w:sz w:val="24"/>
          <w:szCs w:val="24"/>
        </w:rPr>
        <w:t xml:space="preserve">irds. Conservation Biology 10:188–202. </w:t>
      </w:r>
    </w:p>
    <w:p w14:paraId="1930A6F4"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Hejl</w:t>
      </w:r>
      <w:proofErr w:type="spellEnd"/>
      <w:r w:rsidRPr="001A3C97">
        <w:rPr>
          <w:rFonts w:ascii="Times New Roman" w:hAnsi="Times New Roman" w:cs="Times New Roman"/>
          <w:sz w:val="24"/>
          <w:szCs w:val="24"/>
        </w:rPr>
        <w:t xml:space="preserve">, S. J., R. L. Hutto, C. R. Preston, and D. M. Finch. 1995. Effects of </w:t>
      </w:r>
      <w:proofErr w:type="spellStart"/>
      <w:r w:rsidRPr="001A3C97">
        <w:rPr>
          <w:rFonts w:ascii="Times New Roman" w:hAnsi="Times New Roman" w:cs="Times New Roman"/>
          <w:sz w:val="24"/>
          <w:szCs w:val="24"/>
        </w:rPr>
        <w:t>silvicultureal</w:t>
      </w:r>
      <w:proofErr w:type="spellEnd"/>
      <w:r w:rsidRPr="001A3C97">
        <w:rPr>
          <w:rFonts w:ascii="Times New Roman" w:hAnsi="Times New Roman" w:cs="Times New Roman"/>
          <w:sz w:val="24"/>
          <w:szCs w:val="24"/>
        </w:rPr>
        <w:t xml:space="preserve"> treatments in the Rocky Mountains. Pages 220–244 in E. Martin and D. M. Finch, editors. Ecology and management of Neotropical migratory birds: A synthesis and review of critical issues. Oxford University Press, New York, New York, USA.</w:t>
      </w:r>
    </w:p>
    <w:p w14:paraId="7A819017" w14:textId="3D4104DC" w:rsidR="00810DE8" w:rsidRPr="001A3C97" w:rsidRDefault="009233AF"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Van </w:t>
      </w:r>
      <w:r w:rsidR="00810DE8" w:rsidRPr="001A3C97">
        <w:rPr>
          <w:rFonts w:ascii="Times New Roman" w:hAnsi="Times New Roman" w:cs="Times New Roman"/>
          <w:sz w:val="24"/>
          <w:szCs w:val="24"/>
        </w:rPr>
        <w:t xml:space="preserve">Horne, B. 1983. Density as a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isleading </w:t>
      </w:r>
      <w:r w:rsidRPr="001A3C97">
        <w:rPr>
          <w:rFonts w:ascii="Times New Roman" w:hAnsi="Times New Roman" w:cs="Times New Roman"/>
          <w:sz w:val="24"/>
          <w:szCs w:val="24"/>
        </w:rPr>
        <w:t>i</w:t>
      </w:r>
      <w:r w:rsidR="00810DE8" w:rsidRPr="001A3C97">
        <w:rPr>
          <w:rFonts w:ascii="Times New Roman" w:hAnsi="Times New Roman" w:cs="Times New Roman"/>
          <w:sz w:val="24"/>
          <w:szCs w:val="24"/>
        </w:rPr>
        <w:t xml:space="preserve">ndicator of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abitat </w:t>
      </w:r>
      <w:r w:rsidRPr="001A3C97">
        <w:rPr>
          <w:rFonts w:ascii="Times New Roman" w:hAnsi="Times New Roman" w:cs="Times New Roman"/>
          <w:sz w:val="24"/>
          <w:szCs w:val="24"/>
        </w:rPr>
        <w:t>q</w:t>
      </w:r>
      <w:r w:rsidR="00810DE8" w:rsidRPr="001A3C97">
        <w:rPr>
          <w:rFonts w:ascii="Times New Roman" w:hAnsi="Times New Roman" w:cs="Times New Roman"/>
          <w:sz w:val="24"/>
          <w:szCs w:val="24"/>
        </w:rPr>
        <w:t>uality. The Journal of Wildlife Management 47:893</w:t>
      </w:r>
      <w:r w:rsidRPr="001A3C97">
        <w:rPr>
          <w:rFonts w:ascii="Times New Roman" w:hAnsi="Times New Roman" w:cs="Times New Roman"/>
          <w:sz w:val="24"/>
          <w:szCs w:val="24"/>
        </w:rPr>
        <w:t>–901</w:t>
      </w:r>
      <w:r w:rsidR="00810DE8" w:rsidRPr="001A3C97">
        <w:rPr>
          <w:rFonts w:ascii="Times New Roman" w:hAnsi="Times New Roman" w:cs="Times New Roman"/>
          <w:sz w:val="24"/>
          <w:szCs w:val="24"/>
        </w:rPr>
        <w:t>.</w:t>
      </w:r>
    </w:p>
    <w:p w14:paraId="5781BE1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Howell, C. A., S. C. Latta, T. M. Donovan, P. A. </w:t>
      </w:r>
      <w:proofErr w:type="spellStart"/>
      <w:r w:rsidRPr="001A3C97">
        <w:rPr>
          <w:rFonts w:ascii="Times New Roman" w:hAnsi="Times New Roman" w:cs="Times New Roman"/>
          <w:sz w:val="24"/>
          <w:szCs w:val="24"/>
        </w:rPr>
        <w:t>Porneluzi</w:t>
      </w:r>
      <w:proofErr w:type="spellEnd"/>
      <w:r w:rsidRPr="001A3C97">
        <w:rPr>
          <w:rFonts w:ascii="Times New Roman" w:hAnsi="Times New Roman" w:cs="Times New Roman"/>
          <w:sz w:val="24"/>
          <w:szCs w:val="24"/>
        </w:rPr>
        <w:t>, G. R. Parks, and J. Faaborg. 2000. Landscape effects mediate breeding bird abundance in midwestern forests. Landscape Ecology 15:547–562.</w:t>
      </w:r>
    </w:p>
    <w:p w14:paraId="27654175" w14:textId="159F68E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Hunter, W. C., D. A. Buehler, R. A. Canterbury, J. L. Confer, and P. B. Hamel. 2001. Conservation of disturbance-dependent birds in eastern North America. Wildlife Society Bulletin 29:440–455. </w:t>
      </w:r>
    </w:p>
    <w:p w14:paraId="728CF094" w14:textId="51F2F185" w:rsidR="00810DE8" w:rsidRPr="001A3C97" w:rsidRDefault="00810DE8" w:rsidP="008476D8">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Jin</w:t>
      </w:r>
      <w:proofErr w:type="spellEnd"/>
      <w:r w:rsidRPr="001A3C97">
        <w:rPr>
          <w:rFonts w:ascii="Times New Roman" w:hAnsi="Times New Roman" w:cs="Times New Roman"/>
          <w:sz w:val="24"/>
          <w:szCs w:val="24"/>
        </w:rPr>
        <w:t xml:space="preserve">, S., C. Homer, L. Yang, P. Danielson, J. </w:t>
      </w:r>
      <w:proofErr w:type="spellStart"/>
      <w:r w:rsidRPr="001A3C97">
        <w:rPr>
          <w:rFonts w:ascii="Times New Roman" w:hAnsi="Times New Roman" w:cs="Times New Roman"/>
          <w:sz w:val="24"/>
          <w:szCs w:val="24"/>
        </w:rPr>
        <w:t>Dewitz</w:t>
      </w:r>
      <w:proofErr w:type="spellEnd"/>
      <w:r w:rsidRPr="001A3C97">
        <w:rPr>
          <w:rFonts w:ascii="Times New Roman" w:hAnsi="Times New Roman" w:cs="Times New Roman"/>
          <w:sz w:val="24"/>
          <w:szCs w:val="24"/>
        </w:rPr>
        <w:t xml:space="preserve">, C. Li, Z. Zhu, G. Xian, and D. Howard. 2019. Overall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ethodology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esign for the United States National Land Cover Database 2016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roducts. Remote Sensing 11:2971. </w:t>
      </w:r>
    </w:p>
    <w:p w14:paraId="23F65E1F" w14:textId="70285ACF" w:rsidR="00810DE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Jones, K. B., A. C. Neale, M. S. Nash, K. H. </w:t>
      </w:r>
      <w:proofErr w:type="spellStart"/>
      <w:r w:rsidRPr="001A3C97">
        <w:rPr>
          <w:rFonts w:ascii="Times New Roman" w:hAnsi="Times New Roman" w:cs="Times New Roman"/>
          <w:sz w:val="24"/>
          <w:szCs w:val="24"/>
        </w:rPr>
        <w:t>Riitters</w:t>
      </w:r>
      <w:proofErr w:type="spellEnd"/>
      <w:r w:rsidRPr="001A3C97">
        <w:rPr>
          <w:rFonts w:ascii="Times New Roman" w:hAnsi="Times New Roman" w:cs="Times New Roman"/>
          <w:sz w:val="24"/>
          <w:szCs w:val="24"/>
        </w:rPr>
        <w:t xml:space="preserve">, J. D. Wickham, R. V. O’Neill, and R. D. Van </w:t>
      </w:r>
      <w:proofErr w:type="spellStart"/>
      <w:r w:rsidRPr="001A3C97">
        <w:rPr>
          <w:rFonts w:ascii="Times New Roman" w:hAnsi="Times New Roman" w:cs="Times New Roman"/>
          <w:sz w:val="24"/>
          <w:szCs w:val="24"/>
        </w:rPr>
        <w:t>Remortel</w:t>
      </w:r>
      <w:proofErr w:type="spellEnd"/>
      <w:r w:rsidRPr="001A3C97">
        <w:rPr>
          <w:rFonts w:ascii="Times New Roman" w:hAnsi="Times New Roman" w:cs="Times New Roman"/>
          <w:sz w:val="24"/>
          <w:szCs w:val="24"/>
        </w:rPr>
        <w:t xml:space="preserve">. 2000. Landscape correlates of breeding bird richness across the United States mid-Atlantic region. Environmental Monitoring and Assessment 63:159–174. </w:t>
      </w:r>
    </w:p>
    <w:p w14:paraId="1339508B" w14:textId="77777777" w:rsidR="008476D8" w:rsidRPr="001A3C97" w:rsidRDefault="008476D8" w:rsidP="008476D8">
      <w:pPr>
        <w:spacing w:line="276" w:lineRule="auto"/>
        <w:ind w:left="720" w:hanging="720"/>
        <w:rPr>
          <w:rFonts w:ascii="Times New Roman" w:hAnsi="Times New Roman" w:cs="Times New Roman"/>
          <w:sz w:val="24"/>
          <w:szCs w:val="24"/>
        </w:rPr>
      </w:pPr>
      <w:bookmarkStart w:id="46" w:name="_Hlk135183302"/>
      <w:r w:rsidRPr="001A3C97">
        <w:rPr>
          <w:rFonts w:ascii="Times New Roman" w:hAnsi="Times New Roman" w:cs="Times New Roman"/>
          <w:sz w:val="24"/>
          <w:szCs w:val="24"/>
        </w:rPr>
        <w:t>Kelley, J., S. Williamson, and T. R. Cooper. 2008. American woodcock conservation plan: a summary of and recommendations for woodcock conservation in North America. U.S. Fish and Wildlife Publications Paper 430.</w:t>
      </w:r>
    </w:p>
    <w:bookmarkEnd w:id="46"/>
    <w:p w14:paraId="463C203F" w14:textId="0DF91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Kellner, K. F., R. B. </w:t>
      </w:r>
      <w:proofErr w:type="spellStart"/>
      <w:r w:rsidRPr="001A3C97">
        <w:rPr>
          <w:rFonts w:ascii="Times New Roman" w:hAnsi="Times New Roman" w:cs="Times New Roman"/>
          <w:sz w:val="24"/>
          <w:szCs w:val="24"/>
        </w:rPr>
        <w:t>Renken</w:t>
      </w:r>
      <w:proofErr w:type="spellEnd"/>
      <w:r w:rsidRPr="001A3C97">
        <w:rPr>
          <w:rFonts w:ascii="Times New Roman" w:hAnsi="Times New Roman" w:cs="Times New Roman"/>
          <w:sz w:val="24"/>
          <w:szCs w:val="24"/>
        </w:rPr>
        <w:t xml:space="preserve">, J. J. Millspaugh, P. A. </w:t>
      </w:r>
      <w:proofErr w:type="spellStart"/>
      <w:r w:rsidRPr="001A3C97">
        <w:rPr>
          <w:rFonts w:ascii="Times New Roman" w:hAnsi="Times New Roman" w:cs="Times New Roman"/>
          <w:sz w:val="24"/>
          <w:szCs w:val="24"/>
        </w:rPr>
        <w:t>Porneluzi</w:t>
      </w:r>
      <w:proofErr w:type="spellEnd"/>
      <w:r w:rsidRPr="001A3C97">
        <w:rPr>
          <w:rFonts w:ascii="Times New Roman" w:hAnsi="Times New Roman" w:cs="Times New Roman"/>
          <w:sz w:val="24"/>
          <w:szCs w:val="24"/>
        </w:rPr>
        <w:t xml:space="preserve">, A. J. Wolf, D. K. </w:t>
      </w:r>
      <w:proofErr w:type="spellStart"/>
      <w:r w:rsidRPr="001A3C97">
        <w:rPr>
          <w:rFonts w:ascii="Times New Roman" w:hAnsi="Times New Roman" w:cs="Times New Roman"/>
          <w:sz w:val="24"/>
          <w:szCs w:val="24"/>
        </w:rPr>
        <w:t>Fantz</w:t>
      </w:r>
      <w:proofErr w:type="spellEnd"/>
      <w:r w:rsidRPr="001A3C97">
        <w:rPr>
          <w:rFonts w:ascii="Times New Roman" w:hAnsi="Times New Roman" w:cs="Times New Roman"/>
          <w:sz w:val="24"/>
          <w:szCs w:val="24"/>
        </w:rPr>
        <w:t xml:space="preserve">, R. A. </w:t>
      </w:r>
      <w:proofErr w:type="spellStart"/>
      <w:r w:rsidRPr="001A3C97">
        <w:rPr>
          <w:rFonts w:ascii="Times New Roman" w:hAnsi="Times New Roman" w:cs="Times New Roman"/>
          <w:sz w:val="24"/>
          <w:szCs w:val="24"/>
        </w:rPr>
        <w:t>Gitzen</w:t>
      </w:r>
      <w:proofErr w:type="spellEnd"/>
      <w:r w:rsidRPr="001A3C97">
        <w:rPr>
          <w:rFonts w:ascii="Times New Roman" w:hAnsi="Times New Roman" w:cs="Times New Roman"/>
          <w:sz w:val="24"/>
          <w:szCs w:val="24"/>
        </w:rPr>
        <w:t xml:space="preserve">, J. Faaborg, S. R. Timm, S. Ehlers, M. L. Buchanan, J. M. </w:t>
      </w:r>
      <w:proofErr w:type="spellStart"/>
      <w:r w:rsidRPr="001A3C97">
        <w:rPr>
          <w:rFonts w:ascii="Times New Roman" w:hAnsi="Times New Roman" w:cs="Times New Roman"/>
          <w:sz w:val="24"/>
          <w:szCs w:val="24"/>
        </w:rPr>
        <w:t>Haslerig</w:t>
      </w:r>
      <w:proofErr w:type="spellEnd"/>
      <w:r w:rsidRPr="001A3C97">
        <w:rPr>
          <w:rFonts w:ascii="Times New Roman" w:hAnsi="Times New Roman" w:cs="Times New Roman"/>
          <w:sz w:val="24"/>
          <w:szCs w:val="24"/>
        </w:rPr>
        <w:t xml:space="preserve">, A. D. George, and C. T. Rota. 2019. Effects of forest management on vertebrates: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ynthesizing two decades of data from hardwood forests in Missouri, USA. Ecological Applications 29</w:t>
      </w:r>
      <w:r w:rsidR="008476D8" w:rsidRPr="001A3C97">
        <w:rPr>
          <w:rFonts w:ascii="Times New Roman" w:hAnsi="Times New Roman" w:cs="Times New Roman"/>
          <w:sz w:val="24"/>
          <w:szCs w:val="24"/>
        </w:rPr>
        <w:t>:e01993.</w:t>
      </w:r>
    </w:p>
    <w:p w14:paraId="0BADDBBE" w14:textId="64FD013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Kellner, K., and M. Meredith. 2021. Package “</w:t>
      </w:r>
      <w:proofErr w:type="spellStart"/>
      <w:r w:rsidRPr="001A3C97">
        <w:rPr>
          <w:rFonts w:ascii="Times New Roman" w:hAnsi="Times New Roman" w:cs="Times New Roman"/>
          <w:sz w:val="24"/>
          <w:szCs w:val="24"/>
        </w:rPr>
        <w:t>jagsUI</w:t>
      </w:r>
      <w:proofErr w:type="spellEnd"/>
      <w:r w:rsidRPr="001A3C97">
        <w:rPr>
          <w:rFonts w:ascii="Times New Roman" w:hAnsi="Times New Roman" w:cs="Times New Roman"/>
          <w:sz w:val="24"/>
          <w:szCs w:val="24"/>
        </w:rPr>
        <w:t xml:space="preserve">.” &lt;http://mcmc-jags.sourceforge.net&gt;. </w:t>
      </w:r>
    </w:p>
    <w:p w14:paraId="27D3CD1C"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Kéry</w:t>
      </w:r>
      <w:proofErr w:type="spellEnd"/>
      <w:r w:rsidRPr="001A3C97">
        <w:rPr>
          <w:rFonts w:ascii="Times New Roman" w:hAnsi="Times New Roman" w:cs="Times New Roman"/>
          <w:sz w:val="24"/>
          <w:szCs w:val="24"/>
        </w:rPr>
        <w:t>, M., and J. A. Royle. 2008. Hierarchical Bayes estimation of species richness and occupancy in spatially replicated surveys. Journal of Applied Ecology 45:589–598.</w:t>
      </w:r>
    </w:p>
    <w:p w14:paraId="037070C9" w14:textId="3C45F8AD" w:rsidR="00810DE8" w:rsidRPr="001A3C97" w:rsidRDefault="008476D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Kéry</w:t>
      </w:r>
      <w:proofErr w:type="spellEnd"/>
      <w:r w:rsidR="00810DE8" w:rsidRPr="001A3C97">
        <w:rPr>
          <w:rFonts w:ascii="Times New Roman" w:hAnsi="Times New Roman" w:cs="Times New Roman"/>
          <w:sz w:val="24"/>
          <w:szCs w:val="24"/>
        </w:rPr>
        <w:t xml:space="preserve">, M., and J. A. Royle. 2016. Applied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ierarchical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odeling in </w:t>
      </w:r>
      <w:r w:rsidRPr="001A3C97">
        <w:rPr>
          <w:rFonts w:ascii="Times New Roman" w:hAnsi="Times New Roman" w:cs="Times New Roman"/>
          <w:sz w:val="24"/>
          <w:szCs w:val="24"/>
        </w:rPr>
        <w:t>e</w:t>
      </w:r>
      <w:r w:rsidR="00810DE8" w:rsidRPr="001A3C97">
        <w:rPr>
          <w:rFonts w:ascii="Times New Roman" w:hAnsi="Times New Roman" w:cs="Times New Roman"/>
          <w:sz w:val="24"/>
          <w:szCs w:val="24"/>
        </w:rPr>
        <w:t>cology. Academic Press, Boston, M</w:t>
      </w:r>
      <w:r w:rsidRPr="001A3C97">
        <w:rPr>
          <w:rFonts w:ascii="Times New Roman" w:hAnsi="Times New Roman" w:cs="Times New Roman"/>
          <w:sz w:val="24"/>
          <w:szCs w:val="24"/>
        </w:rPr>
        <w:t>assachusetts, USA</w:t>
      </w:r>
      <w:r w:rsidR="00810DE8" w:rsidRPr="001A3C97">
        <w:rPr>
          <w:rFonts w:ascii="Times New Roman" w:hAnsi="Times New Roman" w:cs="Times New Roman"/>
          <w:sz w:val="24"/>
          <w:szCs w:val="24"/>
        </w:rPr>
        <w:t>.</w:t>
      </w:r>
    </w:p>
    <w:p w14:paraId="0BA378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Keyser, P. D., and W. M. Ford. 2005. Ten years of research on the MeadWestvaco Wildlife and Ecosystem Research Forest. U.S. Department of Agriculture Forest Service General Technical Report NE-330, Northeastern Research Station, Newtown Square, Pennsylvania, USA.</w:t>
      </w:r>
    </w:p>
    <w:p w14:paraId="195984C1" w14:textId="27A658A5"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King, D. I., and R. M. </w:t>
      </w: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2000. Bird species diversity and nesting success in mature, clearcut and shelterwood forest in northern New Hampshire, USA. Forest Ecology and Management 129:227–235. </w:t>
      </w:r>
    </w:p>
    <w:p w14:paraId="1A4695EA"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Kuuluvainen</w:t>
      </w:r>
      <w:proofErr w:type="spellEnd"/>
      <w:r w:rsidRPr="001A3C97">
        <w:rPr>
          <w:rFonts w:ascii="Times New Roman" w:hAnsi="Times New Roman" w:cs="Times New Roman"/>
          <w:sz w:val="24"/>
          <w:szCs w:val="24"/>
        </w:rPr>
        <w:t xml:space="preserve">, T., A. </w:t>
      </w:r>
      <w:proofErr w:type="spellStart"/>
      <w:r w:rsidRPr="001A3C97">
        <w:rPr>
          <w:rFonts w:ascii="Times New Roman" w:hAnsi="Times New Roman" w:cs="Times New Roman"/>
          <w:sz w:val="24"/>
          <w:szCs w:val="24"/>
        </w:rPr>
        <w:t>Pentinnen</w:t>
      </w:r>
      <w:proofErr w:type="spellEnd"/>
      <w:r w:rsidRPr="001A3C97">
        <w:rPr>
          <w:rFonts w:ascii="Times New Roman" w:hAnsi="Times New Roman" w:cs="Times New Roman"/>
          <w:sz w:val="24"/>
          <w:szCs w:val="24"/>
        </w:rPr>
        <w:t xml:space="preserve">, K. Leinonen, and M. Nygren. 1996. Statistical opportunities for comparing stand structural heterogeneity in managed and primeval forests: An example from boreal spruce forest in southern Finland. Silva </w:t>
      </w:r>
      <w:proofErr w:type="spellStart"/>
      <w:r w:rsidRPr="001A3C97">
        <w:rPr>
          <w:rFonts w:ascii="Times New Roman" w:hAnsi="Times New Roman" w:cs="Times New Roman"/>
          <w:sz w:val="24"/>
          <w:szCs w:val="24"/>
        </w:rPr>
        <w:t>Fennica</w:t>
      </w:r>
      <w:proofErr w:type="spellEnd"/>
      <w:r w:rsidRPr="001A3C97">
        <w:rPr>
          <w:rFonts w:ascii="Times New Roman" w:hAnsi="Times New Roman" w:cs="Times New Roman"/>
          <w:sz w:val="24"/>
          <w:szCs w:val="24"/>
        </w:rPr>
        <w:t xml:space="preserve"> 30:315–3328.</w:t>
      </w:r>
    </w:p>
    <w:p w14:paraId="20F1F585" w14:textId="3C40385D"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Litvaitis</w:t>
      </w:r>
      <w:proofErr w:type="spellEnd"/>
      <w:r w:rsidRPr="001A3C97">
        <w:rPr>
          <w:rFonts w:ascii="Times New Roman" w:hAnsi="Times New Roman" w:cs="Times New Roman"/>
          <w:sz w:val="24"/>
          <w:szCs w:val="24"/>
        </w:rPr>
        <w:t xml:space="preserve">, J. A. 1993. Response of </w:t>
      </w:r>
      <w:r w:rsidR="008476D8"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uccessional </w:t>
      </w:r>
      <w:r w:rsidR="008476D8" w:rsidRPr="001A3C97">
        <w:rPr>
          <w:rFonts w:ascii="Times New Roman" w:hAnsi="Times New Roman" w:cs="Times New Roman"/>
          <w:sz w:val="24"/>
          <w:szCs w:val="24"/>
        </w:rPr>
        <w:t>v</w:t>
      </w:r>
      <w:r w:rsidRPr="001A3C97">
        <w:rPr>
          <w:rFonts w:ascii="Times New Roman" w:hAnsi="Times New Roman" w:cs="Times New Roman"/>
          <w:sz w:val="24"/>
          <w:szCs w:val="24"/>
        </w:rPr>
        <w:t xml:space="preserve">ertebrates to </w:t>
      </w:r>
      <w:r w:rsidR="008476D8" w:rsidRPr="001A3C97">
        <w:rPr>
          <w:rFonts w:ascii="Times New Roman" w:hAnsi="Times New Roman" w:cs="Times New Roman"/>
          <w:sz w:val="24"/>
          <w:szCs w:val="24"/>
        </w:rPr>
        <w:t>h</w:t>
      </w:r>
      <w:r w:rsidRPr="001A3C97">
        <w:rPr>
          <w:rFonts w:ascii="Times New Roman" w:hAnsi="Times New Roman" w:cs="Times New Roman"/>
          <w:sz w:val="24"/>
          <w:szCs w:val="24"/>
        </w:rPr>
        <w:t xml:space="preserve">istoric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hanges in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 </w:t>
      </w:r>
      <w:r w:rsidR="008476D8" w:rsidRPr="001A3C97">
        <w:rPr>
          <w:rFonts w:ascii="Times New Roman" w:hAnsi="Times New Roman" w:cs="Times New Roman"/>
          <w:sz w:val="24"/>
          <w:szCs w:val="24"/>
        </w:rPr>
        <w:t>u</w:t>
      </w:r>
      <w:r w:rsidRPr="001A3C97">
        <w:rPr>
          <w:rFonts w:ascii="Times New Roman" w:hAnsi="Times New Roman" w:cs="Times New Roman"/>
          <w:sz w:val="24"/>
          <w:szCs w:val="24"/>
        </w:rPr>
        <w:t xml:space="preserve">se. Conservation Biology 7:866–873. </w:t>
      </w:r>
    </w:p>
    <w:p w14:paraId="7D64BC0A"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Loehle</w:t>
      </w:r>
      <w:proofErr w:type="spellEnd"/>
      <w:r w:rsidRPr="001A3C97">
        <w:rPr>
          <w:rFonts w:ascii="Times New Roman" w:hAnsi="Times New Roman" w:cs="Times New Roman"/>
          <w:sz w:val="24"/>
          <w:szCs w:val="24"/>
        </w:rPr>
        <w:t xml:space="preserve">, C., T. B. Wigley, S. </w:t>
      </w:r>
      <w:proofErr w:type="spellStart"/>
      <w:r w:rsidRPr="001A3C97">
        <w:rPr>
          <w:rFonts w:ascii="Times New Roman" w:hAnsi="Times New Roman" w:cs="Times New Roman"/>
          <w:sz w:val="24"/>
          <w:szCs w:val="24"/>
        </w:rPr>
        <w:t>Rutzmoser</w:t>
      </w:r>
      <w:proofErr w:type="spellEnd"/>
      <w:r w:rsidRPr="001A3C97">
        <w:rPr>
          <w:rFonts w:ascii="Times New Roman" w:hAnsi="Times New Roman" w:cs="Times New Roman"/>
          <w:sz w:val="24"/>
          <w:szCs w:val="24"/>
        </w:rPr>
        <w:t xml:space="preserve">, J. A. Gerwin, P. D. Keyser, R. A. Lancia, C. J. Reynolds, R. E. Thill, R. </w:t>
      </w:r>
      <w:proofErr w:type="spellStart"/>
      <w:r w:rsidRPr="001A3C97">
        <w:rPr>
          <w:rFonts w:ascii="Times New Roman" w:hAnsi="Times New Roman" w:cs="Times New Roman"/>
          <w:sz w:val="24"/>
          <w:szCs w:val="24"/>
        </w:rPr>
        <w:t>Weih</w:t>
      </w:r>
      <w:proofErr w:type="spellEnd"/>
      <w:r w:rsidRPr="001A3C97">
        <w:rPr>
          <w:rFonts w:ascii="Times New Roman" w:hAnsi="Times New Roman" w:cs="Times New Roman"/>
          <w:sz w:val="24"/>
          <w:szCs w:val="24"/>
        </w:rPr>
        <w:t>, D. White, and P. B. Wood. 2005. Managed forest landscape structure and avian species richness in the southeastern US. Forest Ecology and Management 214:279–293.</w:t>
      </w:r>
    </w:p>
    <w:p w14:paraId="1C8ECBD6"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Madarish</w:t>
      </w:r>
      <w:proofErr w:type="spellEnd"/>
      <w:r w:rsidRPr="001A3C97">
        <w:rPr>
          <w:rFonts w:ascii="Times New Roman" w:hAnsi="Times New Roman" w:cs="Times New Roman"/>
          <w:sz w:val="24"/>
          <w:szCs w:val="24"/>
        </w:rPr>
        <w:t xml:space="preserve">, D. M., Rodrigue, J. L., and M. B. Adams. 2002. Vascular flora and macroscopic fauna on the </w:t>
      </w:r>
      <w:proofErr w:type="spellStart"/>
      <w:r w:rsidRPr="001A3C97">
        <w:rPr>
          <w:rFonts w:ascii="Times New Roman" w:hAnsi="Times New Roman" w:cs="Times New Roman"/>
          <w:sz w:val="24"/>
          <w:szCs w:val="24"/>
        </w:rPr>
        <w:t>Fernow</w:t>
      </w:r>
      <w:proofErr w:type="spellEnd"/>
      <w:r w:rsidRPr="001A3C97">
        <w:rPr>
          <w:rFonts w:ascii="Times New Roman" w:hAnsi="Times New Roman" w:cs="Times New Roman"/>
          <w:sz w:val="24"/>
          <w:szCs w:val="24"/>
        </w:rPr>
        <w:t xml:space="preserve"> Experimental Forest. General Technical Report NE-291. USDA Forest Service Northeast Research Station, Newtown Square, Pennsylvania, USA.</w:t>
      </w:r>
    </w:p>
    <w:p w14:paraId="2D2EA27E" w14:textId="06BF210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McCay</w:t>
      </w:r>
      <w:proofErr w:type="spellEnd"/>
      <w:r w:rsidRPr="001A3C97">
        <w:rPr>
          <w:rFonts w:ascii="Times New Roman" w:hAnsi="Times New Roman" w:cs="Times New Roman"/>
          <w:sz w:val="24"/>
          <w:szCs w:val="24"/>
        </w:rPr>
        <w:t xml:space="preserve">, D. H., M. D. Abrams, and T. E. DeMeo. 1997. Gradient analysis of secondary forests of eastern west </w:t>
      </w:r>
      <w:proofErr w:type="spellStart"/>
      <w:r w:rsidRPr="001A3C97">
        <w:rPr>
          <w:rFonts w:ascii="Times New Roman" w:hAnsi="Times New Roman" w:cs="Times New Roman"/>
          <w:sz w:val="24"/>
          <w:szCs w:val="24"/>
        </w:rPr>
        <w:t>virginia</w:t>
      </w:r>
      <w:proofErr w:type="spellEnd"/>
      <w:r w:rsidRPr="001A3C97">
        <w:rPr>
          <w:rFonts w:ascii="Times New Roman" w:hAnsi="Times New Roman" w:cs="Times New Roman"/>
          <w:sz w:val="24"/>
          <w:szCs w:val="24"/>
        </w:rPr>
        <w:t xml:space="preserve">. Journal of the Torrey Botanical Society 124:160–173. </w:t>
      </w:r>
    </w:p>
    <w:p w14:paraId="711C75C4"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and P. B. Wood. 2009. Short- and long-term implications of clearcut and two-age silviculture for conservation of breeding forest birds in the central Appalachians, USA. Biological Conservation 142:212–220.</w:t>
      </w:r>
    </w:p>
    <w:p w14:paraId="6BDED0A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P. B. Wood, G. W. Miller, and B. T. Simpson. 2011. Predicting breeding bird occurrence by stand- and microhabitat-scale features in even-aged stands in the Central Appalachians. Forest Ecology and Management 261:373–380.</w:t>
      </w:r>
    </w:p>
    <w:p w14:paraId="5DF822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13578971"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Mitchell, M. S., M. J. Reynolds-</w:t>
      </w:r>
      <w:proofErr w:type="spellStart"/>
      <w:r w:rsidRPr="001A3C97">
        <w:rPr>
          <w:rFonts w:ascii="Times New Roman" w:hAnsi="Times New Roman" w:cs="Times New Roman"/>
          <w:sz w:val="24"/>
          <w:szCs w:val="24"/>
        </w:rPr>
        <w:t>Hogland</w:t>
      </w:r>
      <w:proofErr w:type="spellEnd"/>
      <w:r w:rsidRPr="001A3C97">
        <w:rPr>
          <w:rFonts w:ascii="Times New Roman" w:hAnsi="Times New Roman" w:cs="Times New Roman"/>
          <w:sz w:val="24"/>
          <w:szCs w:val="24"/>
        </w:rPr>
        <w:t xml:space="preserve">, M. L. Smith, P. B. Wood, J. A. Beebe, P. D. Keyser, C. </w:t>
      </w:r>
      <w:proofErr w:type="spellStart"/>
      <w:r w:rsidRPr="001A3C97">
        <w:rPr>
          <w:rFonts w:ascii="Times New Roman" w:hAnsi="Times New Roman" w:cs="Times New Roman"/>
          <w:sz w:val="24"/>
          <w:szCs w:val="24"/>
        </w:rPr>
        <w:t>Loehle</w:t>
      </w:r>
      <w:proofErr w:type="spellEnd"/>
      <w:r w:rsidRPr="001A3C97">
        <w:rPr>
          <w:rFonts w:ascii="Times New Roman" w:hAnsi="Times New Roman" w:cs="Times New Roman"/>
          <w:sz w:val="24"/>
          <w:szCs w:val="24"/>
        </w:rPr>
        <w:t xml:space="preserve">, C. J. Reynolds, P. Van </w:t>
      </w:r>
      <w:proofErr w:type="spellStart"/>
      <w:r w:rsidRPr="001A3C97">
        <w:rPr>
          <w:rFonts w:ascii="Times New Roman" w:hAnsi="Times New Roman" w:cs="Times New Roman"/>
          <w:sz w:val="24"/>
          <w:szCs w:val="24"/>
        </w:rPr>
        <w:t>Deusen</w:t>
      </w:r>
      <w:proofErr w:type="spellEnd"/>
      <w:r w:rsidRPr="001A3C97">
        <w:rPr>
          <w:rFonts w:ascii="Times New Roman" w:hAnsi="Times New Roman" w:cs="Times New Roman"/>
          <w:sz w:val="24"/>
          <w:szCs w:val="24"/>
        </w:rPr>
        <w:t>, and D. White. 2008. Projected long-term response of Southeastern birds to forest management. Forest Ecology and Management 256:1884–1896.</w:t>
      </w:r>
    </w:p>
    <w:p w14:paraId="20405CD0" w14:textId="6D62C9D4"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Moorman, C. E., and D. C. </w:t>
      </w:r>
      <w:proofErr w:type="spellStart"/>
      <w:r w:rsidRPr="001A3C97">
        <w:rPr>
          <w:rFonts w:ascii="Times New Roman" w:hAnsi="Times New Roman" w:cs="Times New Roman"/>
          <w:sz w:val="24"/>
          <w:szCs w:val="24"/>
        </w:rPr>
        <w:t>Guynn</w:t>
      </w:r>
      <w:proofErr w:type="spellEnd"/>
      <w:r w:rsidRPr="001A3C97">
        <w:rPr>
          <w:rFonts w:ascii="Times New Roman" w:hAnsi="Times New Roman" w:cs="Times New Roman"/>
          <w:sz w:val="24"/>
          <w:szCs w:val="24"/>
        </w:rPr>
        <w:t xml:space="preserve">, Jr. 2015. Effects of group-selection opening size on breeding bird habitat use in bottomland forest. Ecological Applications 11:1680–1691. </w:t>
      </w:r>
    </w:p>
    <w:p w14:paraId="60356A35"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Nichols, J. V. 1996. Effects of two-age timber management and clearcutting on songbird density and reproductive success. M.S. Thesis, West Virginia University, Morgantown, West Virginia, USA.</w:t>
      </w:r>
    </w:p>
    <w:p w14:paraId="7C385A80" w14:textId="01E5C46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Parody, J. M., F. J. Cuthbert, and E. H. Decker. 2001. The effect of 50 years of landscape change on species richness and community composition. Global Ecology and Biogeography 10:305–313. </w:t>
      </w:r>
    </w:p>
    <w:p w14:paraId="18F4EC3E" w14:textId="66AB622D"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Perry, R. W., J. M. A. Jenkins, R. E. Thill, and F. R. Thompson. 2018. Long-term effects of different forest regeneration methods on mature forest birds. Forest Ecology and Management 408:183–194. </w:t>
      </w:r>
    </w:p>
    <w:p w14:paraId="0717D73A" w14:textId="57E2473E" w:rsidR="00810DE8" w:rsidRPr="001A3C97" w:rsidRDefault="00810DE8" w:rsidP="00050109">
      <w:pPr>
        <w:spacing w:line="276" w:lineRule="auto"/>
        <w:ind w:left="720" w:hanging="720"/>
        <w:rPr>
          <w:rFonts w:ascii="Times New Roman" w:hAnsi="Times New Roman" w:cs="Times New Roman"/>
          <w:sz w:val="24"/>
          <w:szCs w:val="24"/>
        </w:rPr>
      </w:pPr>
      <w:r w:rsidRPr="0022413E">
        <w:rPr>
          <w:rFonts w:ascii="Times New Roman" w:hAnsi="Times New Roman" w:cs="Times New Roman"/>
          <w:sz w:val="24"/>
          <w:szCs w:val="24"/>
          <w:rPrChange w:id="47" w:author="hlclipp@mix.wvu.edu" w:date="2023-05-28T23:17:00Z">
            <w:rPr>
              <w:rFonts w:ascii="Times New Roman" w:hAnsi="Times New Roman" w:cs="Times New Roman"/>
              <w:sz w:val="24"/>
              <w:szCs w:val="24"/>
              <w:lang w:val="fr-FR"/>
            </w:rPr>
          </w:rPrChange>
        </w:rPr>
        <w:t xml:space="preserve">Petit, L. J., D. R. Petit, and T. E. Martin. </w:t>
      </w:r>
      <w:r w:rsidRPr="001A3C97">
        <w:rPr>
          <w:rFonts w:ascii="Times New Roman" w:hAnsi="Times New Roman" w:cs="Times New Roman"/>
          <w:sz w:val="24"/>
          <w:szCs w:val="24"/>
        </w:rPr>
        <w:t xml:space="preserve">1995. Landscape-level management of migratory birds: looking past the trees to see the forest. Wildlife Society Bulletin 2:420–429. </w:t>
      </w:r>
    </w:p>
    <w:p w14:paraId="38A871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Plummer, M. 2003. JAGS: A program for analysis of Bayesian graphical models using Gibbs sampling. In K </w:t>
      </w:r>
      <w:proofErr w:type="spellStart"/>
      <w:r w:rsidRPr="001A3C97">
        <w:rPr>
          <w:rFonts w:ascii="Times New Roman" w:hAnsi="Times New Roman" w:cs="Times New Roman"/>
          <w:sz w:val="24"/>
          <w:szCs w:val="24"/>
        </w:rPr>
        <w:t>Hornik</w:t>
      </w:r>
      <w:proofErr w:type="spellEnd"/>
      <w:r w:rsidRPr="001A3C97">
        <w:rPr>
          <w:rFonts w:ascii="Times New Roman" w:hAnsi="Times New Roman" w:cs="Times New Roman"/>
          <w:sz w:val="24"/>
          <w:szCs w:val="24"/>
        </w:rPr>
        <w:t xml:space="preserve">, F </w:t>
      </w:r>
      <w:proofErr w:type="spellStart"/>
      <w:r w:rsidRPr="001A3C97">
        <w:rPr>
          <w:rFonts w:ascii="Times New Roman" w:hAnsi="Times New Roman" w:cs="Times New Roman"/>
          <w:sz w:val="24"/>
          <w:szCs w:val="24"/>
        </w:rPr>
        <w:t>Leisch</w:t>
      </w:r>
      <w:proofErr w:type="spellEnd"/>
      <w:r w:rsidRPr="001A3C97">
        <w:rPr>
          <w:rFonts w:ascii="Times New Roman" w:hAnsi="Times New Roman" w:cs="Times New Roman"/>
          <w:sz w:val="24"/>
          <w:szCs w:val="24"/>
        </w:rPr>
        <w:t xml:space="preserve">, A </w:t>
      </w:r>
      <w:proofErr w:type="spellStart"/>
      <w:r w:rsidRPr="001A3C97">
        <w:rPr>
          <w:rFonts w:ascii="Times New Roman" w:hAnsi="Times New Roman" w:cs="Times New Roman"/>
          <w:sz w:val="24"/>
          <w:szCs w:val="24"/>
        </w:rPr>
        <w:t>Zeileis</w:t>
      </w:r>
      <w:proofErr w:type="spellEnd"/>
      <w:r w:rsidRPr="001A3C97">
        <w:rPr>
          <w:rFonts w:ascii="Times New Roman" w:hAnsi="Times New Roman" w:cs="Times New Roman"/>
          <w:sz w:val="24"/>
          <w:szCs w:val="24"/>
        </w:rPr>
        <w:t xml:space="preserve"> (eds.). Proceedings of the 3rd International Workshop on Distributed Statistical Computing (DSC 2003). Vienna, Austria.</w:t>
      </w:r>
    </w:p>
    <w:p w14:paraId="310CE8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R Core Team. 2022. R: A language and environment for statistical computing. R Foundation for Statistical Computing, Vienna, Austria. https://www.R-project.org/.</w:t>
      </w:r>
    </w:p>
    <w:p w14:paraId="57360CA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Ralph, C.J., S. </w:t>
      </w:r>
      <w:proofErr w:type="spellStart"/>
      <w:r w:rsidRPr="001A3C97">
        <w:rPr>
          <w:rFonts w:ascii="Times New Roman" w:hAnsi="Times New Roman" w:cs="Times New Roman"/>
          <w:sz w:val="24"/>
          <w:szCs w:val="24"/>
        </w:rPr>
        <w:t>Droege</w:t>
      </w:r>
      <w:proofErr w:type="spellEnd"/>
      <w:r w:rsidRPr="001A3C97">
        <w:rPr>
          <w:rFonts w:ascii="Times New Roman" w:hAnsi="Times New Roman" w:cs="Times New Roman"/>
          <w:sz w:val="24"/>
          <w:szCs w:val="24"/>
        </w:rPr>
        <w:t>, J.R. Sauer. 1993. Managing and monitoring birds using point counts: standards and applications. General Technical Report PSW-GTR-149. U.S. Forest Service, Albany, California, USA.</w:t>
      </w:r>
    </w:p>
    <w:p w14:paraId="4F91429B" w14:textId="1ED3FFC6"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Robbins, C. S., J. R. Sauer, R. S. Greenberg, and S. </w:t>
      </w:r>
      <w:proofErr w:type="spellStart"/>
      <w:r w:rsidRPr="001A3C97">
        <w:rPr>
          <w:rFonts w:ascii="Times New Roman" w:hAnsi="Times New Roman" w:cs="Times New Roman"/>
          <w:sz w:val="24"/>
          <w:szCs w:val="24"/>
        </w:rPr>
        <w:t>Droege</w:t>
      </w:r>
      <w:proofErr w:type="spellEnd"/>
      <w:r w:rsidRPr="001A3C97">
        <w:rPr>
          <w:rFonts w:ascii="Times New Roman" w:hAnsi="Times New Roman" w:cs="Times New Roman"/>
          <w:sz w:val="24"/>
          <w:szCs w:val="24"/>
        </w:rPr>
        <w:t xml:space="preserve">. 1989. Population declines in North American birds that migrate to the neotropics. Proceedings of the National Academy of Sciences 86:7658–7662. </w:t>
      </w:r>
    </w:p>
    <w:p w14:paraId="12B51485" w14:textId="460818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47E0EE7C" w14:textId="3F92BBF3"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Robinson, W. D., and S. K. Robinson. 1999. Effects of selective logging on forest bird populations in a fragmented landscape. Conservation Biology 13:58–66. </w:t>
      </w:r>
    </w:p>
    <w:p w14:paraId="1B29DF6B" w14:textId="7B412CD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Rodewald, A. D., and R. H. Yahner. 2001. Influence of landscape composition on avian community structure and associated mechanisms. Ecology 82:3493–3504. </w:t>
      </w:r>
    </w:p>
    <w:p w14:paraId="306CD394" w14:textId="0E616270"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Rosenberg, K. V, A. M. </w:t>
      </w:r>
      <w:proofErr w:type="spellStart"/>
      <w:r w:rsidRPr="001A3C97">
        <w:rPr>
          <w:rFonts w:ascii="Times New Roman" w:hAnsi="Times New Roman" w:cs="Times New Roman"/>
          <w:sz w:val="24"/>
          <w:szCs w:val="24"/>
        </w:rPr>
        <w:t>Dokter</w:t>
      </w:r>
      <w:proofErr w:type="spellEnd"/>
      <w:r w:rsidRPr="001A3C97">
        <w:rPr>
          <w:rFonts w:ascii="Times New Roman" w:hAnsi="Times New Roman" w:cs="Times New Roman"/>
          <w:sz w:val="24"/>
          <w:szCs w:val="24"/>
        </w:rPr>
        <w:t xml:space="preserve">, P. J. Blancher, J. R. Sauer, A. C. Smith, P. A. Smith, J. C. Stanton, A. Panjabi, L. </w:t>
      </w:r>
      <w:proofErr w:type="spellStart"/>
      <w:r w:rsidRPr="001A3C97">
        <w:rPr>
          <w:rFonts w:ascii="Times New Roman" w:hAnsi="Times New Roman" w:cs="Times New Roman"/>
          <w:sz w:val="24"/>
          <w:szCs w:val="24"/>
        </w:rPr>
        <w:t>Helft</w:t>
      </w:r>
      <w:proofErr w:type="spellEnd"/>
      <w:r w:rsidRPr="001A3C97">
        <w:rPr>
          <w:rFonts w:ascii="Times New Roman" w:hAnsi="Times New Roman" w:cs="Times New Roman"/>
          <w:sz w:val="24"/>
          <w:szCs w:val="24"/>
        </w:rPr>
        <w:t xml:space="preserve">, M. Parr, and P. P. Marra. 2019. Decline of the North American avifauna. Science 366:120–124. </w:t>
      </w:r>
    </w:p>
    <w:p w14:paraId="59FDA816" w14:textId="231819E6"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Royle, J. A. 2004. N-mixture models for estimating population size from spatially replicated counts. Biometrics 60:108–115. </w:t>
      </w:r>
    </w:p>
    <w:p w14:paraId="73262D3B" w14:textId="490A16C3"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Sallabanks</w:t>
      </w:r>
      <w:proofErr w:type="spellEnd"/>
      <w:r w:rsidRPr="001A3C97">
        <w:rPr>
          <w:rFonts w:ascii="Times New Roman" w:hAnsi="Times New Roman" w:cs="Times New Roman"/>
          <w:sz w:val="24"/>
          <w:szCs w:val="24"/>
        </w:rPr>
        <w:t xml:space="preserve">, R., E. B. Arnett, and J. M. </w:t>
      </w:r>
      <w:proofErr w:type="spellStart"/>
      <w:r w:rsidRPr="001A3C97">
        <w:rPr>
          <w:rFonts w:ascii="Times New Roman" w:hAnsi="Times New Roman" w:cs="Times New Roman"/>
          <w:sz w:val="24"/>
          <w:szCs w:val="24"/>
        </w:rPr>
        <w:t>Marzluff</w:t>
      </w:r>
      <w:proofErr w:type="spellEnd"/>
      <w:r w:rsidRPr="001A3C97">
        <w:rPr>
          <w:rFonts w:ascii="Times New Roman" w:hAnsi="Times New Roman" w:cs="Times New Roman"/>
          <w:sz w:val="24"/>
          <w:szCs w:val="24"/>
        </w:rPr>
        <w:t xml:space="preserve">. 2000. An evaluation of research on the effects of timber harvest on bird populations. Wildlife Society Bulletin 28:1144–1155. </w:t>
      </w:r>
    </w:p>
    <w:p w14:paraId="1AA2171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Sauer, J. R., W. A. Link, and J. E. Hines. 2020. The North American breeding bird survey, analysis results 1966–2019. US Geological Survey data release 10: P96A7675.</w:t>
      </w:r>
    </w:p>
    <w:p w14:paraId="575C7B23" w14:textId="6EA64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Schulte, L. A., D. J. </w:t>
      </w:r>
      <w:proofErr w:type="spellStart"/>
      <w:r w:rsidRPr="001A3C97">
        <w:rPr>
          <w:rFonts w:ascii="Times New Roman" w:hAnsi="Times New Roman" w:cs="Times New Roman"/>
          <w:sz w:val="24"/>
          <w:szCs w:val="24"/>
        </w:rPr>
        <w:t>Mladenoff</w:t>
      </w:r>
      <w:proofErr w:type="spellEnd"/>
      <w:r w:rsidRPr="001A3C97">
        <w:rPr>
          <w:rFonts w:ascii="Times New Roman" w:hAnsi="Times New Roman" w:cs="Times New Roman"/>
          <w:sz w:val="24"/>
          <w:szCs w:val="24"/>
        </w:rPr>
        <w:t xml:space="preserve">, T. R. Crow, L. C. Merrick, and D. T. Cleland. 2007. Homogenization of northern U.S. Great Lakes forests due to land use. Landscape Ecology 22:1089–1103. </w:t>
      </w:r>
    </w:p>
    <w:p w14:paraId="11ECC6E2" w14:textId="7BB0FC0A"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Sheehan, J., P. B. Wood, D. A. Buehler, P. D. Keyser, J. L. Larkin, A. D. Rodewald, T. B. Wigley, T. J. Boves, G. A. George, M. H. Bakermans, T. A. Beachy, A. Evans, M. E. McDermott, F. L. Newell, K. A. Perkins, and M. White. 2014. Avian response to timber harvesting applied experimentally to manage Cerulean Warbler breeding populations. Forest Ecology and Management 321:5–18. </w:t>
      </w:r>
    </w:p>
    <w:p w14:paraId="4396856C" w14:textId="7994D7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Spies, T. A., W. J. Ripple, and G. A. Bradshaw. 1994. Dynamics and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attern of a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anaged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oniferous </w:t>
      </w:r>
      <w:r w:rsidR="008476D8"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in Oregon. Ecological Applications 4:555–568. </w:t>
      </w:r>
    </w:p>
    <w:p w14:paraId="0089585B"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Stephenson, S. L. 1993. Upland forests of West Virginia. McClain Printing Co, Parsons, West Virginia, USA.</w:t>
      </w:r>
    </w:p>
    <w:p w14:paraId="300F3F8D" w14:textId="5E0E22B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Stoleson, S. H. 2013. Condition varies with habitat choice in </w:t>
      </w:r>
      <w:proofErr w:type="spellStart"/>
      <w:r w:rsidRPr="001A3C97">
        <w:rPr>
          <w:rFonts w:ascii="Times New Roman" w:hAnsi="Times New Roman" w:cs="Times New Roman"/>
          <w:sz w:val="24"/>
          <w:szCs w:val="24"/>
        </w:rPr>
        <w:t>postbreeding</w:t>
      </w:r>
      <w:proofErr w:type="spellEnd"/>
      <w:r w:rsidRPr="001A3C97">
        <w:rPr>
          <w:rFonts w:ascii="Times New Roman" w:hAnsi="Times New Roman" w:cs="Times New Roman"/>
          <w:sz w:val="24"/>
          <w:szCs w:val="24"/>
        </w:rPr>
        <w:t xml:space="preserve"> forest birds. The Auk 130:417–428. </w:t>
      </w:r>
    </w:p>
    <w:p w14:paraId="5405C94F"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Strausbaugh</w:t>
      </w:r>
      <w:proofErr w:type="spellEnd"/>
      <w:r w:rsidRPr="001A3C97">
        <w:rPr>
          <w:rFonts w:ascii="Times New Roman" w:hAnsi="Times New Roman" w:cs="Times New Roman"/>
          <w:sz w:val="24"/>
          <w:szCs w:val="24"/>
        </w:rPr>
        <w:t>, P.D., and Core, E.L., 1977. Flora of West Virginia. Seneca Books, Grantsville, West Virginia, USA.</w:t>
      </w:r>
    </w:p>
    <w:p w14:paraId="7D08ACCE" w14:textId="5F55DD8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Thompson, F. R., W. D. </w:t>
      </w:r>
      <w:proofErr w:type="spellStart"/>
      <w:r w:rsidRPr="001A3C97">
        <w:rPr>
          <w:rFonts w:ascii="Times New Roman" w:hAnsi="Times New Roman" w:cs="Times New Roman"/>
          <w:sz w:val="24"/>
          <w:szCs w:val="24"/>
        </w:rPr>
        <w:t>Dijak</w:t>
      </w:r>
      <w:proofErr w:type="spellEnd"/>
      <w:r w:rsidRPr="001A3C97">
        <w:rPr>
          <w:rFonts w:ascii="Times New Roman" w:hAnsi="Times New Roman" w:cs="Times New Roman"/>
          <w:sz w:val="24"/>
          <w:szCs w:val="24"/>
        </w:rPr>
        <w:t xml:space="preserve">, T. G. </w:t>
      </w:r>
      <w:proofErr w:type="spellStart"/>
      <w:r w:rsidRPr="001A3C97">
        <w:rPr>
          <w:rFonts w:ascii="Times New Roman" w:hAnsi="Times New Roman" w:cs="Times New Roman"/>
          <w:sz w:val="24"/>
          <w:szCs w:val="24"/>
        </w:rPr>
        <w:t>Kulowiec</w:t>
      </w:r>
      <w:proofErr w:type="spellEnd"/>
      <w:r w:rsidRPr="001A3C97">
        <w:rPr>
          <w:rFonts w:ascii="Times New Roman" w:hAnsi="Times New Roman" w:cs="Times New Roman"/>
          <w:sz w:val="24"/>
          <w:szCs w:val="24"/>
        </w:rPr>
        <w:t xml:space="preserve">, and D. A. Hamilton. 1992. Breeding bird populations in Missouri Ozark forests with and without clearcutting. The Journal of Wildlife Management 56:23–30. </w:t>
      </w:r>
    </w:p>
    <w:p w14:paraId="50DA5FE8" w14:textId="586438A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Trani</w:t>
      </w:r>
      <w:proofErr w:type="spellEnd"/>
      <w:r w:rsidRPr="001A3C97">
        <w:rPr>
          <w:rFonts w:ascii="Times New Roman" w:hAnsi="Times New Roman" w:cs="Times New Roman"/>
          <w:sz w:val="24"/>
          <w:szCs w:val="24"/>
        </w:rPr>
        <w:t xml:space="preserve">, M. K., R. T. Brooks, T. L. Schmidt, V. A. </w:t>
      </w:r>
      <w:proofErr w:type="spellStart"/>
      <w:r w:rsidRPr="001A3C97">
        <w:rPr>
          <w:rFonts w:ascii="Times New Roman" w:hAnsi="Times New Roman" w:cs="Times New Roman"/>
          <w:sz w:val="24"/>
          <w:szCs w:val="24"/>
        </w:rPr>
        <w:t>Rudis</w:t>
      </w:r>
      <w:proofErr w:type="spellEnd"/>
      <w:r w:rsidRPr="001A3C97">
        <w:rPr>
          <w:rFonts w:ascii="Times New Roman" w:hAnsi="Times New Roman" w:cs="Times New Roman"/>
          <w:sz w:val="24"/>
          <w:szCs w:val="24"/>
        </w:rPr>
        <w:t>, and C. M. Gabbard. 2001. Patterns and trends of early successional forests in the Eastern United State</w:t>
      </w:r>
      <w:r w:rsidR="008476D8" w:rsidRPr="001A3C97">
        <w:rPr>
          <w:rFonts w:ascii="Times New Roman" w:hAnsi="Times New Roman" w:cs="Times New Roman"/>
          <w:sz w:val="24"/>
          <w:szCs w:val="24"/>
        </w:rPr>
        <w:t xml:space="preserve">s. </w:t>
      </w:r>
      <w:r w:rsidRPr="001A3C97">
        <w:rPr>
          <w:rFonts w:ascii="Times New Roman" w:hAnsi="Times New Roman" w:cs="Times New Roman"/>
          <w:sz w:val="24"/>
          <w:szCs w:val="24"/>
        </w:rPr>
        <w:t xml:space="preserve">Wildlife Society Bulletin 29:413–424. </w:t>
      </w:r>
    </w:p>
    <w:p w14:paraId="649E37E6" w14:textId="6031BBD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Vickery, P. D., M. L. Hunter, and J. V. Wells. 1992. Is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ensity an </w:t>
      </w:r>
      <w:r w:rsidR="008476D8" w:rsidRPr="001A3C97">
        <w:rPr>
          <w:rFonts w:ascii="Times New Roman" w:hAnsi="Times New Roman" w:cs="Times New Roman"/>
          <w:sz w:val="24"/>
          <w:szCs w:val="24"/>
        </w:rPr>
        <w:t>i</w:t>
      </w:r>
      <w:r w:rsidRPr="001A3C97">
        <w:rPr>
          <w:rFonts w:ascii="Times New Roman" w:hAnsi="Times New Roman" w:cs="Times New Roman"/>
          <w:sz w:val="24"/>
          <w:szCs w:val="24"/>
        </w:rPr>
        <w:t xml:space="preserve">ndicator of </w:t>
      </w:r>
      <w:r w:rsidR="008476D8" w:rsidRPr="001A3C97">
        <w:rPr>
          <w:rFonts w:ascii="Times New Roman" w:hAnsi="Times New Roman" w:cs="Times New Roman"/>
          <w:sz w:val="24"/>
          <w:szCs w:val="24"/>
        </w:rPr>
        <w:t>b</w:t>
      </w:r>
      <w:r w:rsidRPr="001A3C97">
        <w:rPr>
          <w:rFonts w:ascii="Times New Roman" w:hAnsi="Times New Roman" w:cs="Times New Roman"/>
          <w:sz w:val="24"/>
          <w:szCs w:val="24"/>
        </w:rPr>
        <w:t xml:space="preserve">reeding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The Auk 109:706–710. </w:t>
      </w:r>
    </w:p>
    <w:p w14:paraId="24D34C9F" w14:textId="1F05FFDB"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Weakland, C. A. 2000. Effects of diameter-limit and two-age timber harvesting on songbird populations on an industrial forest in central West Virginia. </w:t>
      </w:r>
      <w:r w:rsidR="008476D8" w:rsidRPr="001A3C97">
        <w:rPr>
          <w:rFonts w:ascii="Times New Roman" w:hAnsi="Times New Roman" w:cs="Times New Roman"/>
          <w:sz w:val="24"/>
          <w:szCs w:val="24"/>
        </w:rPr>
        <w:t xml:space="preserve">Ph.D. Dissertation, </w:t>
      </w:r>
      <w:r w:rsidRPr="001A3C97">
        <w:rPr>
          <w:rFonts w:ascii="Times New Roman" w:hAnsi="Times New Roman" w:cs="Times New Roman"/>
          <w:sz w:val="24"/>
          <w:szCs w:val="24"/>
        </w:rPr>
        <w:t>West Virginia University</w:t>
      </w:r>
      <w:r w:rsidR="008476D8" w:rsidRPr="001A3C97">
        <w:rPr>
          <w:rFonts w:ascii="Times New Roman" w:hAnsi="Times New Roman" w:cs="Times New Roman"/>
          <w:sz w:val="24"/>
          <w:szCs w:val="24"/>
        </w:rPr>
        <w:t>, Morgantown, West Virginia, USA.</w:t>
      </w:r>
    </w:p>
    <w:p w14:paraId="3EE2A344" w14:textId="77777777" w:rsidR="008476D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Williams, G. E. 2002. Relations of nesting behavior, nest predators, and nesting success of wood thrushes (</w:t>
      </w:r>
      <w:r w:rsidRPr="001A3C97">
        <w:rPr>
          <w:rFonts w:ascii="Times New Roman" w:hAnsi="Times New Roman" w:cs="Times New Roman"/>
          <w:i/>
          <w:iCs/>
          <w:sz w:val="24"/>
          <w:szCs w:val="24"/>
        </w:rPr>
        <w:t>Hylocichla mustelina</w:t>
      </w:r>
      <w:r w:rsidRPr="001A3C97">
        <w:rPr>
          <w:rFonts w:ascii="Times New Roman" w:hAnsi="Times New Roman" w:cs="Times New Roman"/>
          <w:sz w:val="24"/>
          <w:szCs w:val="24"/>
        </w:rPr>
        <w:t xml:space="preserve">) to habitat characteristics at multiple scales. </w:t>
      </w:r>
      <w:r w:rsidR="008476D8" w:rsidRPr="001A3C97">
        <w:rPr>
          <w:rFonts w:ascii="Times New Roman" w:hAnsi="Times New Roman" w:cs="Times New Roman"/>
          <w:sz w:val="24"/>
          <w:szCs w:val="24"/>
        </w:rPr>
        <w:t>Ph.D. Dissertation, West Virginia University, Morgantown, West Virginia, USA.</w:t>
      </w:r>
    </w:p>
    <w:p w14:paraId="025056DA" w14:textId="179E4DF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E. F., A. Dewan, and J. Andrew Royle. 2009. Impacts of forest fragmentation on species richness: A hierarchical approach to community modelling. Journal of Applied Ecology 46:815–822.</w:t>
      </w:r>
    </w:p>
    <w:p w14:paraId="5F20922E" w14:textId="2F227C16"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Zipkin</w:t>
      </w:r>
      <w:proofErr w:type="spellEnd"/>
      <w:r w:rsidRPr="001A3C97">
        <w:rPr>
          <w:rFonts w:ascii="Times New Roman" w:hAnsi="Times New Roman" w:cs="Times New Roman"/>
          <w:sz w:val="24"/>
          <w:szCs w:val="24"/>
        </w:rPr>
        <w:t xml:space="preserve">, E. F., J. Andrew Royle, D. K. Dawson, and S. Bates. 2010. Multi-species occurrence models to evaluate the effects of conservation and management actions. Biological Conservation 143:479–484. </w:t>
      </w:r>
    </w:p>
    <w:p w14:paraId="7F94D643" w14:textId="58FF330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Zurita</w:t>
      </w:r>
      <w:proofErr w:type="spellEnd"/>
      <w:r w:rsidRPr="001A3C97">
        <w:rPr>
          <w:rFonts w:ascii="Times New Roman" w:hAnsi="Times New Roman" w:cs="Times New Roman"/>
          <w:sz w:val="24"/>
          <w:szCs w:val="24"/>
        </w:rPr>
        <w:t xml:space="preserve">, G. A., N. Rey, D. M. Varela, M. Villagra, and M. I. </w:t>
      </w:r>
      <w:proofErr w:type="spellStart"/>
      <w:r w:rsidRPr="001A3C97">
        <w:rPr>
          <w:rFonts w:ascii="Times New Roman" w:hAnsi="Times New Roman" w:cs="Times New Roman"/>
          <w:sz w:val="24"/>
          <w:szCs w:val="24"/>
        </w:rPr>
        <w:t>Bellocq</w:t>
      </w:r>
      <w:proofErr w:type="spellEnd"/>
      <w:r w:rsidRPr="001A3C97">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3A17B6FC" w14:textId="77777777" w:rsidR="000A07B9" w:rsidRPr="001A3C97" w:rsidRDefault="000A07B9" w:rsidP="00C422E0">
      <w:pPr>
        <w:spacing w:line="276" w:lineRule="auto"/>
      </w:pPr>
    </w:p>
    <w:p w14:paraId="68EAE993" w14:textId="77777777" w:rsidR="000A07B9" w:rsidRPr="001A3C97" w:rsidRDefault="000A07B9" w:rsidP="00C422E0">
      <w:pPr>
        <w:spacing w:line="276" w:lineRule="auto"/>
        <w:rPr>
          <w:rFonts w:ascii="Times New Roman" w:hAnsi="Times New Roman" w:cs="Times New Roman"/>
          <w:sz w:val="24"/>
          <w:szCs w:val="24"/>
        </w:rPr>
      </w:pPr>
    </w:p>
    <w:p w14:paraId="794C55E5" w14:textId="77777777" w:rsidR="00B14068" w:rsidRPr="001A3C97" w:rsidRDefault="00B14068" w:rsidP="00C422E0">
      <w:pPr>
        <w:spacing w:line="276" w:lineRule="auto"/>
        <w:rPr>
          <w:rFonts w:ascii="Times New Roman" w:hAnsi="Times New Roman" w:cs="Times New Roman"/>
          <w:sz w:val="24"/>
          <w:szCs w:val="24"/>
        </w:rPr>
      </w:pPr>
    </w:p>
    <w:p w14:paraId="02898F4F" w14:textId="77777777" w:rsidR="00B14068" w:rsidRPr="001A3C97" w:rsidRDefault="00B14068" w:rsidP="00C422E0">
      <w:pPr>
        <w:spacing w:line="276" w:lineRule="auto"/>
        <w:rPr>
          <w:rFonts w:ascii="Times New Roman" w:hAnsi="Times New Roman" w:cs="Times New Roman"/>
          <w:sz w:val="24"/>
          <w:szCs w:val="24"/>
        </w:rPr>
      </w:pPr>
    </w:p>
    <w:p w14:paraId="55672082" w14:textId="77777777" w:rsidR="00B14068" w:rsidRPr="001A3C97" w:rsidRDefault="00B14068" w:rsidP="00C422E0">
      <w:pPr>
        <w:spacing w:line="276" w:lineRule="auto"/>
        <w:rPr>
          <w:rFonts w:ascii="Times New Roman" w:hAnsi="Times New Roman" w:cs="Times New Roman"/>
          <w:sz w:val="24"/>
          <w:szCs w:val="24"/>
        </w:rPr>
      </w:pPr>
    </w:p>
    <w:p w14:paraId="558E019E" w14:textId="77777777" w:rsidR="00B14068" w:rsidRPr="001A3C97" w:rsidRDefault="00B14068" w:rsidP="00C422E0">
      <w:pPr>
        <w:spacing w:line="276" w:lineRule="auto"/>
        <w:rPr>
          <w:rFonts w:ascii="Times New Roman" w:hAnsi="Times New Roman" w:cs="Times New Roman"/>
          <w:sz w:val="24"/>
          <w:szCs w:val="24"/>
        </w:rPr>
      </w:pPr>
    </w:p>
    <w:p w14:paraId="29B71AC2" w14:textId="77777777" w:rsidR="00B14068" w:rsidRPr="001A3C97" w:rsidRDefault="00B14068" w:rsidP="00C422E0">
      <w:pPr>
        <w:spacing w:line="276" w:lineRule="auto"/>
        <w:rPr>
          <w:rFonts w:ascii="Times New Roman" w:hAnsi="Times New Roman" w:cs="Times New Roman"/>
          <w:sz w:val="24"/>
          <w:szCs w:val="24"/>
        </w:rPr>
      </w:pPr>
    </w:p>
    <w:p w14:paraId="06AA629A" w14:textId="77777777" w:rsidR="00B14068" w:rsidRPr="001A3C97" w:rsidRDefault="00B14068" w:rsidP="00C422E0">
      <w:pPr>
        <w:spacing w:line="276" w:lineRule="auto"/>
        <w:rPr>
          <w:rFonts w:ascii="Times New Roman" w:hAnsi="Times New Roman" w:cs="Times New Roman"/>
          <w:sz w:val="24"/>
          <w:szCs w:val="24"/>
        </w:rPr>
      </w:pPr>
    </w:p>
    <w:p w14:paraId="6C092F6B" w14:textId="77777777" w:rsidR="00B14068" w:rsidRPr="001A3C97" w:rsidRDefault="00B14068" w:rsidP="00C422E0">
      <w:pPr>
        <w:spacing w:line="276" w:lineRule="auto"/>
        <w:rPr>
          <w:rFonts w:ascii="Times New Roman" w:hAnsi="Times New Roman" w:cs="Times New Roman"/>
          <w:sz w:val="24"/>
          <w:szCs w:val="24"/>
        </w:rPr>
      </w:pPr>
    </w:p>
    <w:p w14:paraId="6F9B997E" w14:textId="77777777" w:rsidR="00B14068" w:rsidRPr="001A3C97" w:rsidRDefault="00B14068" w:rsidP="00C422E0">
      <w:pPr>
        <w:spacing w:line="276" w:lineRule="auto"/>
        <w:rPr>
          <w:rFonts w:ascii="Times New Roman" w:hAnsi="Times New Roman" w:cs="Times New Roman"/>
          <w:sz w:val="24"/>
          <w:szCs w:val="24"/>
        </w:rPr>
      </w:pPr>
    </w:p>
    <w:p w14:paraId="569E2566" w14:textId="77777777" w:rsidR="00B14068" w:rsidRPr="001A3C97" w:rsidRDefault="00B14068" w:rsidP="00C422E0">
      <w:pPr>
        <w:spacing w:line="276" w:lineRule="auto"/>
        <w:rPr>
          <w:rFonts w:ascii="Times New Roman" w:hAnsi="Times New Roman" w:cs="Times New Roman"/>
          <w:sz w:val="24"/>
          <w:szCs w:val="24"/>
        </w:rPr>
      </w:pPr>
    </w:p>
    <w:p w14:paraId="6B060F76" w14:textId="77777777" w:rsidR="007F1072" w:rsidRPr="001A3C97" w:rsidRDefault="007F1072" w:rsidP="00C422E0">
      <w:pPr>
        <w:spacing w:line="276" w:lineRule="auto"/>
        <w:rPr>
          <w:rFonts w:ascii="Times New Roman" w:hAnsi="Times New Roman" w:cs="Times New Roman"/>
          <w:sz w:val="24"/>
          <w:szCs w:val="24"/>
        </w:rPr>
      </w:pPr>
    </w:p>
    <w:p w14:paraId="3071F2D9" w14:textId="77777777" w:rsidR="007F1072" w:rsidRPr="001A3C97" w:rsidRDefault="007F1072" w:rsidP="00C422E0">
      <w:pPr>
        <w:spacing w:line="276" w:lineRule="auto"/>
        <w:rPr>
          <w:rFonts w:ascii="Times New Roman" w:hAnsi="Times New Roman" w:cs="Times New Roman"/>
          <w:sz w:val="24"/>
          <w:szCs w:val="24"/>
        </w:rPr>
      </w:pPr>
    </w:p>
    <w:p w14:paraId="6C0A736C" w14:textId="77777777" w:rsidR="007F1072" w:rsidRPr="001A3C97" w:rsidRDefault="007F1072" w:rsidP="00C422E0">
      <w:pPr>
        <w:spacing w:line="276" w:lineRule="auto"/>
        <w:rPr>
          <w:rFonts w:ascii="Times New Roman" w:hAnsi="Times New Roman" w:cs="Times New Roman"/>
          <w:sz w:val="24"/>
          <w:szCs w:val="24"/>
        </w:rPr>
      </w:pPr>
    </w:p>
    <w:p w14:paraId="21C458C0" w14:textId="77777777" w:rsidR="007F1072" w:rsidRPr="001A3C97" w:rsidRDefault="007F1072" w:rsidP="00C422E0">
      <w:pPr>
        <w:spacing w:line="276" w:lineRule="auto"/>
        <w:rPr>
          <w:rFonts w:ascii="Times New Roman" w:hAnsi="Times New Roman" w:cs="Times New Roman"/>
          <w:sz w:val="24"/>
          <w:szCs w:val="24"/>
        </w:rPr>
      </w:pPr>
    </w:p>
    <w:p w14:paraId="0BC39F89" w14:textId="77777777" w:rsidR="001A3C97" w:rsidRPr="001A3C97" w:rsidRDefault="001A3C97" w:rsidP="00C422E0">
      <w:pPr>
        <w:spacing w:line="276" w:lineRule="auto"/>
        <w:rPr>
          <w:rFonts w:ascii="Times New Roman" w:hAnsi="Times New Roman" w:cs="Times New Roman"/>
          <w:sz w:val="24"/>
          <w:szCs w:val="24"/>
        </w:rPr>
      </w:pPr>
    </w:p>
    <w:p w14:paraId="2E6FADDD" w14:textId="77777777" w:rsidR="001A3C97" w:rsidRPr="001A3C97" w:rsidRDefault="001A3C97" w:rsidP="00C422E0">
      <w:pPr>
        <w:spacing w:line="276" w:lineRule="auto"/>
        <w:rPr>
          <w:rFonts w:ascii="Times New Roman" w:hAnsi="Times New Roman" w:cs="Times New Roman"/>
          <w:sz w:val="24"/>
          <w:szCs w:val="24"/>
        </w:rPr>
      </w:pPr>
    </w:p>
    <w:p w14:paraId="45817263" w14:textId="77777777" w:rsidR="001A3C97" w:rsidRPr="001A3C97" w:rsidRDefault="001A3C97" w:rsidP="00C422E0">
      <w:pPr>
        <w:spacing w:line="276" w:lineRule="auto"/>
        <w:rPr>
          <w:rFonts w:ascii="Times New Roman" w:hAnsi="Times New Roman" w:cs="Times New Roman"/>
          <w:sz w:val="24"/>
          <w:szCs w:val="24"/>
        </w:rPr>
      </w:pPr>
    </w:p>
    <w:p w14:paraId="43AA325E" w14:textId="77777777" w:rsidR="001A3C97" w:rsidRPr="001A3C97" w:rsidRDefault="001A3C97" w:rsidP="00C422E0">
      <w:pPr>
        <w:spacing w:line="276" w:lineRule="auto"/>
        <w:rPr>
          <w:rFonts w:ascii="Times New Roman" w:hAnsi="Times New Roman" w:cs="Times New Roman"/>
          <w:sz w:val="24"/>
          <w:szCs w:val="24"/>
        </w:rPr>
      </w:pPr>
    </w:p>
    <w:p w14:paraId="09850AA3" w14:textId="77777777" w:rsidR="001A3C97" w:rsidRPr="001A3C97" w:rsidRDefault="001A3C97" w:rsidP="00C422E0">
      <w:pPr>
        <w:spacing w:line="276" w:lineRule="auto"/>
        <w:rPr>
          <w:rFonts w:ascii="Times New Roman" w:hAnsi="Times New Roman" w:cs="Times New Roman"/>
          <w:sz w:val="24"/>
          <w:szCs w:val="24"/>
        </w:rPr>
      </w:pPr>
    </w:p>
    <w:p w14:paraId="227FCEDF" w14:textId="77777777" w:rsidR="001A3C97" w:rsidRPr="001A3C97" w:rsidRDefault="001A3C97" w:rsidP="00C422E0">
      <w:pPr>
        <w:spacing w:line="276" w:lineRule="auto"/>
        <w:rPr>
          <w:rFonts w:ascii="Times New Roman" w:hAnsi="Times New Roman" w:cs="Times New Roman"/>
          <w:sz w:val="24"/>
          <w:szCs w:val="24"/>
        </w:rPr>
      </w:pPr>
    </w:p>
    <w:p w14:paraId="43069B2E" w14:textId="77777777" w:rsidR="007F1072" w:rsidRPr="001A3C97" w:rsidRDefault="007F1072" w:rsidP="00C422E0">
      <w:pPr>
        <w:spacing w:line="276" w:lineRule="auto"/>
        <w:rPr>
          <w:rFonts w:ascii="Times New Roman" w:hAnsi="Times New Roman" w:cs="Times New Roman"/>
          <w:sz w:val="24"/>
          <w:szCs w:val="24"/>
        </w:rPr>
      </w:pPr>
    </w:p>
    <w:p w14:paraId="5B3BEAF2" w14:textId="77777777" w:rsidR="00C422E0" w:rsidRPr="001A3C97" w:rsidRDefault="00C422E0" w:rsidP="00C422E0">
      <w:pPr>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lastRenderedPageBreak/>
        <w:t>Tables</w:t>
      </w:r>
    </w:p>
    <w:p w14:paraId="2ED31CFE" w14:textId="15D90933" w:rsidR="002B1DF8" w:rsidRPr="001A3C97" w:rsidRDefault="002B1DF8" w:rsidP="002B1DF8">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1. List of the common name, scientific name, 4-letter species code, and </w:t>
      </w:r>
      <w:r w:rsidR="00B22555" w:rsidRPr="001A3C97">
        <w:rPr>
          <w:rFonts w:ascii="Times New Roman" w:hAnsi="Times New Roman" w:cs="Times New Roman"/>
          <w:sz w:val="24"/>
          <w:szCs w:val="24"/>
        </w:rPr>
        <w:t>habitat</w:t>
      </w:r>
      <w:r w:rsidR="00F7593C" w:rsidRPr="001A3C97">
        <w:rPr>
          <w:rFonts w:ascii="Times New Roman" w:hAnsi="Times New Roman" w:cs="Times New Roman"/>
          <w:sz w:val="24"/>
          <w:szCs w:val="24"/>
        </w:rPr>
        <w:t>-related</w:t>
      </w:r>
      <w:r w:rsidRPr="001A3C97">
        <w:rPr>
          <w:rFonts w:ascii="Times New Roman" w:hAnsi="Times New Roman" w:cs="Times New Roman"/>
          <w:sz w:val="24"/>
          <w:szCs w:val="24"/>
        </w:rPr>
        <w:t xml:space="preserve"> guild designation of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used in the focal species analyses. </w:t>
      </w:r>
      <w:r w:rsidR="00F51BEB" w:rsidRPr="001A3C97">
        <w:rPr>
          <w:rFonts w:ascii="Times New Roman" w:hAnsi="Times New Roman" w:cs="Times New Roman"/>
          <w:sz w:val="24"/>
          <w:szCs w:val="24"/>
        </w:rPr>
        <w:t xml:space="preserve">The habitat-related guild designation indicates the primary breeding habitat of the species, such that: species in the early-successional </w:t>
      </w:r>
      <w:r w:rsidR="004B5503" w:rsidRPr="001A3C97">
        <w:rPr>
          <w:rFonts w:ascii="Times New Roman" w:hAnsi="Times New Roman" w:cs="Times New Roman"/>
          <w:sz w:val="24"/>
          <w:szCs w:val="24"/>
        </w:rPr>
        <w:t>/</w:t>
      </w:r>
      <w:r w:rsidR="00F51BEB"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w:t>
      </w:r>
      <w:r w:rsidR="00131874" w:rsidRPr="001A3C97">
        <w:rPr>
          <w:rFonts w:ascii="Times New Roman" w:hAnsi="Times New Roman" w:cs="Times New Roman"/>
          <w:sz w:val="24"/>
          <w:szCs w:val="24"/>
        </w:rPr>
        <w:t xml:space="preserve">All </w:t>
      </w:r>
      <w:r w:rsidR="002E6AFA" w:rsidRPr="001A3C97">
        <w:rPr>
          <w:rFonts w:ascii="Times New Roman" w:hAnsi="Times New Roman" w:cs="Times New Roman"/>
          <w:sz w:val="24"/>
          <w:szCs w:val="24"/>
        </w:rPr>
        <w:t>14</w:t>
      </w:r>
      <w:r w:rsidR="00131874" w:rsidRPr="001A3C97">
        <w:rPr>
          <w:rFonts w:ascii="Times New Roman" w:hAnsi="Times New Roman" w:cs="Times New Roman"/>
          <w:sz w:val="24"/>
          <w:szCs w:val="24"/>
        </w:rPr>
        <w:t xml:space="preserve"> species were focal species for assessing temporal trends in abundance, and 6 species (with bolded common names</w:t>
      </w:r>
      <w:r w:rsidR="006C68FC" w:rsidRPr="001A3C97">
        <w:rPr>
          <w:rFonts w:ascii="Times New Roman" w:hAnsi="Times New Roman" w:cs="Times New Roman"/>
          <w:sz w:val="24"/>
          <w:szCs w:val="24"/>
        </w:rPr>
        <w:t xml:space="preserve"> and 4-letter species codes</w:t>
      </w:r>
      <w:r w:rsidR="00131874" w:rsidRPr="001A3C97">
        <w:rPr>
          <w:rFonts w:ascii="Times New Roman" w:hAnsi="Times New Roman" w:cs="Times New Roman"/>
          <w:sz w:val="24"/>
          <w:szCs w:val="24"/>
        </w:rPr>
        <w:t xml:space="preserve">) were focal species for assessing temporal trends in nest success. </w:t>
      </w:r>
      <w:r w:rsidRPr="001A3C97">
        <w:rPr>
          <w:rFonts w:ascii="Times New Roman" w:hAnsi="Times New Roman" w:cs="Times New Roman"/>
          <w:sz w:val="24"/>
          <w:szCs w:val="24"/>
        </w:rPr>
        <w:t>An asterisk following the common name indicates a species of regional conservation concern (i.e., listed as an Appalachian Mountains Joint Venture Priority Species or North American Bird Conservation Initiative’s Watch List species).</w:t>
      </w:r>
    </w:p>
    <w:tbl>
      <w:tblPr>
        <w:tblW w:w="9167" w:type="dxa"/>
        <w:tblLook w:val="04A0" w:firstRow="1" w:lastRow="0" w:firstColumn="1" w:lastColumn="0" w:noHBand="0" w:noVBand="1"/>
      </w:tblPr>
      <w:tblGrid>
        <w:gridCol w:w="3578"/>
        <w:gridCol w:w="2997"/>
        <w:gridCol w:w="1296"/>
        <w:gridCol w:w="1296"/>
      </w:tblGrid>
      <w:tr w:rsidR="007F1072" w:rsidRPr="001A3C97" w14:paraId="1BD0B6D6" w14:textId="4B5AFF9B" w:rsidTr="00040451">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740BF7EA" w14:textId="77777777" w:rsidR="007F1072" w:rsidRPr="001A3C97" w:rsidRDefault="007F1072"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tc>
        <w:tc>
          <w:tcPr>
            <w:tcW w:w="2997" w:type="dxa"/>
            <w:tcBorders>
              <w:top w:val="single" w:sz="12" w:space="0" w:color="auto"/>
              <w:left w:val="nil"/>
              <w:bottom w:val="single" w:sz="12" w:space="0" w:color="auto"/>
              <w:right w:val="nil"/>
            </w:tcBorders>
            <w:vAlign w:val="center"/>
          </w:tcPr>
          <w:p w14:paraId="0A32BC54" w14:textId="77777777" w:rsidR="007F1072" w:rsidRPr="001A3C97" w:rsidRDefault="007F1072"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76FA0C8" w14:textId="77777777" w:rsidR="007F1072" w:rsidRPr="001A3C97" w:rsidRDefault="007F1072"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Code</w:t>
            </w:r>
          </w:p>
        </w:tc>
        <w:tc>
          <w:tcPr>
            <w:tcW w:w="1296" w:type="dxa"/>
            <w:tcBorders>
              <w:top w:val="single" w:sz="12" w:space="0" w:color="auto"/>
              <w:left w:val="nil"/>
              <w:bottom w:val="single" w:sz="12" w:space="0" w:color="auto"/>
              <w:right w:val="nil"/>
            </w:tcBorders>
            <w:vAlign w:val="center"/>
          </w:tcPr>
          <w:p w14:paraId="7D0CBB1E" w14:textId="3BE571EC" w:rsidR="007F1072" w:rsidRPr="001A3C97" w:rsidRDefault="007F1072" w:rsidP="007F1072">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r>
      <w:tr w:rsidR="007F1072" w:rsidRPr="001A3C97" w14:paraId="45CE062F" w14:textId="6C73579F" w:rsidTr="00040451">
        <w:trPr>
          <w:trHeight w:val="361"/>
        </w:trPr>
        <w:tc>
          <w:tcPr>
            <w:tcW w:w="3578" w:type="dxa"/>
            <w:tcBorders>
              <w:top w:val="single" w:sz="12" w:space="0" w:color="auto"/>
              <w:left w:val="nil"/>
              <w:bottom w:val="nil"/>
              <w:right w:val="nil"/>
            </w:tcBorders>
            <w:shd w:val="clear" w:color="auto" w:fill="auto"/>
            <w:noWrap/>
            <w:vAlign w:val="center"/>
          </w:tcPr>
          <w:p w14:paraId="3102FA13" w14:textId="2A6A2090" w:rsidR="007F1072" w:rsidRPr="001A3C97" w:rsidRDefault="007F1072" w:rsidP="006E732C">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Chestnut-sided warbler</w:t>
            </w:r>
          </w:p>
        </w:tc>
        <w:tc>
          <w:tcPr>
            <w:tcW w:w="2997" w:type="dxa"/>
            <w:tcBorders>
              <w:top w:val="single" w:sz="12" w:space="0" w:color="auto"/>
              <w:left w:val="nil"/>
              <w:bottom w:val="nil"/>
              <w:right w:val="nil"/>
            </w:tcBorders>
            <w:vAlign w:val="center"/>
          </w:tcPr>
          <w:p w14:paraId="5A406592" w14:textId="15AC48CD" w:rsidR="007F1072" w:rsidRPr="001A3C97" w:rsidRDefault="00AC7ADD" w:rsidP="006E732C">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pensylvanica</w:t>
            </w:r>
          </w:p>
        </w:tc>
        <w:tc>
          <w:tcPr>
            <w:tcW w:w="1296" w:type="dxa"/>
            <w:tcBorders>
              <w:top w:val="single" w:sz="12" w:space="0" w:color="auto"/>
              <w:left w:val="nil"/>
              <w:bottom w:val="nil"/>
              <w:right w:val="nil"/>
            </w:tcBorders>
            <w:shd w:val="clear" w:color="auto" w:fill="auto"/>
            <w:noWrap/>
            <w:vAlign w:val="center"/>
          </w:tcPr>
          <w:p w14:paraId="7385747E" w14:textId="27C1385F" w:rsidR="007F1072" w:rsidRPr="001A3C97" w:rsidRDefault="00AC7ADD" w:rsidP="006E732C">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CSWA</w:t>
            </w:r>
          </w:p>
        </w:tc>
        <w:tc>
          <w:tcPr>
            <w:tcW w:w="1296" w:type="dxa"/>
            <w:tcBorders>
              <w:top w:val="single" w:sz="12" w:space="0" w:color="auto"/>
              <w:left w:val="nil"/>
              <w:bottom w:val="nil"/>
              <w:right w:val="nil"/>
            </w:tcBorders>
            <w:vAlign w:val="center"/>
          </w:tcPr>
          <w:p w14:paraId="1FF553FE" w14:textId="316C8BFC"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9892135" w14:textId="21A3FA09" w:rsidTr="007F1072">
        <w:trPr>
          <w:trHeight w:val="361"/>
        </w:trPr>
        <w:tc>
          <w:tcPr>
            <w:tcW w:w="3578" w:type="dxa"/>
            <w:tcBorders>
              <w:top w:val="nil"/>
              <w:left w:val="nil"/>
              <w:right w:val="nil"/>
            </w:tcBorders>
            <w:shd w:val="clear" w:color="auto" w:fill="auto"/>
            <w:noWrap/>
            <w:vAlign w:val="center"/>
          </w:tcPr>
          <w:p w14:paraId="0BD011B8" w14:textId="4C2E542D" w:rsidR="007F1072" w:rsidRPr="001A3C97" w:rsidRDefault="007F1072"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Eastern towhee</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right w:val="nil"/>
            </w:tcBorders>
            <w:vAlign w:val="center"/>
          </w:tcPr>
          <w:p w14:paraId="48446EC0" w14:textId="36F43801" w:rsidR="007F1072" w:rsidRPr="001A3C97" w:rsidRDefault="00AC7ADD" w:rsidP="006E732C">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Pipilo erythrophthalmus</w:t>
            </w:r>
          </w:p>
        </w:tc>
        <w:tc>
          <w:tcPr>
            <w:tcW w:w="1296" w:type="dxa"/>
            <w:tcBorders>
              <w:top w:val="nil"/>
              <w:left w:val="nil"/>
              <w:right w:val="nil"/>
            </w:tcBorders>
            <w:shd w:val="clear" w:color="auto" w:fill="auto"/>
            <w:noWrap/>
            <w:vAlign w:val="center"/>
          </w:tcPr>
          <w:p w14:paraId="04598A5B" w14:textId="2ED3189D" w:rsidR="007F1072" w:rsidRPr="001A3C97" w:rsidRDefault="00AC7ADD"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EATO</w:t>
            </w:r>
          </w:p>
        </w:tc>
        <w:tc>
          <w:tcPr>
            <w:tcW w:w="1296" w:type="dxa"/>
            <w:tcBorders>
              <w:top w:val="nil"/>
              <w:left w:val="nil"/>
              <w:right w:val="nil"/>
            </w:tcBorders>
            <w:vAlign w:val="center"/>
          </w:tcPr>
          <w:p w14:paraId="2ABBFF0A" w14:textId="20E931A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4AA2584A" w14:textId="0933FF53" w:rsidTr="007F1072">
        <w:trPr>
          <w:trHeight w:val="361"/>
        </w:trPr>
        <w:tc>
          <w:tcPr>
            <w:tcW w:w="3578" w:type="dxa"/>
            <w:tcBorders>
              <w:top w:val="nil"/>
              <w:left w:val="nil"/>
              <w:bottom w:val="single" w:sz="4" w:space="0" w:color="auto"/>
              <w:right w:val="nil"/>
            </w:tcBorders>
            <w:shd w:val="clear" w:color="auto" w:fill="auto"/>
            <w:noWrap/>
            <w:vAlign w:val="center"/>
          </w:tcPr>
          <w:p w14:paraId="34238BB9" w14:textId="2860282D" w:rsidR="007F1072" w:rsidRPr="001A3C97" w:rsidRDefault="007F1072"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Indigo bunting</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bottom w:val="single" w:sz="4" w:space="0" w:color="auto"/>
              <w:right w:val="nil"/>
            </w:tcBorders>
            <w:vAlign w:val="center"/>
          </w:tcPr>
          <w:p w14:paraId="52B40D1A" w14:textId="41294967" w:rsidR="007F1072" w:rsidRPr="001A3C97" w:rsidRDefault="00AC7ADD" w:rsidP="006E732C">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Passerina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cyanea</w:t>
            </w:r>
            <w:proofErr w:type="spellEnd"/>
          </w:p>
        </w:tc>
        <w:tc>
          <w:tcPr>
            <w:tcW w:w="1296" w:type="dxa"/>
            <w:tcBorders>
              <w:top w:val="nil"/>
              <w:left w:val="nil"/>
              <w:bottom w:val="single" w:sz="4" w:space="0" w:color="auto"/>
              <w:right w:val="nil"/>
            </w:tcBorders>
            <w:shd w:val="clear" w:color="auto" w:fill="auto"/>
            <w:noWrap/>
            <w:vAlign w:val="center"/>
          </w:tcPr>
          <w:p w14:paraId="60677091" w14:textId="7B9713BB" w:rsidR="007F1072" w:rsidRPr="001A3C97" w:rsidRDefault="00AC7ADD"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INBU</w:t>
            </w:r>
          </w:p>
        </w:tc>
        <w:tc>
          <w:tcPr>
            <w:tcW w:w="1296" w:type="dxa"/>
            <w:tcBorders>
              <w:top w:val="nil"/>
              <w:left w:val="nil"/>
              <w:bottom w:val="single" w:sz="4" w:space="0" w:color="auto"/>
              <w:right w:val="nil"/>
            </w:tcBorders>
            <w:vAlign w:val="center"/>
          </w:tcPr>
          <w:p w14:paraId="2AD6BAB7" w14:textId="2D23C57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BACA3A9" w14:textId="0AC5D4BA" w:rsidTr="007F1072">
        <w:trPr>
          <w:trHeight w:val="361"/>
        </w:trPr>
        <w:tc>
          <w:tcPr>
            <w:tcW w:w="3578" w:type="dxa"/>
            <w:tcBorders>
              <w:top w:val="single" w:sz="4" w:space="0" w:color="auto"/>
              <w:left w:val="nil"/>
              <w:bottom w:val="nil"/>
              <w:right w:val="nil"/>
            </w:tcBorders>
            <w:shd w:val="clear" w:color="auto" w:fill="auto"/>
            <w:noWrap/>
            <w:vAlign w:val="center"/>
          </w:tcPr>
          <w:p w14:paraId="5121FA08" w14:textId="2636EE1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Black-throated green warbler</w:t>
            </w:r>
          </w:p>
        </w:tc>
        <w:tc>
          <w:tcPr>
            <w:tcW w:w="2997" w:type="dxa"/>
            <w:tcBorders>
              <w:top w:val="single" w:sz="4" w:space="0" w:color="auto"/>
              <w:left w:val="nil"/>
              <w:bottom w:val="nil"/>
              <w:right w:val="nil"/>
            </w:tcBorders>
            <w:vAlign w:val="center"/>
          </w:tcPr>
          <w:p w14:paraId="1F81D502" w14:textId="0ECAD00F"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virens</w:t>
            </w:r>
          </w:p>
        </w:tc>
        <w:tc>
          <w:tcPr>
            <w:tcW w:w="1296" w:type="dxa"/>
            <w:tcBorders>
              <w:top w:val="single" w:sz="4" w:space="0" w:color="auto"/>
              <w:left w:val="nil"/>
              <w:bottom w:val="nil"/>
              <w:right w:val="nil"/>
            </w:tcBorders>
            <w:shd w:val="clear" w:color="auto" w:fill="auto"/>
            <w:noWrap/>
            <w:vAlign w:val="center"/>
          </w:tcPr>
          <w:p w14:paraId="52D567DF" w14:textId="60C64B36"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BTNW</w:t>
            </w:r>
          </w:p>
        </w:tc>
        <w:tc>
          <w:tcPr>
            <w:tcW w:w="1296" w:type="dxa"/>
            <w:tcBorders>
              <w:top w:val="single" w:sz="4" w:space="0" w:color="auto"/>
              <w:left w:val="nil"/>
              <w:bottom w:val="nil"/>
              <w:right w:val="nil"/>
            </w:tcBorders>
            <w:vAlign w:val="center"/>
          </w:tcPr>
          <w:p w14:paraId="627E99AB" w14:textId="26D84D4A"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71ABC160" w14:textId="2DDA1482" w:rsidTr="007F1072">
        <w:trPr>
          <w:trHeight w:val="361"/>
        </w:trPr>
        <w:tc>
          <w:tcPr>
            <w:tcW w:w="3578" w:type="dxa"/>
            <w:tcBorders>
              <w:top w:val="nil"/>
              <w:left w:val="nil"/>
              <w:right w:val="nil"/>
            </w:tcBorders>
            <w:shd w:val="clear" w:color="auto" w:fill="auto"/>
            <w:noWrap/>
            <w:vAlign w:val="center"/>
          </w:tcPr>
          <w:p w14:paraId="090F75FF" w14:textId="3EF4C52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Dark-eyed junco</w:t>
            </w:r>
          </w:p>
        </w:tc>
        <w:tc>
          <w:tcPr>
            <w:tcW w:w="2997" w:type="dxa"/>
            <w:tcBorders>
              <w:top w:val="nil"/>
              <w:left w:val="nil"/>
              <w:right w:val="nil"/>
            </w:tcBorders>
            <w:vAlign w:val="center"/>
          </w:tcPr>
          <w:p w14:paraId="312E64D2" w14:textId="658AFFDC"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Junco </w:t>
            </w:r>
            <w:proofErr w:type="spellStart"/>
            <w:r w:rsidRPr="001A3C97">
              <w:rPr>
                <w:rFonts w:ascii="Times New Roman" w:eastAsia="Times New Roman" w:hAnsi="Times New Roman" w:cs="Times New Roman"/>
                <w:i/>
                <w:iCs/>
                <w:color w:val="000000"/>
                <w:sz w:val="24"/>
                <w:szCs w:val="24"/>
              </w:rPr>
              <w:t>hyemalis</w:t>
            </w:r>
            <w:proofErr w:type="spellEnd"/>
          </w:p>
        </w:tc>
        <w:tc>
          <w:tcPr>
            <w:tcW w:w="1296" w:type="dxa"/>
            <w:tcBorders>
              <w:top w:val="nil"/>
              <w:left w:val="nil"/>
              <w:right w:val="nil"/>
            </w:tcBorders>
            <w:shd w:val="clear" w:color="auto" w:fill="auto"/>
            <w:noWrap/>
            <w:vAlign w:val="center"/>
          </w:tcPr>
          <w:p w14:paraId="5BDE9412" w14:textId="11E4F8BA"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DEJU</w:t>
            </w:r>
          </w:p>
        </w:tc>
        <w:tc>
          <w:tcPr>
            <w:tcW w:w="1296" w:type="dxa"/>
            <w:tcBorders>
              <w:top w:val="nil"/>
              <w:left w:val="nil"/>
              <w:right w:val="nil"/>
            </w:tcBorders>
            <w:vAlign w:val="center"/>
          </w:tcPr>
          <w:p w14:paraId="22517B79" w14:textId="6CAF1644"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2FD2566D" w14:textId="77777777" w:rsidTr="007F1072">
        <w:trPr>
          <w:trHeight w:val="361"/>
        </w:trPr>
        <w:tc>
          <w:tcPr>
            <w:tcW w:w="3578" w:type="dxa"/>
            <w:tcBorders>
              <w:top w:val="nil"/>
              <w:left w:val="nil"/>
              <w:right w:val="nil"/>
            </w:tcBorders>
            <w:shd w:val="clear" w:color="auto" w:fill="auto"/>
            <w:noWrap/>
            <w:vAlign w:val="center"/>
          </w:tcPr>
          <w:p w14:paraId="76EF8AE4" w14:textId="1691999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Red-eyed vireo</w:t>
            </w:r>
          </w:p>
        </w:tc>
        <w:tc>
          <w:tcPr>
            <w:tcW w:w="2997" w:type="dxa"/>
            <w:tcBorders>
              <w:top w:val="nil"/>
              <w:left w:val="nil"/>
              <w:right w:val="nil"/>
            </w:tcBorders>
            <w:vAlign w:val="center"/>
          </w:tcPr>
          <w:p w14:paraId="5EB04709" w14:textId="76F907A4"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Vireo </w:t>
            </w:r>
            <w:proofErr w:type="spellStart"/>
            <w:r w:rsidRPr="001A3C97">
              <w:rPr>
                <w:rFonts w:ascii="Times New Roman" w:eastAsia="Times New Roman" w:hAnsi="Times New Roman" w:cs="Times New Roman"/>
                <w:i/>
                <w:iCs/>
                <w:color w:val="000000"/>
                <w:sz w:val="24"/>
                <w:szCs w:val="24"/>
              </w:rPr>
              <w:t>olivaceus</w:t>
            </w:r>
            <w:proofErr w:type="spellEnd"/>
          </w:p>
        </w:tc>
        <w:tc>
          <w:tcPr>
            <w:tcW w:w="1296" w:type="dxa"/>
            <w:tcBorders>
              <w:top w:val="nil"/>
              <w:left w:val="nil"/>
              <w:right w:val="nil"/>
            </w:tcBorders>
            <w:shd w:val="clear" w:color="auto" w:fill="auto"/>
            <w:noWrap/>
            <w:vAlign w:val="center"/>
          </w:tcPr>
          <w:p w14:paraId="2BA20800" w14:textId="5A83B6ED"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REVI</w:t>
            </w:r>
          </w:p>
        </w:tc>
        <w:tc>
          <w:tcPr>
            <w:tcW w:w="1296" w:type="dxa"/>
            <w:tcBorders>
              <w:top w:val="nil"/>
              <w:left w:val="nil"/>
              <w:right w:val="nil"/>
            </w:tcBorders>
            <w:vAlign w:val="center"/>
          </w:tcPr>
          <w:p w14:paraId="0219B8C7" w14:textId="6425BCD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1CFA3AF5" w14:textId="2AFA85EF" w:rsidTr="007F1072">
        <w:trPr>
          <w:trHeight w:val="361"/>
        </w:trPr>
        <w:tc>
          <w:tcPr>
            <w:tcW w:w="3578" w:type="dxa"/>
            <w:tcBorders>
              <w:top w:val="nil"/>
              <w:left w:val="nil"/>
              <w:bottom w:val="single" w:sz="4" w:space="0" w:color="auto"/>
              <w:right w:val="nil"/>
            </w:tcBorders>
            <w:shd w:val="clear" w:color="auto" w:fill="auto"/>
            <w:noWrap/>
            <w:vAlign w:val="center"/>
          </w:tcPr>
          <w:p w14:paraId="652676B6" w14:textId="420C67EE"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Wood thrush</w:t>
            </w:r>
            <w:r w:rsidRPr="001A3C97">
              <w:rPr>
                <w:rFonts w:ascii="Times New Roman" w:eastAsia="Times New Roman" w:hAnsi="Times New Roman" w:cs="Times New Roman"/>
                <w:color w:val="000000"/>
                <w:sz w:val="24"/>
                <w:szCs w:val="24"/>
              </w:rPr>
              <w:t>*</w:t>
            </w:r>
          </w:p>
        </w:tc>
        <w:tc>
          <w:tcPr>
            <w:tcW w:w="2997" w:type="dxa"/>
            <w:tcBorders>
              <w:top w:val="nil"/>
              <w:left w:val="nil"/>
              <w:bottom w:val="single" w:sz="4" w:space="0" w:color="auto"/>
              <w:right w:val="nil"/>
            </w:tcBorders>
            <w:vAlign w:val="center"/>
          </w:tcPr>
          <w:p w14:paraId="0FA50142" w14:textId="70FBF18C"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Hylocichla mustelina</w:t>
            </w:r>
          </w:p>
        </w:tc>
        <w:tc>
          <w:tcPr>
            <w:tcW w:w="1296" w:type="dxa"/>
            <w:tcBorders>
              <w:top w:val="nil"/>
              <w:left w:val="nil"/>
              <w:bottom w:val="single" w:sz="4" w:space="0" w:color="auto"/>
              <w:right w:val="nil"/>
            </w:tcBorders>
            <w:shd w:val="clear" w:color="auto" w:fill="auto"/>
            <w:noWrap/>
            <w:vAlign w:val="center"/>
          </w:tcPr>
          <w:p w14:paraId="482DEBFC" w14:textId="0C6E6AC5"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WOTH</w:t>
            </w:r>
          </w:p>
        </w:tc>
        <w:tc>
          <w:tcPr>
            <w:tcW w:w="1296" w:type="dxa"/>
            <w:tcBorders>
              <w:top w:val="nil"/>
              <w:left w:val="nil"/>
              <w:bottom w:val="single" w:sz="4" w:space="0" w:color="auto"/>
              <w:right w:val="nil"/>
            </w:tcBorders>
            <w:vAlign w:val="center"/>
          </w:tcPr>
          <w:p w14:paraId="67F0E568" w14:textId="502EA67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0DAA4F99" w14:textId="1F9DC0D7" w:rsidTr="007F1072">
        <w:trPr>
          <w:trHeight w:val="361"/>
        </w:trPr>
        <w:tc>
          <w:tcPr>
            <w:tcW w:w="3578" w:type="dxa"/>
            <w:tcBorders>
              <w:top w:val="single" w:sz="4" w:space="0" w:color="auto"/>
              <w:left w:val="nil"/>
              <w:bottom w:val="nil"/>
              <w:right w:val="nil"/>
            </w:tcBorders>
            <w:shd w:val="clear" w:color="auto" w:fill="auto"/>
            <w:noWrap/>
            <w:vAlign w:val="center"/>
          </w:tcPr>
          <w:p w14:paraId="46B47CB4" w14:textId="77D4ED97"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redstart</w:t>
            </w:r>
          </w:p>
        </w:tc>
        <w:tc>
          <w:tcPr>
            <w:tcW w:w="2997" w:type="dxa"/>
            <w:tcBorders>
              <w:top w:val="single" w:sz="4" w:space="0" w:color="auto"/>
              <w:left w:val="nil"/>
              <w:bottom w:val="nil"/>
              <w:right w:val="nil"/>
            </w:tcBorders>
            <w:vAlign w:val="center"/>
          </w:tcPr>
          <w:p w14:paraId="1520EBF8" w14:textId="3EABC406"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ruticilla</w:t>
            </w:r>
          </w:p>
        </w:tc>
        <w:tc>
          <w:tcPr>
            <w:tcW w:w="1296" w:type="dxa"/>
            <w:tcBorders>
              <w:top w:val="single" w:sz="4" w:space="0" w:color="auto"/>
              <w:left w:val="nil"/>
              <w:bottom w:val="nil"/>
              <w:right w:val="nil"/>
            </w:tcBorders>
            <w:shd w:val="clear" w:color="auto" w:fill="auto"/>
            <w:noWrap/>
            <w:vAlign w:val="center"/>
          </w:tcPr>
          <w:p w14:paraId="2B09561F" w14:textId="5E8BF1EB"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AMRE</w:t>
            </w:r>
          </w:p>
        </w:tc>
        <w:tc>
          <w:tcPr>
            <w:tcW w:w="1296" w:type="dxa"/>
            <w:tcBorders>
              <w:top w:val="single" w:sz="4" w:space="0" w:color="auto"/>
              <w:left w:val="nil"/>
              <w:bottom w:val="nil"/>
              <w:right w:val="nil"/>
            </w:tcBorders>
            <w:vAlign w:val="center"/>
          </w:tcPr>
          <w:p w14:paraId="01FBCDD4" w14:textId="4BD7F7A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B24F614" w14:textId="3413E9B3" w:rsidTr="007F1072">
        <w:trPr>
          <w:trHeight w:val="361"/>
        </w:trPr>
        <w:tc>
          <w:tcPr>
            <w:tcW w:w="3578" w:type="dxa"/>
            <w:tcBorders>
              <w:top w:val="nil"/>
              <w:left w:val="nil"/>
              <w:bottom w:val="nil"/>
              <w:right w:val="nil"/>
            </w:tcBorders>
            <w:shd w:val="clear" w:color="auto" w:fill="auto"/>
            <w:noWrap/>
            <w:vAlign w:val="center"/>
          </w:tcPr>
          <w:p w14:paraId="59BC60B8" w14:textId="698CD930"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Cerulean warbler*</w:t>
            </w:r>
          </w:p>
        </w:tc>
        <w:tc>
          <w:tcPr>
            <w:tcW w:w="2997" w:type="dxa"/>
            <w:tcBorders>
              <w:top w:val="nil"/>
              <w:left w:val="nil"/>
              <w:bottom w:val="nil"/>
              <w:right w:val="nil"/>
            </w:tcBorders>
            <w:vAlign w:val="center"/>
          </w:tcPr>
          <w:p w14:paraId="2AD75F44" w14:textId="22BDBAC6"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cerulea</w:t>
            </w:r>
          </w:p>
        </w:tc>
        <w:tc>
          <w:tcPr>
            <w:tcW w:w="1296" w:type="dxa"/>
            <w:tcBorders>
              <w:top w:val="nil"/>
              <w:left w:val="nil"/>
              <w:bottom w:val="nil"/>
              <w:right w:val="nil"/>
            </w:tcBorders>
            <w:shd w:val="clear" w:color="auto" w:fill="auto"/>
            <w:noWrap/>
            <w:vAlign w:val="center"/>
          </w:tcPr>
          <w:p w14:paraId="236E872D" w14:textId="66CB25B3"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CERW</w:t>
            </w:r>
          </w:p>
        </w:tc>
        <w:tc>
          <w:tcPr>
            <w:tcW w:w="1296" w:type="dxa"/>
            <w:tcBorders>
              <w:top w:val="nil"/>
              <w:left w:val="nil"/>
              <w:bottom w:val="nil"/>
              <w:right w:val="nil"/>
            </w:tcBorders>
            <w:vAlign w:val="center"/>
          </w:tcPr>
          <w:p w14:paraId="7AF94DE5" w14:textId="71622EAB"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690D3F79" w14:textId="46E633D8" w:rsidTr="007F1072">
        <w:trPr>
          <w:trHeight w:val="361"/>
        </w:trPr>
        <w:tc>
          <w:tcPr>
            <w:tcW w:w="3578" w:type="dxa"/>
            <w:tcBorders>
              <w:left w:val="nil"/>
              <w:right w:val="nil"/>
            </w:tcBorders>
            <w:shd w:val="clear" w:color="auto" w:fill="auto"/>
            <w:noWrap/>
            <w:vAlign w:val="center"/>
          </w:tcPr>
          <w:p w14:paraId="7D1B25ED" w14:textId="66C76BFE"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Hooded warbler*</w:t>
            </w:r>
          </w:p>
        </w:tc>
        <w:tc>
          <w:tcPr>
            <w:tcW w:w="2997" w:type="dxa"/>
            <w:tcBorders>
              <w:left w:val="nil"/>
              <w:right w:val="nil"/>
            </w:tcBorders>
            <w:vAlign w:val="center"/>
          </w:tcPr>
          <w:p w14:paraId="158AF8E6" w14:textId="0B86D1E2"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Setophaga </w:t>
            </w:r>
            <w:proofErr w:type="spellStart"/>
            <w:r w:rsidRPr="001A3C97">
              <w:rPr>
                <w:rFonts w:ascii="Times New Roman" w:eastAsia="Times New Roman" w:hAnsi="Times New Roman" w:cs="Times New Roman"/>
                <w:i/>
                <w:iCs/>
                <w:color w:val="000000"/>
                <w:sz w:val="24"/>
                <w:szCs w:val="24"/>
              </w:rPr>
              <w:t>citrina</w:t>
            </w:r>
            <w:proofErr w:type="spellEnd"/>
          </w:p>
        </w:tc>
        <w:tc>
          <w:tcPr>
            <w:tcW w:w="1296" w:type="dxa"/>
            <w:tcBorders>
              <w:left w:val="nil"/>
              <w:right w:val="nil"/>
            </w:tcBorders>
            <w:shd w:val="clear" w:color="auto" w:fill="auto"/>
            <w:noWrap/>
            <w:vAlign w:val="center"/>
          </w:tcPr>
          <w:p w14:paraId="0F7B5684" w14:textId="4E2E8013"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HOWA</w:t>
            </w:r>
          </w:p>
        </w:tc>
        <w:tc>
          <w:tcPr>
            <w:tcW w:w="1296" w:type="dxa"/>
            <w:tcBorders>
              <w:left w:val="nil"/>
              <w:right w:val="nil"/>
            </w:tcBorders>
            <w:vAlign w:val="center"/>
          </w:tcPr>
          <w:p w14:paraId="085FBAE4" w14:textId="78EF77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47AE7B30" w14:textId="5B917300" w:rsidTr="007F1072">
        <w:trPr>
          <w:trHeight w:val="361"/>
        </w:trPr>
        <w:tc>
          <w:tcPr>
            <w:tcW w:w="3578" w:type="dxa"/>
            <w:tcBorders>
              <w:top w:val="nil"/>
              <w:left w:val="nil"/>
              <w:bottom w:val="single" w:sz="4" w:space="0" w:color="auto"/>
              <w:right w:val="nil"/>
            </w:tcBorders>
            <w:shd w:val="clear" w:color="auto" w:fill="auto"/>
            <w:noWrap/>
            <w:vAlign w:val="center"/>
          </w:tcPr>
          <w:p w14:paraId="3C48FC2B" w14:textId="1753534C"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Veery</w:t>
            </w:r>
          </w:p>
        </w:tc>
        <w:tc>
          <w:tcPr>
            <w:tcW w:w="2997" w:type="dxa"/>
            <w:tcBorders>
              <w:top w:val="nil"/>
              <w:left w:val="nil"/>
              <w:bottom w:val="single" w:sz="4" w:space="0" w:color="auto"/>
              <w:right w:val="nil"/>
            </w:tcBorders>
            <w:vAlign w:val="center"/>
          </w:tcPr>
          <w:p w14:paraId="56FED716" w14:textId="72AF517D" w:rsidR="007F1072" w:rsidRPr="001A3C97" w:rsidRDefault="007F1072"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Catharus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fuscescens</w:t>
            </w:r>
            <w:proofErr w:type="spellEnd"/>
          </w:p>
        </w:tc>
        <w:tc>
          <w:tcPr>
            <w:tcW w:w="1296" w:type="dxa"/>
            <w:tcBorders>
              <w:top w:val="nil"/>
              <w:left w:val="nil"/>
              <w:bottom w:val="single" w:sz="4" w:space="0" w:color="auto"/>
              <w:right w:val="nil"/>
            </w:tcBorders>
            <w:shd w:val="clear" w:color="auto" w:fill="auto"/>
            <w:noWrap/>
            <w:vAlign w:val="center"/>
          </w:tcPr>
          <w:p w14:paraId="098E3C30" w14:textId="4AD6222B"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w:t>
            </w:r>
          </w:p>
        </w:tc>
        <w:tc>
          <w:tcPr>
            <w:tcW w:w="1296" w:type="dxa"/>
            <w:tcBorders>
              <w:top w:val="nil"/>
              <w:left w:val="nil"/>
              <w:bottom w:val="single" w:sz="4" w:space="0" w:color="auto"/>
              <w:right w:val="nil"/>
            </w:tcBorders>
            <w:vAlign w:val="center"/>
          </w:tcPr>
          <w:p w14:paraId="75F5AD59" w14:textId="1AA7E61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5BDEF34" w14:textId="6D08342D" w:rsidTr="007F1072">
        <w:trPr>
          <w:trHeight w:val="361"/>
        </w:trPr>
        <w:tc>
          <w:tcPr>
            <w:tcW w:w="3578" w:type="dxa"/>
            <w:tcBorders>
              <w:top w:val="single" w:sz="4" w:space="0" w:color="auto"/>
              <w:left w:val="nil"/>
              <w:right w:val="nil"/>
            </w:tcBorders>
            <w:shd w:val="clear" w:color="auto" w:fill="auto"/>
            <w:noWrap/>
            <w:vAlign w:val="center"/>
          </w:tcPr>
          <w:p w14:paraId="0BB8C6B8" w14:textId="5A0B0118"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robin</w:t>
            </w:r>
          </w:p>
        </w:tc>
        <w:tc>
          <w:tcPr>
            <w:tcW w:w="2997" w:type="dxa"/>
            <w:tcBorders>
              <w:top w:val="single" w:sz="4" w:space="0" w:color="auto"/>
              <w:left w:val="nil"/>
              <w:right w:val="nil"/>
            </w:tcBorders>
            <w:vAlign w:val="center"/>
          </w:tcPr>
          <w:p w14:paraId="4AAC31FF" w14:textId="2EA2EC6E"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Turdus </w:t>
            </w:r>
            <w:proofErr w:type="spellStart"/>
            <w:r w:rsidRPr="001A3C97">
              <w:rPr>
                <w:rFonts w:ascii="Times New Roman" w:eastAsia="Times New Roman" w:hAnsi="Times New Roman" w:cs="Times New Roman"/>
                <w:i/>
                <w:iCs/>
                <w:color w:val="000000"/>
                <w:sz w:val="24"/>
                <w:szCs w:val="24"/>
              </w:rPr>
              <w:t>migratorius</w:t>
            </w:r>
            <w:proofErr w:type="spellEnd"/>
          </w:p>
        </w:tc>
        <w:tc>
          <w:tcPr>
            <w:tcW w:w="1296" w:type="dxa"/>
            <w:tcBorders>
              <w:top w:val="single" w:sz="4" w:space="0" w:color="auto"/>
              <w:left w:val="nil"/>
              <w:right w:val="nil"/>
            </w:tcBorders>
            <w:shd w:val="clear" w:color="auto" w:fill="auto"/>
            <w:noWrap/>
            <w:vAlign w:val="center"/>
          </w:tcPr>
          <w:p w14:paraId="4B06E378" w14:textId="40125AF7"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AMRO</w:t>
            </w:r>
          </w:p>
        </w:tc>
        <w:tc>
          <w:tcPr>
            <w:tcW w:w="1296" w:type="dxa"/>
            <w:tcBorders>
              <w:top w:val="single" w:sz="4" w:space="0" w:color="auto"/>
              <w:left w:val="nil"/>
              <w:right w:val="nil"/>
            </w:tcBorders>
            <w:vAlign w:val="center"/>
          </w:tcPr>
          <w:p w14:paraId="6EC6A47F" w14:textId="020B7376"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4D8B9A45" w14:textId="094CFF64" w:rsidTr="007F1072">
        <w:trPr>
          <w:trHeight w:val="361"/>
        </w:trPr>
        <w:tc>
          <w:tcPr>
            <w:tcW w:w="3578" w:type="dxa"/>
            <w:tcBorders>
              <w:top w:val="nil"/>
              <w:left w:val="nil"/>
              <w:right w:val="nil"/>
            </w:tcBorders>
            <w:shd w:val="clear" w:color="auto" w:fill="auto"/>
            <w:noWrap/>
            <w:vAlign w:val="center"/>
          </w:tcPr>
          <w:p w14:paraId="1A606E49" w14:textId="7FFA9B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Black-capped chickadee</w:t>
            </w:r>
            <w:r w:rsidR="005A77B1" w:rsidRPr="001A3C97">
              <w:rPr>
                <w:rFonts w:ascii="Times New Roman" w:eastAsia="Times New Roman" w:hAnsi="Times New Roman" w:cs="Times New Roman"/>
                <w:color w:val="000000"/>
                <w:sz w:val="24"/>
                <w:szCs w:val="24"/>
              </w:rPr>
              <w:t>*</w:t>
            </w:r>
          </w:p>
        </w:tc>
        <w:tc>
          <w:tcPr>
            <w:tcW w:w="2997" w:type="dxa"/>
            <w:tcBorders>
              <w:top w:val="nil"/>
              <w:left w:val="nil"/>
              <w:right w:val="nil"/>
            </w:tcBorders>
            <w:vAlign w:val="center"/>
          </w:tcPr>
          <w:p w14:paraId="0073949B" w14:textId="5917BA87" w:rsidR="007F1072" w:rsidRPr="001A3C97"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Poecile</w:t>
            </w:r>
            <w:proofErr w:type="spellEnd"/>
            <w:r w:rsidRPr="001A3C97">
              <w:rPr>
                <w:rFonts w:ascii="Times New Roman" w:eastAsia="Times New Roman" w:hAnsi="Times New Roman" w:cs="Times New Roman"/>
                <w:i/>
                <w:iCs/>
                <w:color w:val="000000"/>
                <w:sz w:val="24"/>
                <w:szCs w:val="24"/>
              </w:rPr>
              <w:t xml:space="preserve"> atricapillus</w:t>
            </w:r>
          </w:p>
        </w:tc>
        <w:tc>
          <w:tcPr>
            <w:tcW w:w="1296" w:type="dxa"/>
            <w:tcBorders>
              <w:top w:val="nil"/>
              <w:left w:val="nil"/>
              <w:right w:val="nil"/>
            </w:tcBorders>
            <w:shd w:val="clear" w:color="auto" w:fill="auto"/>
            <w:noWrap/>
            <w:vAlign w:val="center"/>
          </w:tcPr>
          <w:p w14:paraId="6D18A69E" w14:textId="68B40C79"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BCCH</w:t>
            </w:r>
          </w:p>
        </w:tc>
        <w:tc>
          <w:tcPr>
            <w:tcW w:w="1296" w:type="dxa"/>
            <w:tcBorders>
              <w:top w:val="nil"/>
              <w:left w:val="nil"/>
              <w:right w:val="nil"/>
            </w:tcBorders>
            <w:vAlign w:val="center"/>
          </w:tcPr>
          <w:p w14:paraId="69EE587F" w14:textId="6D9E0303"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6BAF2C10" w14:textId="77C5F0AD" w:rsidTr="00040451">
        <w:trPr>
          <w:trHeight w:val="361"/>
        </w:trPr>
        <w:tc>
          <w:tcPr>
            <w:tcW w:w="3578" w:type="dxa"/>
            <w:tcBorders>
              <w:top w:val="nil"/>
              <w:left w:val="nil"/>
              <w:bottom w:val="single" w:sz="18" w:space="0" w:color="auto"/>
              <w:right w:val="nil"/>
            </w:tcBorders>
            <w:shd w:val="clear" w:color="auto" w:fill="auto"/>
            <w:noWrap/>
            <w:vAlign w:val="center"/>
          </w:tcPr>
          <w:p w14:paraId="7FAA15DD" w14:textId="10BE24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White-breasted nuthatch</w:t>
            </w:r>
          </w:p>
        </w:tc>
        <w:tc>
          <w:tcPr>
            <w:tcW w:w="2997" w:type="dxa"/>
            <w:tcBorders>
              <w:top w:val="nil"/>
              <w:left w:val="nil"/>
              <w:bottom w:val="single" w:sz="18" w:space="0" w:color="auto"/>
              <w:right w:val="nil"/>
            </w:tcBorders>
            <w:vAlign w:val="center"/>
          </w:tcPr>
          <w:p w14:paraId="3B15C675" w14:textId="4D58EF98" w:rsidR="007F1072" w:rsidRPr="001A3C97"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Sitta</w:t>
            </w:r>
            <w:proofErr w:type="spellEnd"/>
            <w:r w:rsidRPr="001A3C97">
              <w:rPr>
                <w:rFonts w:ascii="Times New Roman" w:eastAsia="Times New Roman" w:hAnsi="Times New Roman" w:cs="Times New Roman"/>
                <w:i/>
                <w:iCs/>
                <w:color w:val="000000"/>
                <w:sz w:val="24"/>
                <w:szCs w:val="24"/>
              </w:rPr>
              <w:t xml:space="preserve"> carolinensis</w:t>
            </w:r>
          </w:p>
        </w:tc>
        <w:tc>
          <w:tcPr>
            <w:tcW w:w="1296" w:type="dxa"/>
            <w:tcBorders>
              <w:top w:val="nil"/>
              <w:left w:val="nil"/>
              <w:bottom w:val="single" w:sz="18" w:space="0" w:color="auto"/>
              <w:right w:val="nil"/>
            </w:tcBorders>
            <w:shd w:val="clear" w:color="auto" w:fill="auto"/>
            <w:noWrap/>
            <w:vAlign w:val="center"/>
          </w:tcPr>
          <w:p w14:paraId="4D6B440E" w14:textId="70F6C74D"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WBNU</w:t>
            </w:r>
          </w:p>
        </w:tc>
        <w:tc>
          <w:tcPr>
            <w:tcW w:w="1296" w:type="dxa"/>
            <w:tcBorders>
              <w:top w:val="nil"/>
              <w:left w:val="nil"/>
              <w:bottom w:val="single" w:sz="18" w:space="0" w:color="auto"/>
              <w:right w:val="nil"/>
            </w:tcBorders>
            <w:vAlign w:val="center"/>
          </w:tcPr>
          <w:p w14:paraId="7FAF164E" w14:textId="619B69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bl>
    <w:p w14:paraId="3A3A5607" w14:textId="77777777" w:rsidR="002B1DF8" w:rsidRPr="001A3C97" w:rsidRDefault="002B1DF8" w:rsidP="002B1DF8">
      <w:pPr>
        <w:spacing w:line="276" w:lineRule="auto"/>
        <w:rPr>
          <w:rFonts w:ascii="Times New Roman" w:hAnsi="Times New Roman" w:cs="Times New Roman"/>
          <w:sz w:val="24"/>
        </w:rPr>
      </w:pPr>
    </w:p>
    <w:p w14:paraId="79C98820" w14:textId="77777777" w:rsidR="002B1DF8" w:rsidRPr="001A3C97" w:rsidRDefault="002B1DF8" w:rsidP="002B1DF8">
      <w:pPr>
        <w:spacing w:line="276" w:lineRule="auto"/>
        <w:rPr>
          <w:rFonts w:ascii="Times New Roman" w:hAnsi="Times New Roman" w:cs="Times New Roman"/>
          <w:sz w:val="24"/>
        </w:rPr>
      </w:pPr>
    </w:p>
    <w:p w14:paraId="44551DBE" w14:textId="77777777" w:rsidR="006C68FC" w:rsidRPr="001A3C97" w:rsidRDefault="006C68FC" w:rsidP="004819BE">
      <w:pPr>
        <w:spacing w:line="276" w:lineRule="auto"/>
        <w:rPr>
          <w:rFonts w:ascii="Times New Roman" w:hAnsi="Times New Roman" w:cs="Times New Roman"/>
          <w:sz w:val="24"/>
        </w:rPr>
      </w:pPr>
    </w:p>
    <w:p w14:paraId="3E87D800" w14:textId="20930C8C" w:rsidR="004819BE" w:rsidRPr="001A3C97" w:rsidRDefault="004819BE" w:rsidP="004819BE">
      <w:pPr>
        <w:spacing w:line="276" w:lineRule="auto"/>
        <w:rPr>
          <w:rFonts w:ascii="Times New Roman" w:hAnsi="Times New Roman" w:cs="Times New Roman"/>
          <w:sz w:val="24"/>
        </w:rPr>
      </w:pPr>
      <w:r w:rsidRPr="001A3C97">
        <w:rPr>
          <w:rFonts w:ascii="Times New Roman" w:hAnsi="Times New Roman" w:cs="Times New Roman"/>
          <w:sz w:val="24"/>
        </w:rPr>
        <w:lastRenderedPageBreak/>
        <w:t>Table 2. List, detailed description, and data source of the 11 site covariates used in the guild richness and focal species abundance analyses, comprising 2 focal variables, 3 topographical variables, and 6 habitat variables.</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4819BE" w:rsidRPr="001A3C97" w14:paraId="4BB69534" w14:textId="77777777" w:rsidTr="006E732C">
        <w:trPr>
          <w:trHeight w:val="317"/>
        </w:trPr>
        <w:tc>
          <w:tcPr>
            <w:tcW w:w="2070" w:type="dxa"/>
            <w:tcBorders>
              <w:top w:val="single" w:sz="12" w:space="0" w:color="auto"/>
              <w:bottom w:val="single" w:sz="12" w:space="0" w:color="auto"/>
            </w:tcBorders>
          </w:tcPr>
          <w:p w14:paraId="7C765AE7" w14:textId="77777777" w:rsidR="004819BE" w:rsidRPr="001A3C97" w:rsidRDefault="004819BE" w:rsidP="006E732C">
            <w:pPr>
              <w:rPr>
                <w:rFonts w:ascii="Times New Roman" w:hAnsi="Times New Roman" w:cs="Times New Roman"/>
                <w:b/>
                <w:sz w:val="24"/>
                <w:szCs w:val="24"/>
              </w:rPr>
            </w:pPr>
            <w:r w:rsidRPr="001A3C97">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638A4721" w14:textId="77777777" w:rsidR="004819BE" w:rsidRPr="001A3C97" w:rsidRDefault="004819BE" w:rsidP="006E732C">
            <w:pPr>
              <w:rPr>
                <w:rFonts w:ascii="Times New Roman" w:hAnsi="Times New Roman" w:cs="Times New Roman"/>
                <w:b/>
                <w:sz w:val="24"/>
                <w:szCs w:val="24"/>
              </w:rPr>
            </w:pPr>
            <w:r w:rsidRPr="001A3C97">
              <w:rPr>
                <w:rFonts w:ascii="Times New Roman" w:hAnsi="Times New Roman" w:cs="Times New Roman"/>
                <w:b/>
                <w:sz w:val="24"/>
                <w:szCs w:val="24"/>
              </w:rPr>
              <w:t>Description (Unit)</w:t>
            </w:r>
          </w:p>
        </w:tc>
        <w:tc>
          <w:tcPr>
            <w:tcW w:w="2340" w:type="dxa"/>
            <w:tcBorders>
              <w:top w:val="single" w:sz="12" w:space="0" w:color="auto"/>
              <w:bottom w:val="single" w:sz="12" w:space="0" w:color="auto"/>
            </w:tcBorders>
          </w:tcPr>
          <w:p w14:paraId="4AD79687" w14:textId="77777777" w:rsidR="004819BE" w:rsidRPr="001A3C97" w:rsidRDefault="004819BE" w:rsidP="006E732C">
            <w:pPr>
              <w:rPr>
                <w:rFonts w:ascii="Times New Roman" w:hAnsi="Times New Roman" w:cs="Times New Roman"/>
                <w:b/>
                <w:sz w:val="24"/>
                <w:szCs w:val="24"/>
              </w:rPr>
            </w:pPr>
            <w:r w:rsidRPr="001A3C97">
              <w:rPr>
                <w:rFonts w:ascii="Times New Roman" w:hAnsi="Times New Roman" w:cs="Times New Roman"/>
                <w:b/>
                <w:sz w:val="24"/>
                <w:szCs w:val="24"/>
              </w:rPr>
              <w:t>Data Source (resolution)</w:t>
            </w:r>
          </w:p>
        </w:tc>
      </w:tr>
      <w:tr w:rsidR="004819BE" w:rsidRPr="001A3C97" w14:paraId="27E2B110" w14:textId="77777777" w:rsidTr="006E732C">
        <w:trPr>
          <w:trHeight w:val="317"/>
        </w:trPr>
        <w:tc>
          <w:tcPr>
            <w:tcW w:w="2070" w:type="dxa"/>
            <w:tcBorders>
              <w:top w:val="single" w:sz="12" w:space="0" w:color="auto"/>
            </w:tcBorders>
          </w:tcPr>
          <w:p w14:paraId="3686D5C4" w14:textId="77777777" w:rsidR="004819BE" w:rsidRPr="001A3C97" w:rsidRDefault="004819BE" w:rsidP="006E732C">
            <w:pPr>
              <w:rPr>
                <w:rFonts w:ascii="Times New Roman" w:hAnsi="Times New Roman" w:cs="Times New Roman"/>
                <w:sz w:val="10"/>
                <w:szCs w:val="10"/>
              </w:rPr>
            </w:pPr>
          </w:p>
          <w:p w14:paraId="6DC38CED"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Year</w:t>
            </w:r>
          </w:p>
        </w:tc>
        <w:tc>
          <w:tcPr>
            <w:tcW w:w="4770" w:type="dxa"/>
            <w:tcBorders>
              <w:top w:val="single" w:sz="12" w:space="0" w:color="auto"/>
            </w:tcBorders>
          </w:tcPr>
          <w:p w14:paraId="0202604E" w14:textId="77777777" w:rsidR="004819BE" w:rsidRPr="001A3C97" w:rsidRDefault="004819BE" w:rsidP="006E732C">
            <w:pPr>
              <w:rPr>
                <w:rFonts w:ascii="Times New Roman" w:hAnsi="Times New Roman" w:cs="Times New Roman"/>
                <w:sz w:val="10"/>
                <w:szCs w:val="10"/>
              </w:rPr>
            </w:pPr>
          </w:p>
          <w:p w14:paraId="30353BB9"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Year of data collection; variable type: discrete; range: 1996–2009</w:t>
            </w:r>
          </w:p>
          <w:p w14:paraId="0540E235" w14:textId="77777777" w:rsidR="004819BE" w:rsidRPr="001A3C97" w:rsidRDefault="004819BE" w:rsidP="006E732C">
            <w:pPr>
              <w:rPr>
                <w:rFonts w:ascii="Times New Roman" w:hAnsi="Times New Roman" w:cs="Times New Roman"/>
                <w:sz w:val="10"/>
                <w:szCs w:val="10"/>
              </w:rPr>
            </w:pPr>
          </w:p>
        </w:tc>
        <w:tc>
          <w:tcPr>
            <w:tcW w:w="2340" w:type="dxa"/>
            <w:vMerge w:val="restart"/>
            <w:tcBorders>
              <w:top w:val="single" w:sz="12" w:space="0" w:color="auto"/>
            </w:tcBorders>
            <w:vAlign w:val="center"/>
          </w:tcPr>
          <w:p w14:paraId="2532C600"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Bird survey data</w:t>
            </w:r>
          </w:p>
        </w:tc>
      </w:tr>
      <w:tr w:rsidR="004819BE" w:rsidRPr="001A3C97" w14:paraId="46C3677D" w14:textId="77777777" w:rsidTr="006E732C">
        <w:trPr>
          <w:trHeight w:val="317"/>
        </w:trPr>
        <w:tc>
          <w:tcPr>
            <w:tcW w:w="2070" w:type="dxa"/>
            <w:tcBorders>
              <w:bottom w:val="single" w:sz="4" w:space="0" w:color="auto"/>
            </w:tcBorders>
          </w:tcPr>
          <w:p w14:paraId="3EAF7C18" w14:textId="77777777" w:rsidR="004819BE" w:rsidRPr="001A3C97" w:rsidRDefault="004819BE" w:rsidP="006E732C">
            <w:pPr>
              <w:rPr>
                <w:rFonts w:ascii="Times New Roman" w:hAnsi="Times New Roman" w:cs="Times New Roman"/>
                <w:sz w:val="10"/>
                <w:szCs w:val="10"/>
              </w:rPr>
            </w:pPr>
            <w:r w:rsidRPr="001A3C97">
              <w:rPr>
                <w:rFonts w:ascii="Times New Roman" w:hAnsi="Times New Roman" w:cs="Times New Roman"/>
                <w:sz w:val="24"/>
                <w:szCs w:val="24"/>
              </w:rPr>
              <w:t>Landscape-scale Harvest Intensity</w:t>
            </w:r>
          </w:p>
        </w:tc>
        <w:tc>
          <w:tcPr>
            <w:tcW w:w="4770" w:type="dxa"/>
            <w:tcBorders>
              <w:bottom w:val="single" w:sz="4" w:space="0" w:color="auto"/>
            </w:tcBorders>
          </w:tcPr>
          <w:p w14:paraId="6D3870EB"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Harvest intensity at the landscape level, corresponding to study area; variable type: dummy; 1 = actively harvested (i.e., WERF), 0 = minimally harvested (i.e., MNF)</w:t>
            </w:r>
          </w:p>
          <w:p w14:paraId="2950DD29" w14:textId="77777777" w:rsidR="004819BE" w:rsidRPr="001A3C97" w:rsidRDefault="004819BE" w:rsidP="006E732C">
            <w:pPr>
              <w:rPr>
                <w:rFonts w:ascii="Times New Roman" w:hAnsi="Times New Roman" w:cs="Times New Roman"/>
                <w:sz w:val="10"/>
                <w:szCs w:val="10"/>
              </w:rPr>
            </w:pPr>
          </w:p>
        </w:tc>
        <w:tc>
          <w:tcPr>
            <w:tcW w:w="2340" w:type="dxa"/>
            <w:vMerge/>
            <w:tcBorders>
              <w:bottom w:val="single" w:sz="4" w:space="0" w:color="auto"/>
            </w:tcBorders>
            <w:vAlign w:val="center"/>
          </w:tcPr>
          <w:p w14:paraId="1E41360E" w14:textId="77777777" w:rsidR="004819BE" w:rsidRPr="001A3C97" w:rsidRDefault="004819BE" w:rsidP="006E732C">
            <w:pPr>
              <w:rPr>
                <w:rFonts w:ascii="Times New Roman" w:hAnsi="Times New Roman" w:cs="Times New Roman"/>
                <w:sz w:val="10"/>
                <w:szCs w:val="10"/>
              </w:rPr>
            </w:pPr>
          </w:p>
        </w:tc>
      </w:tr>
      <w:tr w:rsidR="004819BE" w:rsidRPr="001A3C97" w14:paraId="220CCC3D" w14:textId="77777777" w:rsidTr="006E732C">
        <w:trPr>
          <w:trHeight w:val="317"/>
        </w:trPr>
        <w:tc>
          <w:tcPr>
            <w:tcW w:w="2070" w:type="dxa"/>
            <w:tcBorders>
              <w:top w:val="single" w:sz="4" w:space="0" w:color="auto"/>
            </w:tcBorders>
          </w:tcPr>
          <w:p w14:paraId="51660D49" w14:textId="77777777" w:rsidR="004819BE" w:rsidRPr="001A3C97" w:rsidRDefault="004819BE" w:rsidP="006E732C">
            <w:pPr>
              <w:rPr>
                <w:rFonts w:ascii="Times New Roman" w:hAnsi="Times New Roman" w:cs="Times New Roman"/>
                <w:sz w:val="10"/>
                <w:szCs w:val="10"/>
              </w:rPr>
            </w:pPr>
          </w:p>
          <w:p w14:paraId="5318926B"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Elevation</w:t>
            </w:r>
          </w:p>
        </w:tc>
        <w:tc>
          <w:tcPr>
            <w:tcW w:w="4770" w:type="dxa"/>
            <w:tcBorders>
              <w:top w:val="single" w:sz="4" w:space="0" w:color="auto"/>
            </w:tcBorders>
          </w:tcPr>
          <w:p w14:paraId="70B5F819" w14:textId="77777777" w:rsidR="004819BE" w:rsidRPr="001A3C97" w:rsidRDefault="004819BE" w:rsidP="006E732C">
            <w:pPr>
              <w:rPr>
                <w:rFonts w:ascii="Times New Roman" w:hAnsi="Times New Roman" w:cs="Times New Roman"/>
                <w:sz w:val="10"/>
                <w:szCs w:val="10"/>
              </w:rPr>
            </w:pPr>
          </w:p>
          <w:p w14:paraId="0FFBC023"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 xml:space="preserve">Mean elevation (m)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range: 353–1,395 m</w:t>
            </w:r>
          </w:p>
          <w:p w14:paraId="4806A54E" w14:textId="77777777" w:rsidR="004819BE" w:rsidRPr="001A3C97" w:rsidRDefault="004819BE" w:rsidP="006E732C">
            <w:pPr>
              <w:rPr>
                <w:rFonts w:ascii="Times New Roman" w:hAnsi="Times New Roman" w:cs="Times New Roman"/>
                <w:sz w:val="10"/>
                <w:szCs w:val="10"/>
              </w:rPr>
            </w:pPr>
          </w:p>
        </w:tc>
        <w:tc>
          <w:tcPr>
            <w:tcW w:w="2340" w:type="dxa"/>
            <w:vMerge w:val="restart"/>
            <w:tcBorders>
              <w:top w:val="single" w:sz="4" w:space="0" w:color="auto"/>
            </w:tcBorders>
            <w:vAlign w:val="center"/>
          </w:tcPr>
          <w:p w14:paraId="420069B8" w14:textId="77777777" w:rsidR="004819BE" w:rsidRPr="001A3C97" w:rsidRDefault="004819BE" w:rsidP="006E732C">
            <w:pPr>
              <w:rPr>
                <w:rFonts w:ascii="Times New Roman" w:hAnsi="Times New Roman" w:cs="Times New Roman"/>
                <w:sz w:val="10"/>
                <w:szCs w:val="10"/>
              </w:rPr>
            </w:pPr>
          </w:p>
          <w:p w14:paraId="24E47D28"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Shuttle Radar Topography Mission digital elevation data (</w:t>
            </w:r>
            <w:r w:rsidRPr="001A3C97">
              <w:rPr>
                <w:rFonts w:ascii="Times New Roman" w:hAnsi="Times New Roman" w:cs="Times New Roman"/>
                <w:noProof/>
                <w:sz w:val="24"/>
                <w:szCs w:val="24"/>
              </w:rPr>
              <w:t>~20–25 m)</w:t>
            </w:r>
            <w:r w:rsidRPr="001A3C97">
              <w:rPr>
                <w:rFonts w:ascii="Times New Roman" w:hAnsi="Times New Roman" w:cs="Times New Roman"/>
                <w:sz w:val="24"/>
              </w:rPr>
              <w:t>, Consultative Group on International Agricultural Research – Consortium for Spatial Information</w:t>
            </w:r>
          </w:p>
          <w:p w14:paraId="6CA21BAE" w14:textId="77777777" w:rsidR="004819BE" w:rsidRPr="001A3C97" w:rsidRDefault="004819BE" w:rsidP="006E732C">
            <w:pPr>
              <w:rPr>
                <w:rFonts w:ascii="Times New Roman" w:hAnsi="Times New Roman" w:cs="Times New Roman"/>
                <w:sz w:val="10"/>
                <w:szCs w:val="10"/>
              </w:rPr>
            </w:pPr>
          </w:p>
        </w:tc>
      </w:tr>
      <w:tr w:rsidR="004819BE" w:rsidRPr="001A3C97" w14:paraId="77FEE432" w14:textId="77777777" w:rsidTr="006E732C">
        <w:trPr>
          <w:trHeight w:val="317"/>
        </w:trPr>
        <w:tc>
          <w:tcPr>
            <w:tcW w:w="2070" w:type="dxa"/>
          </w:tcPr>
          <w:p w14:paraId="6003F489"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Aspect</w:t>
            </w:r>
          </w:p>
        </w:tc>
        <w:tc>
          <w:tcPr>
            <w:tcW w:w="4770" w:type="dxa"/>
          </w:tcPr>
          <w:p w14:paraId="12C90456"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 xml:space="preserve">Mode aspect (degrees)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360 degrees</w:t>
            </w:r>
          </w:p>
          <w:p w14:paraId="44B8258B" w14:textId="77777777" w:rsidR="004819BE" w:rsidRPr="001A3C97" w:rsidRDefault="004819BE" w:rsidP="006E732C">
            <w:pPr>
              <w:rPr>
                <w:rFonts w:ascii="Times New Roman" w:hAnsi="Times New Roman" w:cs="Times New Roman"/>
                <w:sz w:val="10"/>
                <w:szCs w:val="10"/>
              </w:rPr>
            </w:pPr>
          </w:p>
        </w:tc>
        <w:tc>
          <w:tcPr>
            <w:tcW w:w="2340" w:type="dxa"/>
            <w:vMerge/>
          </w:tcPr>
          <w:p w14:paraId="67851837" w14:textId="77777777" w:rsidR="004819BE" w:rsidRPr="001A3C97" w:rsidRDefault="004819BE" w:rsidP="006E732C">
            <w:pPr>
              <w:rPr>
                <w:rFonts w:ascii="Times New Roman" w:hAnsi="Times New Roman" w:cs="Times New Roman"/>
                <w:sz w:val="24"/>
              </w:rPr>
            </w:pPr>
          </w:p>
        </w:tc>
      </w:tr>
      <w:tr w:rsidR="004819BE" w:rsidRPr="001A3C97" w14:paraId="1AE2091F" w14:textId="77777777" w:rsidTr="006E732C">
        <w:trPr>
          <w:trHeight w:val="317"/>
        </w:trPr>
        <w:tc>
          <w:tcPr>
            <w:tcW w:w="2070" w:type="dxa"/>
            <w:tcBorders>
              <w:bottom w:val="single" w:sz="4" w:space="0" w:color="auto"/>
            </w:tcBorders>
          </w:tcPr>
          <w:p w14:paraId="088559CA"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Topographical Position Index (TPI)</w:t>
            </w:r>
          </w:p>
        </w:tc>
        <w:tc>
          <w:tcPr>
            <w:tcW w:w="4770" w:type="dxa"/>
            <w:tcBorders>
              <w:bottom w:val="single" w:sz="4" w:space="0" w:color="auto"/>
            </w:tcBorders>
          </w:tcPr>
          <w:p w14:paraId="7ED2452A"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 xml:space="preserve">Mode TPI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63B45198" w14:textId="77777777" w:rsidR="004819BE" w:rsidRPr="001A3C97" w:rsidRDefault="004819BE" w:rsidP="006E732C">
            <w:pPr>
              <w:rPr>
                <w:rFonts w:ascii="Times New Roman" w:hAnsi="Times New Roman" w:cs="Times New Roman"/>
                <w:sz w:val="10"/>
                <w:szCs w:val="10"/>
              </w:rPr>
            </w:pPr>
          </w:p>
        </w:tc>
        <w:tc>
          <w:tcPr>
            <w:tcW w:w="2340" w:type="dxa"/>
            <w:vMerge/>
            <w:tcBorders>
              <w:bottom w:val="single" w:sz="4" w:space="0" w:color="auto"/>
            </w:tcBorders>
          </w:tcPr>
          <w:p w14:paraId="17AB1F72" w14:textId="77777777" w:rsidR="004819BE" w:rsidRPr="001A3C97" w:rsidRDefault="004819BE" w:rsidP="006E732C">
            <w:pPr>
              <w:rPr>
                <w:rFonts w:ascii="Times New Roman" w:hAnsi="Times New Roman" w:cs="Times New Roman"/>
                <w:sz w:val="24"/>
              </w:rPr>
            </w:pPr>
          </w:p>
        </w:tc>
      </w:tr>
      <w:tr w:rsidR="004819BE" w:rsidRPr="001A3C97" w14:paraId="4FAC08B3" w14:textId="77777777" w:rsidTr="006E732C">
        <w:trPr>
          <w:trHeight w:val="317"/>
        </w:trPr>
        <w:tc>
          <w:tcPr>
            <w:tcW w:w="2070" w:type="dxa"/>
            <w:tcBorders>
              <w:top w:val="single" w:sz="4" w:space="0" w:color="auto"/>
              <w:bottom w:val="single" w:sz="4" w:space="0" w:color="auto"/>
            </w:tcBorders>
          </w:tcPr>
          <w:p w14:paraId="6C84A048" w14:textId="77777777" w:rsidR="004819BE" w:rsidRPr="001A3C97" w:rsidRDefault="004819BE" w:rsidP="006E732C">
            <w:pPr>
              <w:rPr>
                <w:rFonts w:ascii="Times New Roman" w:hAnsi="Times New Roman" w:cs="Times New Roman"/>
                <w:sz w:val="10"/>
                <w:szCs w:val="10"/>
              </w:rPr>
            </w:pPr>
          </w:p>
          <w:p w14:paraId="3705E8F0"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Stand Age</w:t>
            </w:r>
          </w:p>
        </w:tc>
        <w:tc>
          <w:tcPr>
            <w:tcW w:w="4770" w:type="dxa"/>
            <w:tcBorders>
              <w:top w:val="single" w:sz="4" w:space="0" w:color="auto"/>
              <w:bottom w:val="single" w:sz="4" w:space="0" w:color="auto"/>
            </w:tcBorders>
          </w:tcPr>
          <w:p w14:paraId="78C5FF8C" w14:textId="77777777" w:rsidR="004819BE" w:rsidRPr="001A3C97" w:rsidRDefault="004819BE" w:rsidP="006E732C">
            <w:pPr>
              <w:rPr>
                <w:rFonts w:ascii="Times New Roman" w:hAnsi="Times New Roman" w:cs="Times New Roman"/>
                <w:sz w:val="10"/>
                <w:szCs w:val="10"/>
              </w:rPr>
            </w:pPr>
          </w:p>
          <w:p w14:paraId="5EE99F2F"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Mode stand age within 1 km of the edge of the wildlife opening; variable type: discrete; range: 0–180 years</w:t>
            </w:r>
          </w:p>
          <w:p w14:paraId="438CBBB2" w14:textId="77777777" w:rsidR="004819BE" w:rsidRPr="001A3C97" w:rsidRDefault="004819BE" w:rsidP="006E732C">
            <w:pPr>
              <w:rPr>
                <w:rFonts w:ascii="Times New Roman" w:hAnsi="Times New Roman" w:cs="Times New Roman"/>
                <w:sz w:val="10"/>
                <w:szCs w:val="10"/>
              </w:rPr>
            </w:pPr>
          </w:p>
        </w:tc>
        <w:tc>
          <w:tcPr>
            <w:tcW w:w="2340" w:type="dxa"/>
            <w:tcBorders>
              <w:top w:val="single" w:sz="4" w:space="0" w:color="auto"/>
              <w:bottom w:val="single" w:sz="4" w:space="0" w:color="auto"/>
            </w:tcBorders>
          </w:tcPr>
          <w:p w14:paraId="09096B8B" w14:textId="77777777" w:rsidR="004819BE" w:rsidRPr="001A3C97" w:rsidRDefault="004819BE" w:rsidP="006E732C">
            <w:pPr>
              <w:rPr>
                <w:rFonts w:ascii="Times New Roman" w:hAnsi="Times New Roman" w:cs="Times New Roman"/>
                <w:sz w:val="10"/>
                <w:szCs w:val="10"/>
              </w:rPr>
            </w:pPr>
          </w:p>
          <w:p w14:paraId="496F58BC"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szCs w:val="24"/>
              </w:rPr>
              <w:t>GIS datasets of WERF and MNF forest stands</w:t>
            </w:r>
          </w:p>
        </w:tc>
      </w:tr>
      <w:tr w:rsidR="004819BE" w:rsidRPr="001A3C97" w14:paraId="68B81F71" w14:textId="77777777" w:rsidTr="006E732C">
        <w:trPr>
          <w:trHeight w:val="317"/>
        </w:trPr>
        <w:tc>
          <w:tcPr>
            <w:tcW w:w="2070" w:type="dxa"/>
            <w:tcBorders>
              <w:top w:val="single" w:sz="4" w:space="0" w:color="auto"/>
            </w:tcBorders>
          </w:tcPr>
          <w:p w14:paraId="15D6A428" w14:textId="77777777" w:rsidR="004819BE" w:rsidRPr="001A3C97" w:rsidRDefault="004819BE" w:rsidP="006E732C">
            <w:pPr>
              <w:rPr>
                <w:rFonts w:ascii="Times New Roman" w:hAnsi="Times New Roman" w:cs="Times New Roman"/>
                <w:sz w:val="10"/>
                <w:szCs w:val="10"/>
              </w:rPr>
            </w:pPr>
          </w:p>
          <w:p w14:paraId="66643FF0"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Proportion All Forest</w:t>
            </w:r>
          </w:p>
          <w:p w14:paraId="2EF5B6E0" w14:textId="77777777" w:rsidR="004819BE" w:rsidRPr="001A3C97" w:rsidRDefault="004819BE" w:rsidP="006E732C">
            <w:pPr>
              <w:rPr>
                <w:rFonts w:ascii="Times New Roman" w:hAnsi="Times New Roman" w:cs="Times New Roman"/>
                <w:sz w:val="10"/>
                <w:szCs w:val="10"/>
              </w:rPr>
            </w:pPr>
          </w:p>
        </w:tc>
        <w:tc>
          <w:tcPr>
            <w:tcW w:w="4770" w:type="dxa"/>
            <w:vMerge w:val="restart"/>
            <w:tcBorders>
              <w:top w:val="single" w:sz="4" w:space="0" w:color="auto"/>
            </w:tcBorders>
            <w:vAlign w:val="center"/>
          </w:tcPr>
          <w:p w14:paraId="23757D4D" w14:textId="77777777" w:rsidR="004819BE" w:rsidRPr="001A3C97" w:rsidRDefault="004819BE" w:rsidP="006E732C">
            <w:pPr>
              <w:rPr>
                <w:rFonts w:ascii="Times New Roman" w:hAnsi="Times New Roman" w:cs="Times New Roman"/>
                <w:sz w:val="10"/>
                <w:szCs w:val="10"/>
              </w:rPr>
            </w:pPr>
            <w:r w:rsidRPr="001A3C97">
              <w:rPr>
                <w:rFonts w:ascii="Times New Roman" w:hAnsi="Times New Roman" w:cs="Times New Roman"/>
                <w:sz w:val="24"/>
              </w:rPr>
              <w:t xml:space="preserve">Proportion of any type </w:t>
            </w:r>
            <w:commentRangeStart w:id="48"/>
            <w:r w:rsidRPr="001A3C97">
              <w:rPr>
                <w:rFonts w:ascii="Times New Roman" w:hAnsi="Times New Roman" w:cs="Times New Roman"/>
                <w:sz w:val="24"/>
              </w:rPr>
              <w:t xml:space="preserve">of mature forest </w:t>
            </w:r>
            <w:commentRangeEnd w:id="48"/>
            <w:r w:rsidR="003A7D5C">
              <w:rPr>
                <w:rStyle w:val="CommentReference"/>
              </w:rPr>
              <w:commentReference w:id="48"/>
            </w:r>
            <w:r w:rsidRPr="001A3C97">
              <w:rPr>
                <w:rFonts w:ascii="Times New Roman" w:hAnsi="Times New Roman" w:cs="Times New Roman"/>
                <w:sz w:val="24"/>
              </w:rPr>
              <w:t>cover (including deciduous, mixed, and coniferous) / mixed forest cover / coniferous forest cover / shrub cover within 50 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tc>
        <w:tc>
          <w:tcPr>
            <w:tcW w:w="2340" w:type="dxa"/>
            <w:vMerge w:val="restart"/>
            <w:tcBorders>
              <w:top w:val="single" w:sz="4" w:space="0" w:color="auto"/>
            </w:tcBorders>
            <w:vAlign w:val="center"/>
          </w:tcPr>
          <w:p w14:paraId="6D54C936" w14:textId="77777777" w:rsidR="004819BE" w:rsidRPr="001A3C97" w:rsidRDefault="004819BE" w:rsidP="006E732C">
            <w:pPr>
              <w:rPr>
                <w:rFonts w:ascii="Times New Roman" w:hAnsi="Times New Roman" w:cs="Times New Roman"/>
                <w:sz w:val="10"/>
                <w:szCs w:val="10"/>
              </w:rPr>
            </w:pPr>
            <w:r w:rsidRPr="001A3C97">
              <w:rPr>
                <w:rFonts w:ascii="Times New Roman" w:hAnsi="Times New Roman" w:cs="Times New Roman"/>
                <w:sz w:val="24"/>
              </w:rPr>
              <w:t>2001 / 2004 / 2006 / 2008 National Land Cover Database (30 m), U.S. Geological Survey</w:t>
            </w:r>
          </w:p>
        </w:tc>
      </w:tr>
      <w:tr w:rsidR="004819BE" w:rsidRPr="001A3C97" w14:paraId="3D7E83AA" w14:textId="77777777" w:rsidTr="006E732C">
        <w:trPr>
          <w:trHeight w:val="317"/>
        </w:trPr>
        <w:tc>
          <w:tcPr>
            <w:tcW w:w="2070" w:type="dxa"/>
          </w:tcPr>
          <w:p w14:paraId="7A9B1195"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Proportion Mixed Forest</w:t>
            </w:r>
          </w:p>
          <w:p w14:paraId="29FE71AC" w14:textId="77777777" w:rsidR="004819BE" w:rsidRPr="001A3C97" w:rsidRDefault="004819BE" w:rsidP="006E732C">
            <w:pPr>
              <w:rPr>
                <w:rFonts w:ascii="Times New Roman" w:hAnsi="Times New Roman" w:cs="Times New Roman"/>
                <w:sz w:val="10"/>
                <w:szCs w:val="10"/>
              </w:rPr>
            </w:pPr>
          </w:p>
        </w:tc>
        <w:tc>
          <w:tcPr>
            <w:tcW w:w="4770" w:type="dxa"/>
            <w:vMerge/>
          </w:tcPr>
          <w:p w14:paraId="215BA6BB" w14:textId="77777777" w:rsidR="004819BE" w:rsidRPr="001A3C97" w:rsidRDefault="004819BE" w:rsidP="006E732C">
            <w:pPr>
              <w:rPr>
                <w:rFonts w:ascii="Times New Roman" w:hAnsi="Times New Roman" w:cs="Times New Roman"/>
                <w:sz w:val="10"/>
                <w:szCs w:val="10"/>
              </w:rPr>
            </w:pPr>
          </w:p>
        </w:tc>
        <w:tc>
          <w:tcPr>
            <w:tcW w:w="2340" w:type="dxa"/>
            <w:vMerge/>
          </w:tcPr>
          <w:p w14:paraId="54182634" w14:textId="77777777" w:rsidR="004819BE" w:rsidRPr="001A3C97" w:rsidRDefault="004819BE" w:rsidP="006E732C">
            <w:pPr>
              <w:rPr>
                <w:rFonts w:ascii="Times New Roman" w:hAnsi="Times New Roman" w:cs="Times New Roman"/>
                <w:sz w:val="10"/>
                <w:szCs w:val="10"/>
              </w:rPr>
            </w:pPr>
          </w:p>
        </w:tc>
      </w:tr>
      <w:tr w:rsidR="004819BE" w:rsidRPr="001A3C97" w14:paraId="080E90FC" w14:textId="77777777" w:rsidTr="006E732C">
        <w:trPr>
          <w:trHeight w:val="317"/>
        </w:trPr>
        <w:tc>
          <w:tcPr>
            <w:tcW w:w="2070" w:type="dxa"/>
          </w:tcPr>
          <w:p w14:paraId="398DE461"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Proportion Conifer Forest</w:t>
            </w:r>
          </w:p>
          <w:p w14:paraId="137F2BFE" w14:textId="77777777" w:rsidR="004819BE" w:rsidRPr="001A3C97" w:rsidRDefault="004819BE" w:rsidP="006E732C">
            <w:pPr>
              <w:rPr>
                <w:rFonts w:ascii="Times New Roman" w:hAnsi="Times New Roman" w:cs="Times New Roman"/>
                <w:sz w:val="10"/>
                <w:szCs w:val="10"/>
              </w:rPr>
            </w:pPr>
          </w:p>
        </w:tc>
        <w:tc>
          <w:tcPr>
            <w:tcW w:w="4770" w:type="dxa"/>
            <w:vMerge/>
          </w:tcPr>
          <w:p w14:paraId="10C75F15" w14:textId="77777777" w:rsidR="004819BE" w:rsidRPr="001A3C97" w:rsidRDefault="004819BE" w:rsidP="006E732C">
            <w:pPr>
              <w:rPr>
                <w:rFonts w:ascii="Times New Roman" w:hAnsi="Times New Roman" w:cs="Times New Roman"/>
                <w:sz w:val="10"/>
                <w:szCs w:val="10"/>
              </w:rPr>
            </w:pPr>
          </w:p>
        </w:tc>
        <w:tc>
          <w:tcPr>
            <w:tcW w:w="2340" w:type="dxa"/>
            <w:vMerge/>
          </w:tcPr>
          <w:p w14:paraId="4B9757C2" w14:textId="77777777" w:rsidR="004819BE" w:rsidRPr="001A3C97" w:rsidRDefault="004819BE" w:rsidP="006E732C">
            <w:pPr>
              <w:rPr>
                <w:rFonts w:ascii="Times New Roman" w:hAnsi="Times New Roman" w:cs="Times New Roman"/>
                <w:sz w:val="10"/>
                <w:szCs w:val="10"/>
              </w:rPr>
            </w:pPr>
          </w:p>
        </w:tc>
      </w:tr>
      <w:tr w:rsidR="004819BE" w:rsidRPr="001A3C97" w14:paraId="03C74DCC" w14:textId="77777777" w:rsidTr="006E732C">
        <w:trPr>
          <w:trHeight w:val="317"/>
        </w:trPr>
        <w:tc>
          <w:tcPr>
            <w:tcW w:w="2070" w:type="dxa"/>
            <w:tcBorders>
              <w:bottom w:val="single" w:sz="4" w:space="0" w:color="auto"/>
            </w:tcBorders>
          </w:tcPr>
          <w:p w14:paraId="31DCCF6A"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Proportion Shrub</w:t>
            </w:r>
          </w:p>
          <w:p w14:paraId="7F0DF45D" w14:textId="77777777" w:rsidR="004819BE" w:rsidRPr="001A3C97" w:rsidRDefault="004819BE" w:rsidP="006E732C">
            <w:pPr>
              <w:rPr>
                <w:rFonts w:ascii="Times New Roman" w:hAnsi="Times New Roman" w:cs="Times New Roman"/>
                <w:sz w:val="10"/>
                <w:szCs w:val="10"/>
              </w:rPr>
            </w:pPr>
          </w:p>
        </w:tc>
        <w:tc>
          <w:tcPr>
            <w:tcW w:w="4770" w:type="dxa"/>
            <w:vMerge/>
            <w:tcBorders>
              <w:bottom w:val="single" w:sz="4" w:space="0" w:color="auto"/>
            </w:tcBorders>
          </w:tcPr>
          <w:p w14:paraId="55649257" w14:textId="77777777" w:rsidR="004819BE" w:rsidRPr="001A3C97" w:rsidRDefault="004819BE" w:rsidP="006E732C">
            <w:pPr>
              <w:rPr>
                <w:rFonts w:ascii="Times New Roman" w:hAnsi="Times New Roman" w:cs="Times New Roman"/>
                <w:sz w:val="10"/>
                <w:szCs w:val="10"/>
              </w:rPr>
            </w:pPr>
          </w:p>
        </w:tc>
        <w:tc>
          <w:tcPr>
            <w:tcW w:w="2340" w:type="dxa"/>
            <w:vMerge/>
          </w:tcPr>
          <w:p w14:paraId="0E4EE581" w14:textId="77777777" w:rsidR="004819BE" w:rsidRPr="001A3C97" w:rsidRDefault="004819BE" w:rsidP="006E732C">
            <w:pPr>
              <w:rPr>
                <w:rFonts w:ascii="Times New Roman" w:hAnsi="Times New Roman" w:cs="Times New Roman"/>
                <w:sz w:val="10"/>
                <w:szCs w:val="10"/>
              </w:rPr>
            </w:pPr>
          </w:p>
        </w:tc>
      </w:tr>
      <w:tr w:rsidR="004819BE" w:rsidRPr="001A3C97" w14:paraId="60AB022F" w14:textId="77777777" w:rsidTr="006E732C">
        <w:trPr>
          <w:trHeight w:val="317"/>
        </w:trPr>
        <w:tc>
          <w:tcPr>
            <w:tcW w:w="2070" w:type="dxa"/>
            <w:tcBorders>
              <w:top w:val="single" w:sz="4" w:space="0" w:color="auto"/>
              <w:bottom w:val="single" w:sz="12" w:space="0" w:color="auto"/>
            </w:tcBorders>
          </w:tcPr>
          <w:p w14:paraId="10004CF9" w14:textId="77777777" w:rsidR="004819BE" w:rsidRPr="001A3C97" w:rsidRDefault="004819BE" w:rsidP="006E732C">
            <w:pPr>
              <w:rPr>
                <w:rFonts w:ascii="Times New Roman" w:hAnsi="Times New Roman" w:cs="Times New Roman"/>
                <w:sz w:val="10"/>
                <w:szCs w:val="10"/>
              </w:rPr>
            </w:pPr>
          </w:p>
          <w:p w14:paraId="7695B955"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Proportion All Forest within 1 km</w:t>
            </w:r>
          </w:p>
          <w:p w14:paraId="68F3D9A7" w14:textId="77777777" w:rsidR="004819BE" w:rsidRPr="001A3C97" w:rsidRDefault="004819BE" w:rsidP="006E732C">
            <w:pPr>
              <w:rPr>
                <w:rFonts w:ascii="Times New Roman" w:hAnsi="Times New Roman" w:cs="Times New Roman"/>
                <w:sz w:val="24"/>
                <w:szCs w:val="24"/>
              </w:rPr>
            </w:pPr>
          </w:p>
        </w:tc>
        <w:tc>
          <w:tcPr>
            <w:tcW w:w="4770" w:type="dxa"/>
            <w:tcBorders>
              <w:top w:val="single" w:sz="4" w:space="0" w:color="auto"/>
              <w:bottom w:val="single" w:sz="12" w:space="0" w:color="auto"/>
            </w:tcBorders>
          </w:tcPr>
          <w:p w14:paraId="6DF1CB89" w14:textId="77777777" w:rsidR="004819BE" w:rsidRPr="001A3C97" w:rsidRDefault="004819BE" w:rsidP="006E732C">
            <w:pPr>
              <w:rPr>
                <w:rFonts w:ascii="Times New Roman" w:hAnsi="Times New Roman" w:cs="Times New Roman"/>
                <w:sz w:val="10"/>
                <w:szCs w:val="10"/>
              </w:rPr>
            </w:pPr>
          </w:p>
          <w:p w14:paraId="701A27E0"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rPr>
              <w:t>Proportion of any type of mature forest cover (including deciduous, mixed, and coniferous) within 1 km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p w14:paraId="3678A5CD" w14:textId="77777777" w:rsidR="004819BE" w:rsidRPr="001A3C97" w:rsidRDefault="004819BE" w:rsidP="006E732C">
            <w:pPr>
              <w:rPr>
                <w:rFonts w:ascii="Times New Roman" w:hAnsi="Times New Roman" w:cs="Times New Roman"/>
                <w:sz w:val="10"/>
                <w:szCs w:val="10"/>
              </w:rPr>
            </w:pPr>
          </w:p>
        </w:tc>
        <w:tc>
          <w:tcPr>
            <w:tcW w:w="2340" w:type="dxa"/>
            <w:vMerge/>
            <w:tcBorders>
              <w:bottom w:val="single" w:sz="12" w:space="0" w:color="auto"/>
            </w:tcBorders>
          </w:tcPr>
          <w:p w14:paraId="4D7D72D4" w14:textId="77777777" w:rsidR="004819BE" w:rsidRPr="001A3C97" w:rsidRDefault="004819BE" w:rsidP="006E732C">
            <w:pPr>
              <w:rPr>
                <w:rFonts w:ascii="Times New Roman" w:hAnsi="Times New Roman" w:cs="Times New Roman"/>
                <w:sz w:val="24"/>
              </w:rPr>
            </w:pPr>
          </w:p>
        </w:tc>
      </w:tr>
    </w:tbl>
    <w:p w14:paraId="1FFA40F0" w14:textId="77777777" w:rsidR="00367AA6" w:rsidRPr="001A3C97" w:rsidRDefault="00367AA6" w:rsidP="003A2AA2">
      <w:pPr>
        <w:spacing w:line="276" w:lineRule="auto"/>
        <w:rPr>
          <w:rFonts w:ascii="Times New Roman" w:hAnsi="Times New Roman" w:cs="Times New Roman"/>
          <w:sz w:val="24"/>
          <w:szCs w:val="24"/>
        </w:rPr>
        <w:sectPr w:rsidR="00367AA6" w:rsidRPr="001A3C97">
          <w:pgSz w:w="12240" w:h="15840"/>
          <w:pgMar w:top="1440" w:right="1440" w:bottom="1440" w:left="1440" w:header="720" w:footer="720" w:gutter="0"/>
          <w:cols w:space="720"/>
          <w:docGrid w:linePitch="360"/>
        </w:sectPr>
      </w:pPr>
    </w:p>
    <w:p w14:paraId="57F96C82" w14:textId="12559C8A" w:rsidR="003A2AA2" w:rsidRPr="001A3C97" w:rsidRDefault="003A2AA2" w:rsidP="003A2AA2">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Table 3. Statistical significance (indicated by bold type) of slope coefficients for the predictor variables (YR = year, </w:t>
      </w:r>
      <w:r w:rsidR="00DA1370" w:rsidRPr="001A3C97">
        <w:rPr>
          <w:rFonts w:ascii="Times New Roman" w:hAnsi="Times New Roman" w:cs="Times New Roman"/>
          <w:sz w:val="24"/>
          <w:szCs w:val="24"/>
        </w:rPr>
        <w:t>LSHI</w:t>
      </w:r>
      <w:r w:rsidRPr="001A3C97">
        <w:rPr>
          <w:rFonts w:ascii="Times New Roman" w:hAnsi="Times New Roman" w:cs="Times New Roman"/>
          <w:sz w:val="24"/>
          <w:szCs w:val="24"/>
        </w:rPr>
        <w:t xml:space="preserve"> = </w:t>
      </w:r>
      <w:r w:rsidR="00DA1370"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w:t>
      </w:r>
      <w:r w:rsidR="00B1225B" w:rsidRPr="001A3C97">
        <w:rPr>
          <w:rFonts w:ascii="Times New Roman" w:hAnsi="Times New Roman" w:cs="Times New Roman"/>
          <w:sz w:val="24"/>
          <w:szCs w:val="24"/>
        </w:rPr>
        <w:t xml:space="preserve"> YR×LSHI = interaction between year and landscape-scale harvest intensity,</w:t>
      </w:r>
      <w:r w:rsidRPr="001A3C97">
        <w:rPr>
          <w:rFonts w:ascii="Times New Roman" w:hAnsi="Times New Roman" w:cs="Times New Roman"/>
          <w:sz w:val="24"/>
          <w:szCs w:val="24"/>
        </w:rPr>
        <w:t xml:space="preserve"> EL = elevation, ASP = aspect, </w:t>
      </w:r>
      <w:r w:rsidR="00955C01" w:rsidRPr="001A3C97">
        <w:rPr>
          <w:rFonts w:ascii="Times New Roman" w:hAnsi="Times New Roman" w:cs="Times New Roman"/>
          <w:sz w:val="24"/>
          <w:szCs w:val="24"/>
        </w:rPr>
        <w:t xml:space="preserve">ASP2 = aspect squared, </w:t>
      </w:r>
      <w:r w:rsidRPr="001A3C97">
        <w:rPr>
          <w:rFonts w:ascii="Times New Roman" w:hAnsi="Times New Roman" w:cs="Times New Roman"/>
          <w:sz w:val="24"/>
          <w:szCs w:val="24"/>
        </w:rPr>
        <w:t xml:space="preserve">TPI = topographic position index, </w:t>
      </w:r>
      <w:r w:rsidR="00220A65" w:rsidRPr="001A3C97">
        <w:rPr>
          <w:rFonts w:ascii="Times New Roman" w:hAnsi="Times New Roman" w:cs="Times New Roman"/>
          <w:sz w:val="24"/>
          <w:szCs w:val="24"/>
        </w:rPr>
        <w:t>AGE</w:t>
      </w:r>
      <w:r w:rsidRPr="001A3C97">
        <w:rPr>
          <w:rFonts w:ascii="Times New Roman" w:hAnsi="Times New Roman" w:cs="Times New Roman"/>
          <w:sz w:val="24"/>
          <w:szCs w:val="24"/>
        </w:rPr>
        <w:t xml:space="preserve"> = </w:t>
      </w:r>
      <w:r w:rsidR="00DA1370" w:rsidRPr="001A3C97">
        <w:rPr>
          <w:rFonts w:ascii="Times New Roman" w:hAnsi="Times New Roman" w:cs="Times New Roman"/>
          <w:sz w:val="24"/>
          <w:szCs w:val="24"/>
        </w:rPr>
        <w:t>stand age</w:t>
      </w:r>
      <w:r w:rsidRPr="001A3C97">
        <w:rPr>
          <w:rFonts w:ascii="Times New Roman" w:hAnsi="Times New Roman" w:cs="Times New Roman"/>
          <w:sz w:val="24"/>
          <w:szCs w:val="24"/>
        </w:rPr>
        <w:t xml:space="preserve">, </w:t>
      </w:r>
      <w:r w:rsidR="00955C01" w:rsidRPr="001A3C97">
        <w:rPr>
          <w:rFonts w:ascii="Times New Roman" w:hAnsi="Times New Roman" w:cs="Times New Roman"/>
          <w:sz w:val="24"/>
          <w:szCs w:val="24"/>
        </w:rPr>
        <w:t xml:space="preserve">AGE2 = stand age squared, </w:t>
      </w:r>
      <w:r w:rsidRPr="001A3C97">
        <w:rPr>
          <w:rFonts w:ascii="Times New Roman" w:hAnsi="Times New Roman" w:cs="Times New Roman"/>
          <w:sz w:val="24"/>
          <w:szCs w:val="24"/>
        </w:rPr>
        <w:t>P</w:t>
      </w:r>
      <w:r w:rsidR="00220A65" w:rsidRPr="001A3C97">
        <w:rPr>
          <w:rFonts w:ascii="Times New Roman" w:hAnsi="Times New Roman" w:cs="Times New Roman"/>
          <w:sz w:val="24"/>
          <w:szCs w:val="24"/>
        </w:rPr>
        <w:t>A</w:t>
      </w:r>
      <w:r w:rsidRPr="001A3C97">
        <w:rPr>
          <w:rFonts w:ascii="Times New Roman" w:hAnsi="Times New Roman" w:cs="Times New Roman"/>
          <w:sz w:val="24"/>
          <w:szCs w:val="24"/>
        </w:rPr>
        <w:t xml:space="preserve">F = proportion </w:t>
      </w:r>
      <w:r w:rsidR="00DA1370" w:rsidRPr="001A3C97">
        <w:rPr>
          <w:rFonts w:ascii="Times New Roman" w:hAnsi="Times New Roman" w:cs="Times New Roman"/>
          <w:sz w:val="24"/>
          <w:szCs w:val="24"/>
        </w:rPr>
        <w:t xml:space="preserve">of all </w:t>
      </w:r>
      <w:r w:rsidRPr="001A3C97">
        <w:rPr>
          <w:rFonts w:ascii="Times New Roman" w:hAnsi="Times New Roman" w:cs="Times New Roman"/>
          <w:sz w:val="24"/>
          <w:szCs w:val="24"/>
        </w:rPr>
        <w:t>forest</w:t>
      </w:r>
      <w:r w:rsidR="00DA1370" w:rsidRPr="001A3C97">
        <w:rPr>
          <w:rFonts w:ascii="Times New Roman" w:hAnsi="Times New Roman" w:cs="Times New Roman"/>
          <w:sz w:val="24"/>
          <w:szCs w:val="24"/>
        </w:rPr>
        <w:t xml:space="preserve"> within 50 m</w:t>
      </w:r>
      <w:r w:rsidRPr="001A3C97">
        <w:rPr>
          <w:rFonts w:ascii="Times New Roman" w:hAnsi="Times New Roman" w:cs="Times New Roman"/>
          <w:sz w:val="24"/>
          <w:szCs w:val="24"/>
        </w:rPr>
        <w:t xml:space="preserve">, </w:t>
      </w:r>
      <w:r w:rsidR="00DA1370" w:rsidRPr="001A3C97">
        <w:rPr>
          <w:rFonts w:ascii="Times New Roman" w:hAnsi="Times New Roman" w:cs="Times New Roman"/>
          <w:sz w:val="24"/>
          <w:szCs w:val="24"/>
        </w:rPr>
        <w:t xml:space="preserve">PMF = proportion of mixed forest within 50 m, PCF = proportion of conifer forest within 50 m, PS = proportion of shrub cover within 50 m, and </w:t>
      </w:r>
      <w:proofErr w:type="spellStart"/>
      <w:r w:rsidR="00DA1370" w:rsidRPr="001A3C97">
        <w:rPr>
          <w:rFonts w:ascii="Times New Roman" w:hAnsi="Times New Roman" w:cs="Times New Roman"/>
          <w:sz w:val="24"/>
          <w:szCs w:val="24"/>
        </w:rPr>
        <w:t>P</w:t>
      </w:r>
      <w:r w:rsidR="00220A65" w:rsidRPr="001A3C97">
        <w:rPr>
          <w:rFonts w:ascii="Times New Roman" w:hAnsi="Times New Roman" w:cs="Times New Roman"/>
          <w:sz w:val="24"/>
          <w:szCs w:val="24"/>
        </w:rPr>
        <w:t>A</w:t>
      </w:r>
      <w:r w:rsidR="00DA1370" w:rsidRPr="001A3C97">
        <w:rPr>
          <w:rFonts w:ascii="Times New Roman" w:hAnsi="Times New Roman" w:cs="Times New Roman"/>
          <w:sz w:val="24"/>
          <w:szCs w:val="24"/>
        </w:rPr>
        <w:t>F</w:t>
      </w:r>
      <w:r w:rsidR="00220A65" w:rsidRPr="001A3C97">
        <w:rPr>
          <w:rFonts w:ascii="Times New Roman" w:hAnsi="Times New Roman" w:cs="Times New Roman"/>
          <w:sz w:val="24"/>
          <w:szCs w:val="24"/>
        </w:rPr>
        <w:t>km</w:t>
      </w:r>
      <w:proofErr w:type="spellEnd"/>
      <w:r w:rsidR="00DA1370" w:rsidRPr="001A3C97">
        <w:rPr>
          <w:rFonts w:ascii="Times New Roman" w:hAnsi="Times New Roman" w:cs="Times New Roman"/>
          <w:sz w:val="24"/>
          <w:szCs w:val="24"/>
        </w:rPr>
        <w:t xml:space="preserve"> = proportion of all forest within 1 km</w:t>
      </w:r>
      <w:r w:rsidRPr="001A3C97">
        <w:rPr>
          <w:rFonts w:ascii="Times New Roman" w:hAnsi="Times New Roman" w:cs="Times New Roman"/>
          <w:sz w:val="24"/>
          <w:szCs w:val="24"/>
        </w:rPr>
        <w:t xml:space="preserve">) corresponding to overall species richness (ALL), </w:t>
      </w:r>
      <w:r w:rsidR="00481556" w:rsidRPr="001A3C97">
        <w:rPr>
          <w:rFonts w:ascii="Times New Roman" w:hAnsi="Times New Roman" w:cs="Times New Roman"/>
          <w:sz w:val="24"/>
          <w:szCs w:val="24"/>
        </w:rPr>
        <w:t>guild</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ESEA</w:t>
      </w:r>
      <w:r w:rsidR="00087A57" w:rsidRPr="001A3C97">
        <w:rPr>
          <w:rFonts w:ascii="Times New Roman" w:hAnsi="Times New Roman" w:cs="Times New Roman"/>
          <w:sz w:val="24"/>
          <w:szCs w:val="24"/>
        </w:rPr>
        <w:t xml:space="preserve"> =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INT</w:t>
      </w:r>
      <w:r w:rsidR="00087A57" w:rsidRPr="001A3C97">
        <w:rPr>
          <w:rFonts w:ascii="Times New Roman" w:hAnsi="Times New Roman" w:cs="Times New Roman"/>
          <w:sz w:val="24"/>
          <w:szCs w:val="24"/>
        </w:rPr>
        <w:t xml:space="preserve"> = forest-interior</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GAP</w:t>
      </w:r>
      <w:r w:rsidR="00087A57" w:rsidRPr="001A3C97">
        <w:rPr>
          <w:rFonts w:ascii="Times New Roman" w:hAnsi="Times New Roman" w:cs="Times New Roman"/>
          <w:sz w:val="24"/>
          <w:szCs w:val="24"/>
        </w:rPr>
        <w:t xml:space="preserve"> = forest-gap</w:t>
      </w:r>
      <w:r w:rsidRPr="001A3C97">
        <w:rPr>
          <w:rFonts w:ascii="Times New Roman" w:hAnsi="Times New Roman" w:cs="Times New Roman"/>
          <w:sz w:val="24"/>
          <w:szCs w:val="24"/>
        </w:rPr>
        <w:t xml:space="preserve">, and </w:t>
      </w:r>
      <w:r w:rsidR="00481556" w:rsidRPr="001A3C97">
        <w:rPr>
          <w:rFonts w:ascii="Times New Roman" w:hAnsi="Times New Roman" w:cs="Times New Roman"/>
          <w:sz w:val="24"/>
          <w:szCs w:val="24"/>
        </w:rPr>
        <w:t>GEN</w:t>
      </w:r>
      <w:r w:rsidR="00087A57" w:rsidRPr="001A3C97">
        <w:rPr>
          <w:rFonts w:ascii="Times New Roman" w:hAnsi="Times New Roman" w:cs="Times New Roman"/>
          <w:sz w:val="24"/>
          <w:szCs w:val="24"/>
        </w:rPr>
        <w:t xml:space="preserve"> = forest generalist</w:t>
      </w:r>
      <w:r w:rsidRPr="001A3C97">
        <w:rPr>
          <w:rFonts w:ascii="Times New Roman" w:hAnsi="Times New Roman" w:cs="Times New Roman"/>
          <w:sz w:val="24"/>
          <w:szCs w:val="24"/>
        </w:rPr>
        <w:t>)</w:t>
      </w:r>
      <w:r w:rsidR="00481556" w:rsidRPr="001A3C97">
        <w:rPr>
          <w:rFonts w:ascii="Times New Roman" w:hAnsi="Times New Roman" w:cs="Times New Roman"/>
          <w:sz w:val="24"/>
          <w:szCs w:val="24"/>
        </w:rPr>
        <w:t xml:space="preserve"> richness</w:t>
      </w:r>
      <w:r w:rsidR="00955C01" w:rsidRPr="001A3C97">
        <w:rPr>
          <w:rFonts w:ascii="Times New Roman" w:hAnsi="Times New Roman" w:cs="Times New Roman"/>
          <w:sz w:val="24"/>
          <w:szCs w:val="24"/>
        </w:rPr>
        <w:t xml:space="preserve">, and </w:t>
      </w:r>
      <w:r w:rsidRPr="001A3C97">
        <w:rPr>
          <w:rFonts w:ascii="Times New Roman" w:hAnsi="Times New Roman" w:cs="Times New Roman"/>
          <w:sz w:val="24"/>
          <w:szCs w:val="24"/>
        </w:rPr>
        <w:t>focal songbird species</w:t>
      </w:r>
      <w:r w:rsidR="00481556" w:rsidRPr="001A3C97">
        <w:rPr>
          <w:rFonts w:ascii="Times New Roman" w:hAnsi="Times New Roman" w:cs="Times New Roman"/>
          <w:sz w:val="24"/>
          <w:szCs w:val="24"/>
        </w:rPr>
        <w:t xml:space="preserve"> abundance</w:t>
      </w:r>
      <w:r w:rsidRPr="001A3C97">
        <w:rPr>
          <w:rFonts w:ascii="Times New Roman" w:hAnsi="Times New Roman" w:cs="Times New Roman"/>
          <w:sz w:val="24"/>
          <w:szCs w:val="24"/>
        </w:rPr>
        <w:t xml:space="preserve"> (see Table 1 for species codes)</w:t>
      </w:r>
      <w:r w:rsidR="00481556" w:rsidRPr="001A3C97">
        <w:rPr>
          <w:rFonts w:ascii="Times New Roman" w:hAnsi="Times New Roman" w:cs="Times New Roman"/>
          <w:sz w:val="24"/>
          <w:szCs w:val="24"/>
        </w:rPr>
        <w:t xml:space="preserve">, </w:t>
      </w:r>
      <w:r w:rsidRPr="001A3C97">
        <w:rPr>
          <w:rFonts w:ascii="Times New Roman" w:hAnsi="Times New Roman" w:cs="Times New Roman"/>
          <w:sz w:val="24"/>
          <w:szCs w:val="24"/>
        </w:rPr>
        <w:t>arranged by guild designation.</w:t>
      </w:r>
    </w:p>
    <w:tbl>
      <w:tblPr>
        <w:tblW w:w="13154" w:type="dxa"/>
        <w:tblLook w:val="04A0" w:firstRow="1" w:lastRow="0" w:firstColumn="1" w:lastColumn="0" w:noHBand="0" w:noVBand="1"/>
      </w:tblPr>
      <w:tblGrid>
        <w:gridCol w:w="1097"/>
        <w:gridCol w:w="855"/>
        <w:gridCol w:w="759"/>
        <w:gridCol w:w="1185"/>
        <w:gridCol w:w="813"/>
        <w:gridCol w:w="855"/>
        <w:gridCol w:w="759"/>
        <w:gridCol w:w="865"/>
        <w:gridCol w:w="809"/>
        <w:gridCol w:w="823"/>
        <w:gridCol w:w="845"/>
        <w:gridCol w:w="838"/>
        <w:gridCol w:w="855"/>
        <w:gridCol w:w="855"/>
        <w:gridCol w:w="972"/>
      </w:tblGrid>
      <w:tr w:rsidR="00367AA6" w:rsidRPr="001A3C97" w14:paraId="694AD10A" w14:textId="77777777" w:rsidTr="00A021A9">
        <w:trPr>
          <w:trHeight w:val="338"/>
        </w:trPr>
        <w:tc>
          <w:tcPr>
            <w:tcW w:w="1090" w:type="dxa"/>
            <w:tcBorders>
              <w:top w:val="single" w:sz="12" w:space="0" w:color="auto"/>
              <w:left w:val="nil"/>
              <w:bottom w:val="single" w:sz="12" w:space="0" w:color="auto"/>
              <w:right w:val="nil"/>
            </w:tcBorders>
            <w:shd w:val="clear" w:color="auto" w:fill="auto"/>
            <w:noWrap/>
            <w:vAlign w:val="center"/>
            <w:hideMark/>
          </w:tcPr>
          <w:p w14:paraId="1215E748" w14:textId="115284BC" w:rsidR="00367AA6" w:rsidRPr="001A3C97" w:rsidRDefault="00367AA6" w:rsidP="00367AA6">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Response</w:t>
            </w:r>
          </w:p>
        </w:tc>
        <w:tc>
          <w:tcPr>
            <w:tcW w:w="855" w:type="dxa"/>
            <w:tcBorders>
              <w:top w:val="single" w:sz="12" w:space="0" w:color="auto"/>
              <w:left w:val="nil"/>
              <w:bottom w:val="single" w:sz="12" w:space="0" w:color="auto"/>
              <w:right w:val="nil"/>
            </w:tcBorders>
            <w:shd w:val="clear" w:color="auto" w:fill="auto"/>
            <w:noWrap/>
            <w:vAlign w:val="center"/>
            <w:hideMark/>
          </w:tcPr>
          <w:p w14:paraId="6D5664F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759" w:type="dxa"/>
            <w:tcBorders>
              <w:top w:val="single" w:sz="12" w:space="0" w:color="auto"/>
              <w:left w:val="nil"/>
              <w:bottom w:val="single" w:sz="12" w:space="0" w:color="auto"/>
              <w:right w:val="nil"/>
            </w:tcBorders>
            <w:shd w:val="clear" w:color="auto" w:fill="auto"/>
            <w:noWrap/>
            <w:vAlign w:val="center"/>
            <w:hideMark/>
          </w:tcPr>
          <w:p w14:paraId="266C06DD"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161" w:type="dxa"/>
            <w:tcBorders>
              <w:top w:val="single" w:sz="12" w:space="0" w:color="auto"/>
              <w:left w:val="nil"/>
              <w:bottom w:val="single" w:sz="12" w:space="0" w:color="auto"/>
              <w:right w:val="nil"/>
            </w:tcBorders>
            <w:shd w:val="clear" w:color="auto" w:fill="auto"/>
            <w:noWrap/>
            <w:vAlign w:val="center"/>
            <w:hideMark/>
          </w:tcPr>
          <w:p w14:paraId="19500981" w14:textId="5E001394"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13" w:type="dxa"/>
            <w:tcBorders>
              <w:top w:val="single" w:sz="12" w:space="0" w:color="auto"/>
              <w:left w:val="nil"/>
              <w:bottom w:val="single" w:sz="12" w:space="0" w:color="auto"/>
              <w:right w:val="nil"/>
            </w:tcBorders>
            <w:shd w:val="clear" w:color="auto" w:fill="auto"/>
            <w:noWrap/>
            <w:vAlign w:val="center"/>
            <w:hideMark/>
          </w:tcPr>
          <w:p w14:paraId="2E895CB3"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EL</w:t>
            </w:r>
          </w:p>
        </w:tc>
        <w:tc>
          <w:tcPr>
            <w:tcW w:w="855" w:type="dxa"/>
            <w:tcBorders>
              <w:top w:val="single" w:sz="12" w:space="0" w:color="auto"/>
              <w:left w:val="nil"/>
              <w:bottom w:val="single" w:sz="12" w:space="0" w:color="auto"/>
              <w:right w:val="nil"/>
            </w:tcBorders>
            <w:shd w:val="clear" w:color="auto" w:fill="auto"/>
            <w:noWrap/>
            <w:vAlign w:val="center"/>
            <w:hideMark/>
          </w:tcPr>
          <w:p w14:paraId="66B619C3"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w:t>
            </w:r>
          </w:p>
        </w:tc>
        <w:tc>
          <w:tcPr>
            <w:tcW w:w="759" w:type="dxa"/>
            <w:tcBorders>
              <w:top w:val="single" w:sz="12" w:space="0" w:color="auto"/>
              <w:left w:val="nil"/>
              <w:bottom w:val="single" w:sz="12" w:space="0" w:color="auto"/>
              <w:right w:val="nil"/>
            </w:tcBorders>
            <w:shd w:val="clear" w:color="auto" w:fill="auto"/>
            <w:noWrap/>
            <w:vAlign w:val="center"/>
            <w:hideMark/>
          </w:tcPr>
          <w:p w14:paraId="73074CC4"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ASP2</w:t>
            </w:r>
          </w:p>
        </w:tc>
        <w:tc>
          <w:tcPr>
            <w:tcW w:w="865" w:type="dxa"/>
            <w:tcBorders>
              <w:top w:val="single" w:sz="12" w:space="0" w:color="auto"/>
              <w:left w:val="nil"/>
              <w:bottom w:val="single" w:sz="12" w:space="0" w:color="auto"/>
              <w:right w:val="nil"/>
            </w:tcBorders>
            <w:shd w:val="clear" w:color="auto" w:fill="auto"/>
            <w:noWrap/>
            <w:vAlign w:val="center"/>
            <w:hideMark/>
          </w:tcPr>
          <w:p w14:paraId="7A18EFDD"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TPI</w:t>
            </w:r>
          </w:p>
        </w:tc>
        <w:tc>
          <w:tcPr>
            <w:tcW w:w="809" w:type="dxa"/>
            <w:tcBorders>
              <w:top w:val="single" w:sz="12" w:space="0" w:color="auto"/>
              <w:left w:val="nil"/>
              <w:bottom w:val="single" w:sz="12" w:space="0" w:color="auto"/>
              <w:right w:val="nil"/>
            </w:tcBorders>
            <w:shd w:val="clear" w:color="auto" w:fill="auto"/>
            <w:noWrap/>
            <w:vAlign w:val="center"/>
            <w:hideMark/>
          </w:tcPr>
          <w:p w14:paraId="29B6EA72"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w:t>
            </w:r>
          </w:p>
        </w:tc>
        <w:tc>
          <w:tcPr>
            <w:tcW w:w="823" w:type="dxa"/>
            <w:tcBorders>
              <w:top w:val="single" w:sz="12" w:space="0" w:color="auto"/>
              <w:left w:val="nil"/>
              <w:bottom w:val="single" w:sz="12" w:space="0" w:color="auto"/>
              <w:right w:val="nil"/>
            </w:tcBorders>
            <w:shd w:val="clear" w:color="auto" w:fill="auto"/>
            <w:noWrap/>
            <w:vAlign w:val="center"/>
            <w:hideMark/>
          </w:tcPr>
          <w:p w14:paraId="694CE650"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AGE2</w:t>
            </w:r>
          </w:p>
        </w:tc>
        <w:tc>
          <w:tcPr>
            <w:tcW w:w="845" w:type="dxa"/>
            <w:tcBorders>
              <w:top w:val="single" w:sz="12" w:space="0" w:color="auto"/>
              <w:left w:val="nil"/>
              <w:bottom w:val="single" w:sz="12" w:space="0" w:color="auto"/>
              <w:right w:val="nil"/>
            </w:tcBorders>
            <w:shd w:val="clear" w:color="auto" w:fill="auto"/>
            <w:noWrap/>
            <w:vAlign w:val="center"/>
            <w:hideMark/>
          </w:tcPr>
          <w:p w14:paraId="462C6F2B"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PAF</w:t>
            </w:r>
          </w:p>
        </w:tc>
        <w:tc>
          <w:tcPr>
            <w:tcW w:w="838" w:type="dxa"/>
            <w:tcBorders>
              <w:top w:val="single" w:sz="12" w:space="0" w:color="auto"/>
              <w:left w:val="nil"/>
              <w:bottom w:val="single" w:sz="12" w:space="0" w:color="auto"/>
              <w:right w:val="nil"/>
            </w:tcBorders>
            <w:shd w:val="clear" w:color="auto" w:fill="auto"/>
            <w:noWrap/>
            <w:vAlign w:val="center"/>
            <w:hideMark/>
          </w:tcPr>
          <w:p w14:paraId="31B191E0"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PMF</w:t>
            </w:r>
          </w:p>
        </w:tc>
        <w:tc>
          <w:tcPr>
            <w:tcW w:w="855" w:type="dxa"/>
            <w:tcBorders>
              <w:top w:val="single" w:sz="12" w:space="0" w:color="auto"/>
              <w:left w:val="nil"/>
              <w:bottom w:val="single" w:sz="12" w:space="0" w:color="auto"/>
              <w:right w:val="nil"/>
            </w:tcBorders>
            <w:shd w:val="clear" w:color="auto" w:fill="auto"/>
            <w:noWrap/>
            <w:vAlign w:val="center"/>
            <w:hideMark/>
          </w:tcPr>
          <w:p w14:paraId="0435FC4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PCF</w:t>
            </w:r>
          </w:p>
        </w:tc>
        <w:tc>
          <w:tcPr>
            <w:tcW w:w="855" w:type="dxa"/>
            <w:tcBorders>
              <w:top w:val="single" w:sz="12" w:space="0" w:color="auto"/>
              <w:left w:val="nil"/>
              <w:bottom w:val="single" w:sz="12" w:space="0" w:color="auto"/>
              <w:right w:val="nil"/>
            </w:tcBorders>
            <w:shd w:val="clear" w:color="auto" w:fill="auto"/>
            <w:noWrap/>
            <w:vAlign w:val="center"/>
            <w:hideMark/>
          </w:tcPr>
          <w:p w14:paraId="261B97E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PS</w:t>
            </w:r>
          </w:p>
        </w:tc>
        <w:tc>
          <w:tcPr>
            <w:tcW w:w="972" w:type="dxa"/>
            <w:tcBorders>
              <w:top w:val="single" w:sz="12" w:space="0" w:color="auto"/>
              <w:left w:val="nil"/>
              <w:bottom w:val="single" w:sz="12" w:space="0" w:color="auto"/>
              <w:right w:val="nil"/>
            </w:tcBorders>
            <w:shd w:val="clear" w:color="auto" w:fill="auto"/>
            <w:noWrap/>
            <w:vAlign w:val="center"/>
            <w:hideMark/>
          </w:tcPr>
          <w:p w14:paraId="0B9EE1D8"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proofErr w:type="spellStart"/>
            <w:r w:rsidRPr="001A3C97">
              <w:rPr>
                <w:rFonts w:ascii="Times New Roman" w:eastAsia="Times New Roman" w:hAnsi="Times New Roman" w:cs="Times New Roman"/>
                <w:b/>
                <w:bCs/>
                <w:color w:val="000000"/>
              </w:rPr>
              <w:t>PAFkm</w:t>
            </w:r>
            <w:proofErr w:type="spellEnd"/>
          </w:p>
        </w:tc>
      </w:tr>
      <w:tr w:rsidR="00367AA6" w:rsidRPr="001A3C97" w14:paraId="568FA86B" w14:textId="77777777" w:rsidTr="00A021A9">
        <w:trPr>
          <w:trHeight w:val="321"/>
        </w:trPr>
        <w:tc>
          <w:tcPr>
            <w:tcW w:w="1090" w:type="dxa"/>
            <w:tcBorders>
              <w:top w:val="single" w:sz="12" w:space="0" w:color="auto"/>
              <w:left w:val="nil"/>
              <w:bottom w:val="single" w:sz="4" w:space="0" w:color="auto"/>
              <w:right w:val="nil"/>
            </w:tcBorders>
            <w:shd w:val="clear" w:color="auto" w:fill="auto"/>
            <w:noWrap/>
            <w:vAlign w:val="center"/>
            <w:hideMark/>
          </w:tcPr>
          <w:p w14:paraId="764267F6"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855" w:type="dxa"/>
            <w:tcBorders>
              <w:top w:val="single" w:sz="12" w:space="0" w:color="auto"/>
              <w:left w:val="nil"/>
              <w:bottom w:val="single" w:sz="4" w:space="0" w:color="auto"/>
              <w:right w:val="nil"/>
            </w:tcBorders>
            <w:shd w:val="clear" w:color="auto" w:fill="auto"/>
            <w:noWrap/>
            <w:vAlign w:val="center"/>
            <w:hideMark/>
          </w:tcPr>
          <w:p w14:paraId="6C9B47D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-0.018</w:t>
            </w:r>
          </w:p>
        </w:tc>
        <w:tc>
          <w:tcPr>
            <w:tcW w:w="759" w:type="dxa"/>
            <w:tcBorders>
              <w:top w:val="single" w:sz="12" w:space="0" w:color="auto"/>
              <w:left w:val="nil"/>
              <w:bottom w:val="single" w:sz="4" w:space="0" w:color="auto"/>
              <w:right w:val="nil"/>
            </w:tcBorders>
            <w:shd w:val="clear" w:color="auto" w:fill="auto"/>
            <w:noWrap/>
            <w:vAlign w:val="center"/>
            <w:hideMark/>
          </w:tcPr>
          <w:p w14:paraId="1C1F1C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1161" w:type="dxa"/>
            <w:tcBorders>
              <w:top w:val="single" w:sz="12" w:space="0" w:color="auto"/>
              <w:left w:val="nil"/>
              <w:bottom w:val="single" w:sz="4" w:space="0" w:color="auto"/>
              <w:right w:val="nil"/>
            </w:tcBorders>
            <w:shd w:val="clear" w:color="auto" w:fill="auto"/>
            <w:noWrap/>
            <w:vAlign w:val="center"/>
            <w:hideMark/>
          </w:tcPr>
          <w:p w14:paraId="70850E8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0.049</w:t>
            </w:r>
          </w:p>
        </w:tc>
        <w:tc>
          <w:tcPr>
            <w:tcW w:w="813" w:type="dxa"/>
            <w:tcBorders>
              <w:top w:val="single" w:sz="12" w:space="0" w:color="auto"/>
              <w:left w:val="nil"/>
              <w:bottom w:val="single" w:sz="4" w:space="0" w:color="auto"/>
              <w:right w:val="nil"/>
            </w:tcBorders>
            <w:shd w:val="clear" w:color="auto" w:fill="auto"/>
            <w:noWrap/>
            <w:vAlign w:val="center"/>
            <w:hideMark/>
          </w:tcPr>
          <w:p w14:paraId="3B8BDE3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-0.222</w:t>
            </w:r>
          </w:p>
        </w:tc>
        <w:tc>
          <w:tcPr>
            <w:tcW w:w="855" w:type="dxa"/>
            <w:tcBorders>
              <w:top w:val="single" w:sz="12" w:space="0" w:color="auto"/>
              <w:left w:val="nil"/>
              <w:bottom w:val="single" w:sz="4" w:space="0" w:color="auto"/>
              <w:right w:val="nil"/>
            </w:tcBorders>
            <w:shd w:val="clear" w:color="auto" w:fill="auto"/>
            <w:noWrap/>
            <w:vAlign w:val="center"/>
            <w:hideMark/>
          </w:tcPr>
          <w:p w14:paraId="7FD79C4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-0.022</w:t>
            </w:r>
          </w:p>
        </w:tc>
        <w:tc>
          <w:tcPr>
            <w:tcW w:w="759" w:type="dxa"/>
            <w:tcBorders>
              <w:top w:val="single" w:sz="12" w:space="0" w:color="auto"/>
              <w:left w:val="nil"/>
              <w:bottom w:val="single" w:sz="4" w:space="0" w:color="auto"/>
              <w:right w:val="nil"/>
            </w:tcBorders>
            <w:shd w:val="clear" w:color="auto" w:fill="auto"/>
            <w:noWrap/>
            <w:vAlign w:val="center"/>
            <w:hideMark/>
          </w:tcPr>
          <w:p w14:paraId="0D93E6A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single" w:sz="12" w:space="0" w:color="auto"/>
              <w:left w:val="nil"/>
              <w:bottom w:val="single" w:sz="4" w:space="0" w:color="auto"/>
              <w:right w:val="nil"/>
            </w:tcBorders>
            <w:shd w:val="clear" w:color="auto" w:fill="auto"/>
            <w:noWrap/>
            <w:vAlign w:val="center"/>
            <w:hideMark/>
          </w:tcPr>
          <w:p w14:paraId="7E05576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09" w:type="dxa"/>
            <w:tcBorders>
              <w:top w:val="single" w:sz="12" w:space="0" w:color="auto"/>
              <w:left w:val="nil"/>
              <w:bottom w:val="single" w:sz="4" w:space="0" w:color="auto"/>
              <w:right w:val="nil"/>
            </w:tcBorders>
            <w:shd w:val="clear" w:color="auto" w:fill="auto"/>
            <w:noWrap/>
            <w:vAlign w:val="center"/>
            <w:hideMark/>
          </w:tcPr>
          <w:p w14:paraId="2DF630F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23" w:type="dxa"/>
            <w:tcBorders>
              <w:top w:val="single" w:sz="12" w:space="0" w:color="auto"/>
              <w:left w:val="nil"/>
              <w:bottom w:val="single" w:sz="4" w:space="0" w:color="auto"/>
              <w:right w:val="nil"/>
            </w:tcBorders>
            <w:shd w:val="clear" w:color="auto" w:fill="auto"/>
            <w:noWrap/>
            <w:vAlign w:val="center"/>
            <w:hideMark/>
          </w:tcPr>
          <w:p w14:paraId="58C0DF4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0.012</w:t>
            </w:r>
          </w:p>
        </w:tc>
        <w:tc>
          <w:tcPr>
            <w:tcW w:w="845" w:type="dxa"/>
            <w:tcBorders>
              <w:top w:val="single" w:sz="12" w:space="0" w:color="auto"/>
              <w:left w:val="nil"/>
              <w:bottom w:val="single" w:sz="4" w:space="0" w:color="auto"/>
              <w:right w:val="nil"/>
            </w:tcBorders>
            <w:shd w:val="clear" w:color="auto" w:fill="auto"/>
            <w:noWrap/>
            <w:vAlign w:val="center"/>
            <w:hideMark/>
          </w:tcPr>
          <w:p w14:paraId="7A426A1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0.032</w:t>
            </w:r>
          </w:p>
        </w:tc>
        <w:tc>
          <w:tcPr>
            <w:tcW w:w="838" w:type="dxa"/>
            <w:tcBorders>
              <w:top w:val="single" w:sz="12" w:space="0" w:color="auto"/>
              <w:left w:val="nil"/>
              <w:bottom w:val="single" w:sz="4" w:space="0" w:color="auto"/>
              <w:right w:val="nil"/>
            </w:tcBorders>
            <w:shd w:val="clear" w:color="auto" w:fill="auto"/>
            <w:noWrap/>
            <w:vAlign w:val="center"/>
            <w:hideMark/>
          </w:tcPr>
          <w:p w14:paraId="60EC5F7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-0.056</w:t>
            </w:r>
          </w:p>
        </w:tc>
        <w:tc>
          <w:tcPr>
            <w:tcW w:w="855" w:type="dxa"/>
            <w:tcBorders>
              <w:top w:val="single" w:sz="12" w:space="0" w:color="auto"/>
              <w:left w:val="nil"/>
              <w:bottom w:val="single" w:sz="4" w:space="0" w:color="auto"/>
              <w:right w:val="nil"/>
            </w:tcBorders>
            <w:shd w:val="clear" w:color="auto" w:fill="auto"/>
            <w:noWrap/>
            <w:vAlign w:val="center"/>
            <w:hideMark/>
          </w:tcPr>
          <w:p w14:paraId="6716A5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855" w:type="dxa"/>
            <w:tcBorders>
              <w:top w:val="single" w:sz="12" w:space="0" w:color="auto"/>
              <w:left w:val="nil"/>
              <w:bottom w:val="single" w:sz="4" w:space="0" w:color="auto"/>
              <w:right w:val="nil"/>
            </w:tcBorders>
            <w:shd w:val="clear" w:color="auto" w:fill="auto"/>
            <w:noWrap/>
            <w:vAlign w:val="center"/>
            <w:hideMark/>
          </w:tcPr>
          <w:p w14:paraId="6AC6E19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972" w:type="dxa"/>
            <w:tcBorders>
              <w:top w:val="single" w:sz="12" w:space="0" w:color="auto"/>
              <w:left w:val="nil"/>
              <w:bottom w:val="single" w:sz="4" w:space="0" w:color="auto"/>
              <w:right w:val="nil"/>
            </w:tcBorders>
            <w:shd w:val="clear" w:color="auto" w:fill="auto"/>
            <w:noWrap/>
            <w:vAlign w:val="center"/>
            <w:hideMark/>
          </w:tcPr>
          <w:p w14:paraId="6AC9B0C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r>
      <w:tr w:rsidR="00367AA6" w:rsidRPr="001A3C97" w14:paraId="2ECC4B5F"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603D00E3"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55" w:type="dxa"/>
            <w:tcBorders>
              <w:top w:val="nil"/>
              <w:left w:val="nil"/>
              <w:bottom w:val="single" w:sz="4" w:space="0" w:color="auto"/>
              <w:right w:val="nil"/>
            </w:tcBorders>
            <w:shd w:val="clear" w:color="auto" w:fill="auto"/>
            <w:noWrap/>
            <w:vAlign w:val="center"/>
            <w:hideMark/>
          </w:tcPr>
          <w:p w14:paraId="1F57F3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59" w:type="dxa"/>
            <w:tcBorders>
              <w:top w:val="nil"/>
              <w:left w:val="nil"/>
              <w:bottom w:val="single" w:sz="4" w:space="0" w:color="auto"/>
              <w:right w:val="nil"/>
            </w:tcBorders>
            <w:shd w:val="clear" w:color="auto" w:fill="auto"/>
            <w:noWrap/>
            <w:vAlign w:val="center"/>
            <w:hideMark/>
          </w:tcPr>
          <w:p w14:paraId="0C25A36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0.131</w:t>
            </w:r>
          </w:p>
        </w:tc>
        <w:tc>
          <w:tcPr>
            <w:tcW w:w="1161" w:type="dxa"/>
            <w:tcBorders>
              <w:top w:val="nil"/>
              <w:left w:val="nil"/>
              <w:bottom w:val="single" w:sz="4" w:space="0" w:color="auto"/>
              <w:right w:val="nil"/>
            </w:tcBorders>
            <w:shd w:val="clear" w:color="auto" w:fill="auto"/>
            <w:noWrap/>
            <w:vAlign w:val="center"/>
            <w:hideMark/>
          </w:tcPr>
          <w:p w14:paraId="1AFABD2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0.069</w:t>
            </w:r>
          </w:p>
        </w:tc>
        <w:tc>
          <w:tcPr>
            <w:tcW w:w="813" w:type="dxa"/>
            <w:tcBorders>
              <w:top w:val="nil"/>
              <w:left w:val="nil"/>
              <w:bottom w:val="single" w:sz="4" w:space="0" w:color="auto"/>
              <w:right w:val="nil"/>
            </w:tcBorders>
            <w:shd w:val="clear" w:color="auto" w:fill="auto"/>
            <w:noWrap/>
            <w:vAlign w:val="center"/>
            <w:hideMark/>
          </w:tcPr>
          <w:p w14:paraId="20382C8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-0.426</w:t>
            </w:r>
          </w:p>
        </w:tc>
        <w:tc>
          <w:tcPr>
            <w:tcW w:w="855" w:type="dxa"/>
            <w:tcBorders>
              <w:top w:val="nil"/>
              <w:left w:val="nil"/>
              <w:bottom w:val="single" w:sz="4" w:space="0" w:color="auto"/>
              <w:right w:val="nil"/>
            </w:tcBorders>
            <w:shd w:val="clear" w:color="auto" w:fill="auto"/>
            <w:noWrap/>
            <w:vAlign w:val="center"/>
            <w:hideMark/>
          </w:tcPr>
          <w:p w14:paraId="261043C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59" w:type="dxa"/>
            <w:tcBorders>
              <w:top w:val="nil"/>
              <w:left w:val="nil"/>
              <w:bottom w:val="single" w:sz="4" w:space="0" w:color="auto"/>
              <w:right w:val="nil"/>
            </w:tcBorders>
            <w:shd w:val="clear" w:color="auto" w:fill="auto"/>
            <w:noWrap/>
            <w:vAlign w:val="center"/>
            <w:hideMark/>
          </w:tcPr>
          <w:p w14:paraId="590601B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865" w:type="dxa"/>
            <w:tcBorders>
              <w:top w:val="nil"/>
              <w:left w:val="nil"/>
              <w:bottom w:val="single" w:sz="4" w:space="0" w:color="auto"/>
              <w:right w:val="nil"/>
            </w:tcBorders>
            <w:shd w:val="clear" w:color="auto" w:fill="auto"/>
            <w:noWrap/>
            <w:vAlign w:val="center"/>
            <w:hideMark/>
          </w:tcPr>
          <w:p w14:paraId="567D899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809" w:type="dxa"/>
            <w:tcBorders>
              <w:top w:val="nil"/>
              <w:left w:val="nil"/>
              <w:bottom w:val="single" w:sz="4" w:space="0" w:color="auto"/>
              <w:right w:val="nil"/>
            </w:tcBorders>
            <w:shd w:val="clear" w:color="auto" w:fill="auto"/>
            <w:noWrap/>
            <w:vAlign w:val="center"/>
            <w:hideMark/>
          </w:tcPr>
          <w:p w14:paraId="2913A50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-0.046</w:t>
            </w:r>
          </w:p>
        </w:tc>
        <w:tc>
          <w:tcPr>
            <w:tcW w:w="823" w:type="dxa"/>
            <w:tcBorders>
              <w:top w:val="nil"/>
              <w:left w:val="nil"/>
              <w:bottom w:val="single" w:sz="4" w:space="0" w:color="auto"/>
              <w:right w:val="nil"/>
            </w:tcBorders>
            <w:shd w:val="clear" w:color="auto" w:fill="auto"/>
            <w:noWrap/>
            <w:vAlign w:val="center"/>
            <w:hideMark/>
          </w:tcPr>
          <w:p w14:paraId="71AF6C4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45" w:type="dxa"/>
            <w:tcBorders>
              <w:top w:val="nil"/>
              <w:left w:val="nil"/>
              <w:bottom w:val="single" w:sz="4" w:space="0" w:color="auto"/>
              <w:right w:val="nil"/>
            </w:tcBorders>
            <w:shd w:val="clear" w:color="auto" w:fill="auto"/>
            <w:noWrap/>
            <w:vAlign w:val="center"/>
            <w:hideMark/>
          </w:tcPr>
          <w:p w14:paraId="71D93B4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-0.036</w:t>
            </w:r>
          </w:p>
        </w:tc>
        <w:tc>
          <w:tcPr>
            <w:tcW w:w="838" w:type="dxa"/>
            <w:tcBorders>
              <w:top w:val="nil"/>
              <w:left w:val="nil"/>
              <w:bottom w:val="single" w:sz="4" w:space="0" w:color="auto"/>
              <w:right w:val="nil"/>
            </w:tcBorders>
            <w:shd w:val="clear" w:color="auto" w:fill="auto"/>
            <w:noWrap/>
            <w:vAlign w:val="center"/>
            <w:hideMark/>
          </w:tcPr>
          <w:p w14:paraId="35C4E7A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-0.188</w:t>
            </w:r>
          </w:p>
        </w:tc>
        <w:tc>
          <w:tcPr>
            <w:tcW w:w="855" w:type="dxa"/>
            <w:tcBorders>
              <w:top w:val="nil"/>
              <w:left w:val="nil"/>
              <w:bottom w:val="single" w:sz="4" w:space="0" w:color="auto"/>
              <w:right w:val="nil"/>
            </w:tcBorders>
            <w:shd w:val="clear" w:color="auto" w:fill="auto"/>
            <w:noWrap/>
            <w:vAlign w:val="center"/>
            <w:hideMark/>
          </w:tcPr>
          <w:p w14:paraId="5DF7635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855" w:type="dxa"/>
            <w:tcBorders>
              <w:top w:val="nil"/>
              <w:left w:val="nil"/>
              <w:bottom w:val="single" w:sz="4" w:space="0" w:color="auto"/>
              <w:right w:val="nil"/>
            </w:tcBorders>
            <w:shd w:val="clear" w:color="auto" w:fill="auto"/>
            <w:noWrap/>
            <w:vAlign w:val="center"/>
            <w:hideMark/>
          </w:tcPr>
          <w:p w14:paraId="76AB7FA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0.027</w:t>
            </w:r>
          </w:p>
        </w:tc>
        <w:tc>
          <w:tcPr>
            <w:tcW w:w="972" w:type="dxa"/>
            <w:tcBorders>
              <w:top w:val="nil"/>
              <w:left w:val="nil"/>
              <w:bottom w:val="single" w:sz="4" w:space="0" w:color="auto"/>
              <w:right w:val="nil"/>
            </w:tcBorders>
            <w:shd w:val="clear" w:color="auto" w:fill="auto"/>
            <w:noWrap/>
            <w:vAlign w:val="center"/>
            <w:hideMark/>
          </w:tcPr>
          <w:p w14:paraId="2C4D5BE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-0.058</w:t>
            </w:r>
          </w:p>
        </w:tc>
      </w:tr>
      <w:tr w:rsidR="00367AA6" w:rsidRPr="001A3C97" w14:paraId="65A489EB" w14:textId="77777777" w:rsidTr="00367AA6">
        <w:trPr>
          <w:trHeight w:val="321"/>
        </w:trPr>
        <w:tc>
          <w:tcPr>
            <w:tcW w:w="1090" w:type="dxa"/>
            <w:tcBorders>
              <w:top w:val="nil"/>
              <w:left w:val="nil"/>
              <w:bottom w:val="nil"/>
              <w:right w:val="nil"/>
            </w:tcBorders>
            <w:shd w:val="clear" w:color="auto" w:fill="auto"/>
            <w:noWrap/>
            <w:vAlign w:val="center"/>
            <w:hideMark/>
          </w:tcPr>
          <w:p w14:paraId="6E743ECB"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855" w:type="dxa"/>
            <w:tcBorders>
              <w:top w:val="nil"/>
              <w:left w:val="nil"/>
              <w:bottom w:val="nil"/>
              <w:right w:val="nil"/>
            </w:tcBorders>
            <w:shd w:val="clear" w:color="auto" w:fill="auto"/>
            <w:noWrap/>
            <w:vAlign w:val="center"/>
            <w:hideMark/>
          </w:tcPr>
          <w:p w14:paraId="7C99F64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759" w:type="dxa"/>
            <w:tcBorders>
              <w:top w:val="nil"/>
              <w:left w:val="nil"/>
              <w:bottom w:val="nil"/>
              <w:right w:val="nil"/>
            </w:tcBorders>
            <w:shd w:val="clear" w:color="auto" w:fill="auto"/>
            <w:noWrap/>
            <w:vAlign w:val="center"/>
            <w:hideMark/>
          </w:tcPr>
          <w:p w14:paraId="398A818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1.490</w:t>
            </w:r>
          </w:p>
        </w:tc>
        <w:tc>
          <w:tcPr>
            <w:tcW w:w="1161" w:type="dxa"/>
            <w:tcBorders>
              <w:top w:val="nil"/>
              <w:left w:val="nil"/>
              <w:bottom w:val="nil"/>
              <w:right w:val="nil"/>
            </w:tcBorders>
            <w:shd w:val="clear" w:color="auto" w:fill="auto"/>
            <w:noWrap/>
            <w:vAlign w:val="center"/>
            <w:hideMark/>
          </w:tcPr>
          <w:p w14:paraId="1197C94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0.614</w:t>
            </w:r>
          </w:p>
        </w:tc>
        <w:tc>
          <w:tcPr>
            <w:tcW w:w="813" w:type="dxa"/>
            <w:tcBorders>
              <w:top w:val="nil"/>
              <w:left w:val="nil"/>
              <w:bottom w:val="nil"/>
              <w:right w:val="nil"/>
            </w:tcBorders>
            <w:shd w:val="clear" w:color="auto" w:fill="auto"/>
            <w:noWrap/>
            <w:vAlign w:val="center"/>
            <w:hideMark/>
          </w:tcPr>
          <w:p w14:paraId="071142D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-0.138</w:t>
            </w:r>
          </w:p>
        </w:tc>
        <w:tc>
          <w:tcPr>
            <w:tcW w:w="855" w:type="dxa"/>
            <w:tcBorders>
              <w:top w:val="nil"/>
              <w:left w:val="nil"/>
              <w:bottom w:val="nil"/>
              <w:right w:val="nil"/>
            </w:tcBorders>
            <w:shd w:val="clear" w:color="auto" w:fill="auto"/>
            <w:noWrap/>
            <w:vAlign w:val="center"/>
            <w:hideMark/>
          </w:tcPr>
          <w:p w14:paraId="3C3F20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0.127</w:t>
            </w:r>
          </w:p>
        </w:tc>
        <w:tc>
          <w:tcPr>
            <w:tcW w:w="759" w:type="dxa"/>
            <w:tcBorders>
              <w:top w:val="nil"/>
              <w:left w:val="nil"/>
              <w:bottom w:val="nil"/>
              <w:right w:val="nil"/>
            </w:tcBorders>
            <w:shd w:val="clear" w:color="auto" w:fill="auto"/>
            <w:noWrap/>
            <w:vAlign w:val="center"/>
            <w:hideMark/>
          </w:tcPr>
          <w:p w14:paraId="5CD1B71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865" w:type="dxa"/>
            <w:tcBorders>
              <w:top w:val="nil"/>
              <w:left w:val="nil"/>
              <w:bottom w:val="nil"/>
              <w:right w:val="nil"/>
            </w:tcBorders>
            <w:shd w:val="clear" w:color="auto" w:fill="auto"/>
            <w:noWrap/>
            <w:vAlign w:val="center"/>
            <w:hideMark/>
          </w:tcPr>
          <w:p w14:paraId="746ABC3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-0.116</w:t>
            </w:r>
          </w:p>
        </w:tc>
        <w:tc>
          <w:tcPr>
            <w:tcW w:w="809" w:type="dxa"/>
            <w:tcBorders>
              <w:top w:val="nil"/>
              <w:left w:val="nil"/>
              <w:bottom w:val="nil"/>
              <w:right w:val="nil"/>
            </w:tcBorders>
            <w:shd w:val="clear" w:color="auto" w:fill="auto"/>
            <w:noWrap/>
            <w:vAlign w:val="center"/>
            <w:hideMark/>
          </w:tcPr>
          <w:p w14:paraId="3DC333F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823" w:type="dxa"/>
            <w:tcBorders>
              <w:top w:val="nil"/>
              <w:left w:val="nil"/>
              <w:bottom w:val="nil"/>
              <w:right w:val="nil"/>
            </w:tcBorders>
            <w:shd w:val="clear" w:color="auto" w:fill="auto"/>
            <w:noWrap/>
            <w:vAlign w:val="center"/>
            <w:hideMark/>
          </w:tcPr>
          <w:p w14:paraId="04AC739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845" w:type="dxa"/>
            <w:tcBorders>
              <w:top w:val="nil"/>
              <w:left w:val="nil"/>
              <w:bottom w:val="nil"/>
              <w:right w:val="nil"/>
            </w:tcBorders>
            <w:shd w:val="clear" w:color="auto" w:fill="auto"/>
            <w:noWrap/>
            <w:vAlign w:val="center"/>
            <w:hideMark/>
          </w:tcPr>
          <w:p w14:paraId="66DBA69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838" w:type="dxa"/>
            <w:tcBorders>
              <w:top w:val="nil"/>
              <w:left w:val="nil"/>
              <w:bottom w:val="nil"/>
              <w:right w:val="nil"/>
            </w:tcBorders>
            <w:shd w:val="clear" w:color="auto" w:fill="auto"/>
            <w:noWrap/>
            <w:vAlign w:val="center"/>
            <w:hideMark/>
          </w:tcPr>
          <w:p w14:paraId="13940D2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-0.341</w:t>
            </w:r>
          </w:p>
        </w:tc>
        <w:tc>
          <w:tcPr>
            <w:tcW w:w="855" w:type="dxa"/>
            <w:tcBorders>
              <w:top w:val="nil"/>
              <w:left w:val="nil"/>
              <w:bottom w:val="nil"/>
              <w:right w:val="nil"/>
            </w:tcBorders>
            <w:shd w:val="clear" w:color="auto" w:fill="auto"/>
            <w:noWrap/>
            <w:vAlign w:val="center"/>
            <w:hideMark/>
          </w:tcPr>
          <w:p w14:paraId="31C8B65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855" w:type="dxa"/>
            <w:tcBorders>
              <w:top w:val="nil"/>
              <w:left w:val="nil"/>
              <w:bottom w:val="nil"/>
              <w:right w:val="nil"/>
            </w:tcBorders>
            <w:shd w:val="clear" w:color="auto" w:fill="auto"/>
            <w:noWrap/>
            <w:vAlign w:val="center"/>
            <w:hideMark/>
          </w:tcPr>
          <w:p w14:paraId="7C08953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972" w:type="dxa"/>
            <w:tcBorders>
              <w:top w:val="nil"/>
              <w:left w:val="nil"/>
              <w:bottom w:val="nil"/>
              <w:right w:val="nil"/>
            </w:tcBorders>
            <w:shd w:val="clear" w:color="auto" w:fill="auto"/>
            <w:noWrap/>
            <w:vAlign w:val="center"/>
            <w:hideMark/>
          </w:tcPr>
          <w:p w14:paraId="7050C5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367AA6" w:rsidRPr="001A3C97" w14:paraId="1B84E32A" w14:textId="77777777" w:rsidTr="00367AA6">
        <w:trPr>
          <w:trHeight w:val="321"/>
        </w:trPr>
        <w:tc>
          <w:tcPr>
            <w:tcW w:w="1090" w:type="dxa"/>
            <w:tcBorders>
              <w:top w:val="nil"/>
              <w:left w:val="nil"/>
              <w:bottom w:val="nil"/>
              <w:right w:val="nil"/>
            </w:tcBorders>
            <w:shd w:val="clear" w:color="auto" w:fill="auto"/>
            <w:noWrap/>
            <w:vAlign w:val="center"/>
            <w:hideMark/>
          </w:tcPr>
          <w:p w14:paraId="744BE27F"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855" w:type="dxa"/>
            <w:tcBorders>
              <w:top w:val="nil"/>
              <w:left w:val="nil"/>
              <w:bottom w:val="nil"/>
              <w:right w:val="nil"/>
            </w:tcBorders>
            <w:shd w:val="clear" w:color="auto" w:fill="auto"/>
            <w:noWrap/>
            <w:vAlign w:val="center"/>
            <w:hideMark/>
          </w:tcPr>
          <w:p w14:paraId="1E3D12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0.378</w:t>
            </w:r>
          </w:p>
        </w:tc>
        <w:tc>
          <w:tcPr>
            <w:tcW w:w="759" w:type="dxa"/>
            <w:tcBorders>
              <w:top w:val="nil"/>
              <w:left w:val="nil"/>
              <w:bottom w:val="nil"/>
              <w:right w:val="nil"/>
            </w:tcBorders>
            <w:shd w:val="clear" w:color="auto" w:fill="auto"/>
            <w:noWrap/>
            <w:vAlign w:val="center"/>
            <w:hideMark/>
          </w:tcPr>
          <w:p w14:paraId="27EB71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1.467</w:t>
            </w:r>
          </w:p>
        </w:tc>
        <w:tc>
          <w:tcPr>
            <w:tcW w:w="1161" w:type="dxa"/>
            <w:tcBorders>
              <w:top w:val="nil"/>
              <w:left w:val="nil"/>
              <w:bottom w:val="nil"/>
              <w:right w:val="nil"/>
            </w:tcBorders>
            <w:shd w:val="clear" w:color="auto" w:fill="auto"/>
            <w:noWrap/>
            <w:vAlign w:val="center"/>
            <w:hideMark/>
          </w:tcPr>
          <w:p w14:paraId="0E6DBBA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0.285</w:t>
            </w:r>
          </w:p>
        </w:tc>
        <w:tc>
          <w:tcPr>
            <w:tcW w:w="813" w:type="dxa"/>
            <w:tcBorders>
              <w:top w:val="nil"/>
              <w:left w:val="nil"/>
              <w:bottom w:val="nil"/>
              <w:right w:val="nil"/>
            </w:tcBorders>
            <w:shd w:val="clear" w:color="auto" w:fill="auto"/>
            <w:noWrap/>
            <w:vAlign w:val="center"/>
            <w:hideMark/>
          </w:tcPr>
          <w:p w14:paraId="22C4B7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-0.414</w:t>
            </w:r>
          </w:p>
        </w:tc>
        <w:tc>
          <w:tcPr>
            <w:tcW w:w="855" w:type="dxa"/>
            <w:tcBorders>
              <w:top w:val="nil"/>
              <w:left w:val="nil"/>
              <w:bottom w:val="nil"/>
              <w:right w:val="nil"/>
            </w:tcBorders>
            <w:shd w:val="clear" w:color="auto" w:fill="auto"/>
            <w:noWrap/>
            <w:vAlign w:val="center"/>
            <w:hideMark/>
          </w:tcPr>
          <w:p w14:paraId="6FB06A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59" w:type="dxa"/>
            <w:tcBorders>
              <w:top w:val="nil"/>
              <w:left w:val="nil"/>
              <w:bottom w:val="nil"/>
              <w:right w:val="nil"/>
            </w:tcBorders>
            <w:shd w:val="clear" w:color="auto" w:fill="auto"/>
            <w:noWrap/>
            <w:vAlign w:val="center"/>
            <w:hideMark/>
          </w:tcPr>
          <w:p w14:paraId="5DE19B9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-0.139</w:t>
            </w:r>
          </w:p>
        </w:tc>
        <w:tc>
          <w:tcPr>
            <w:tcW w:w="865" w:type="dxa"/>
            <w:tcBorders>
              <w:top w:val="nil"/>
              <w:left w:val="nil"/>
              <w:bottom w:val="nil"/>
              <w:right w:val="nil"/>
            </w:tcBorders>
            <w:shd w:val="clear" w:color="auto" w:fill="auto"/>
            <w:noWrap/>
            <w:vAlign w:val="center"/>
            <w:hideMark/>
          </w:tcPr>
          <w:p w14:paraId="331AB71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09" w:type="dxa"/>
            <w:tcBorders>
              <w:top w:val="nil"/>
              <w:left w:val="nil"/>
              <w:bottom w:val="nil"/>
              <w:right w:val="nil"/>
            </w:tcBorders>
            <w:shd w:val="clear" w:color="auto" w:fill="auto"/>
            <w:noWrap/>
            <w:vAlign w:val="center"/>
            <w:hideMark/>
          </w:tcPr>
          <w:p w14:paraId="22EFA36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c>
          <w:tcPr>
            <w:tcW w:w="823" w:type="dxa"/>
            <w:tcBorders>
              <w:top w:val="nil"/>
              <w:left w:val="nil"/>
              <w:bottom w:val="nil"/>
              <w:right w:val="nil"/>
            </w:tcBorders>
            <w:shd w:val="clear" w:color="auto" w:fill="auto"/>
            <w:noWrap/>
            <w:vAlign w:val="center"/>
            <w:hideMark/>
          </w:tcPr>
          <w:p w14:paraId="5E5CBEB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45" w:type="dxa"/>
            <w:tcBorders>
              <w:top w:val="nil"/>
              <w:left w:val="nil"/>
              <w:bottom w:val="nil"/>
              <w:right w:val="nil"/>
            </w:tcBorders>
            <w:shd w:val="clear" w:color="auto" w:fill="auto"/>
            <w:noWrap/>
            <w:vAlign w:val="center"/>
            <w:hideMark/>
          </w:tcPr>
          <w:p w14:paraId="270E89C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-0.161</w:t>
            </w:r>
          </w:p>
        </w:tc>
        <w:tc>
          <w:tcPr>
            <w:tcW w:w="838" w:type="dxa"/>
            <w:tcBorders>
              <w:top w:val="nil"/>
              <w:left w:val="nil"/>
              <w:bottom w:val="nil"/>
              <w:right w:val="nil"/>
            </w:tcBorders>
            <w:shd w:val="clear" w:color="auto" w:fill="auto"/>
            <w:noWrap/>
            <w:vAlign w:val="center"/>
            <w:hideMark/>
          </w:tcPr>
          <w:p w14:paraId="73C8F38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-0.176</w:t>
            </w:r>
          </w:p>
        </w:tc>
        <w:tc>
          <w:tcPr>
            <w:tcW w:w="855" w:type="dxa"/>
            <w:tcBorders>
              <w:top w:val="nil"/>
              <w:left w:val="nil"/>
              <w:bottom w:val="nil"/>
              <w:right w:val="nil"/>
            </w:tcBorders>
            <w:shd w:val="clear" w:color="auto" w:fill="auto"/>
            <w:noWrap/>
            <w:vAlign w:val="center"/>
            <w:hideMark/>
          </w:tcPr>
          <w:p w14:paraId="7F3295F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-0.092</w:t>
            </w:r>
          </w:p>
        </w:tc>
        <w:tc>
          <w:tcPr>
            <w:tcW w:w="855" w:type="dxa"/>
            <w:tcBorders>
              <w:top w:val="nil"/>
              <w:left w:val="nil"/>
              <w:bottom w:val="nil"/>
              <w:right w:val="nil"/>
            </w:tcBorders>
            <w:shd w:val="clear" w:color="auto" w:fill="auto"/>
            <w:noWrap/>
            <w:vAlign w:val="center"/>
            <w:hideMark/>
          </w:tcPr>
          <w:p w14:paraId="52B1347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972" w:type="dxa"/>
            <w:tcBorders>
              <w:top w:val="nil"/>
              <w:left w:val="nil"/>
              <w:bottom w:val="nil"/>
              <w:right w:val="nil"/>
            </w:tcBorders>
            <w:shd w:val="clear" w:color="auto" w:fill="auto"/>
            <w:noWrap/>
            <w:vAlign w:val="center"/>
            <w:hideMark/>
          </w:tcPr>
          <w:p w14:paraId="7336E1E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0.091</w:t>
            </w:r>
          </w:p>
        </w:tc>
      </w:tr>
      <w:tr w:rsidR="00367AA6" w:rsidRPr="001A3C97" w14:paraId="45572729"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540B7522"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855" w:type="dxa"/>
            <w:tcBorders>
              <w:top w:val="nil"/>
              <w:left w:val="nil"/>
              <w:bottom w:val="single" w:sz="4" w:space="0" w:color="auto"/>
              <w:right w:val="nil"/>
            </w:tcBorders>
            <w:shd w:val="clear" w:color="auto" w:fill="auto"/>
            <w:noWrap/>
            <w:vAlign w:val="center"/>
            <w:hideMark/>
          </w:tcPr>
          <w:p w14:paraId="5699800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single" w:sz="4" w:space="0" w:color="auto"/>
              <w:right w:val="nil"/>
            </w:tcBorders>
            <w:shd w:val="clear" w:color="auto" w:fill="auto"/>
            <w:noWrap/>
            <w:vAlign w:val="center"/>
            <w:hideMark/>
          </w:tcPr>
          <w:p w14:paraId="59D07A5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0.810</w:t>
            </w:r>
          </w:p>
        </w:tc>
        <w:tc>
          <w:tcPr>
            <w:tcW w:w="1161" w:type="dxa"/>
            <w:tcBorders>
              <w:top w:val="nil"/>
              <w:left w:val="nil"/>
              <w:bottom w:val="single" w:sz="4" w:space="0" w:color="auto"/>
              <w:right w:val="nil"/>
            </w:tcBorders>
            <w:shd w:val="clear" w:color="auto" w:fill="auto"/>
            <w:noWrap/>
            <w:vAlign w:val="center"/>
            <w:hideMark/>
          </w:tcPr>
          <w:p w14:paraId="2DF2E6A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0.458</w:t>
            </w:r>
          </w:p>
        </w:tc>
        <w:tc>
          <w:tcPr>
            <w:tcW w:w="813" w:type="dxa"/>
            <w:tcBorders>
              <w:top w:val="nil"/>
              <w:left w:val="nil"/>
              <w:bottom w:val="single" w:sz="4" w:space="0" w:color="auto"/>
              <w:right w:val="nil"/>
            </w:tcBorders>
            <w:shd w:val="clear" w:color="auto" w:fill="auto"/>
            <w:noWrap/>
            <w:vAlign w:val="center"/>
            <w:hideMark/>
          </w:tcPr>
          <w:p w14:paraId="5A87563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-0.689</w:t>
            </w:r>
          </w:p>
        </w:tc>
        <w:tc>
          <w:tcPr>
            <w:tcW w:w="855" w:type="dxa"/>
            <w:tcBorders>
              <w:top w:val="nil"/>
              <w:left w:val="nil"/>
              <w:bottom w:val="single" w:sz="4" w:space="0" w:color="auto"/>
              <w:right w:val="nil"/>
            </w:tcBorders>
            <w:shd w:val="clear" w:color="auto" w:fill="auto"/>
            <w:noWrap/>
            <w:vAlign w:val="center"/>
            <w:hideMark/>
          </w:tcPr>
          <w:p w14:paraId="1503ECC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-0.078</w:t>
            </w:r>
          </w:p>
        </w:tc>
        <w:tc>
          <w:tcPr>
            <w:tcW w:w="759" w:type="dxa"/>
            <w:tcBorders>
              <w:top w:val="nil"/>
              <w:left w:val="nil"/>
              <w:bottom w:val="single" w:sz="4" w:space="0" w:color="auto"/>
              <w:right w:val="nil"/>
            </w:tcBorders>
            <w:shd w:val="clear" w:color="auto" w:fill="auto"/>
            <w:noWrap/>
            <w:vAlign w:val="center"/>
            <w:hideMark/>
          </w:tcPr>
          <w:p w14:paraId="52A0465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865" w:type="dxa"/>
            <w:tcBorders>
              <w:top w:val="nil"/>
              <w:left w:val="nil"/>
              <w:bottom w:val="single" w:sz="4" w:space="0" w:color="auto"/>
              <w:right w:val="nil"/>
            </w:tcBorders>
            <w:shd w:val="clear" w:color="auto" w:fill="auto"/>
            <w:noWrap/>
            <w:vAlign w:val="center"/>
            <w:hideMark/>
          </w:tcPr>
          <w:p w14:paraId="69B8727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809" w:type="dxa"/>
            <w:tcBorders>
              <w:top w:val="nil"/>
              <w:left w:val="nil"/>
              <w:bottom w:val="single" w:sz="4" w:space="0" w:color="auto"/>
              <w:right w:val="nil"/>
            </w:tcBorders>
            <w:shd w:val="clear" w:color="auto" w:fill="auto"/>
            <w:noWrap/>
            <w:vAlign w:val="center"/>
            <w:hideMark/>
          </w:tcPr>
          <w:p w14:paraId="640B414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-0.147</w:t>
            </w:r>
          </w:p>
        </w:tc>
        <w:tc>
          <w:tcPr>
            <w:tcW w:w="823" w:type="dxa"/>
            <w:tcBorders>
              <w:top w:val="nil"/>
              <w:left w:val="nil"/>
              <w:bottom w:val="single" w:sz="4" w:space="0" w:color="auto"/>
              <w:right w:val="nil"/>
            </w:tcBorders>
            <w:shd w:val="clear" w:color="auto" w:fill="auto"/>
            <w:noWrap/>
            <w:vAlign w:val="center"/>
            <w:hideMark/>
          </w:tcPr>
          <w:p w14:paraId="1ED40DA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845" w:type="dxa"/>
            <w:tcBorders>
              <w:top w:val="nil"/>
              <w:left w:val="nil"/>
              <w:bottom w:val="single" w:sz="4" w:space="0" w:color="auto"/>
              <w:right w:val="nil"/>
            </w:tcBorders>
            <w:shd w:val="clear" w:color="auto" w:fill="auto"/>
            <w:noWrap/>
            <w:vAlign w:val="center"/>
            <w:hideMark/>
          </w:tcPr>
          <w:p w14:paraId="481D40E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838" w:type="dxa"/>
            <w:tcBorders>
              <w:top w:val="nil"/>
              <w:left w:val="nil"/>
              <w:bottom w:val="single" w:sz="4" w:space="0" w:color="auto"/>
              <w:right w:val="nil"/>
            </w:tcBorders>
            <w:shd w:val="clear" w:color="auto" w:fill="auto"/>
            <w:noWrap/>
            <w:vAlign w:val="center"/>
            <w:hideMark/>
          </w:tcPr>
          <w:p w14:paraId="254F80F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-0.446</w:t>
            </w:r>
          </w:p>
        </w:tc>
        <w:tc>
          <w:tcPr>
            <w:tcW w:w="855" w:type="dxa"/>
            <w:tcBorders>
              <w:top w:val="nil"/>
              <w:left w:val="nil"/>
              <w:bottom w:val="single" w:sz="4" w:space="0" w:color="auto"/>
              <w:right w:val="nil"/>
            </w:tcBorders>
            <w:shd w:val="clear" w:color="auto" w:fill="auto"/>
            <w:noWrap/>
            <w:vAlign w:val="center"/>
            <w:hideMark/>
          </w:tcPr>
          <w:p w14:paraId="76141DA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-0.114</w:t>
            </w:r>
          </w:p>
        </w:tc>
        <w:tc>
          <w:tcPr>
            <w:tcW w:w="855" w:type="dxa"/>
            <w:tcBorders>
              <w:top w:val="nil"/>
              <w:left w:val="nil"/>
              <w:bottom w:val="single" w:sz="4" w:space="0" w:color="auto"/>
              <w:right w:val="nil"/>
            </w:tcBorders>
            <w:shd w:val="clear" w:color="auto" w:fill="auto"/>
            <w:noWrap/>
            <w:vAlign w:val="center"/>
            <w:hideMark/>
          </w:tcPr>
          <w:p w14:paraId="7CC3B01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972" w:type="dxa"/>
            <w:tcBorders>
              <w:top w:val="nil"/>
              <w:left w:val="nil"/>
              <w:bottom w:val="single" w:sz="4" w:space="0" w:color="auto"/>
              <w:right w:val="nil"/>
            </w:tcBorders>
            <w:shd w:val="clear" w:color="auto" w:fill="auto"/>
            <w:noWrap/>
            <w:vAlign w:val="center"/>
            <w:hideMark/>
          </w:tcPr>
          <w:p w14:paraId="7A485E5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r>
      <w:tr w:rsidR="00367AA6" w:rsidRPr="001A3C97" w14:paraId="009930AA"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B8632BA"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55" w:type="dxa"/>
            <w:tcBorders>
              <w:top w:val="nil"/>
              <w:left w:val="nil"/>
              <w:bottom w:val="single" w:sz="4" w:space="0" w:color="auto"/>
              <w:right w:val="nil"/>
            </w:tcBorders>
            <w:shd w:val="clear" w:color="auto" w:fill="auto"/>
            <w:noWrap/>
            <w:vAlign w:val="center"/>
            <w:hideMark/>
          </w:tcPr>
          <w:p w14:paraId="2654D37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-0.034</w:t>
            </w:r>
          </w:p>
        </w:tc>
        <w:tc>
          <w:tcPr>
            <w:tcW w:w="759" w:type="dxa"/>
            <w:tcBorders>
              <w:top w:val="nil"/>
              <w:left w:val="nil"/>
              <w:bottom w:val="single" w:sz="4" w:space="0" w:color="auto"/>
              <w:right w:val="nil"/>
            </w:tcBorders>
            <w:shd w:val="clear" w:color="auto" w:fill="auto"/>
            <w:noWrap/>
            <w:vAlign w:val="center"/>
            <w:hideMark/>
          </w:tcPr>
          <w:p w14:paraId="1F40C05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0.090</w:t>
            </w:r>
          </w:p>
        </w:tc>
        <w:tc>
          <w:tcPr>
            <w:tcW w:w="1161" w:type="dxa"/>
            <w:tcBorders>
              <w:top w:val="nil"/>
              <w:left w:val="nil"/>
              <w:bottom w:val="single" w:sz="4" w:space="0" w:color="auto"/>
              <w:right w:val="nil"/>
            </w:tcBorders>
            <w:shd w:val="clear" w:color="auto" w:fill="auto"/>
            <w:noWrap/>
            <w:vAlign w:val="center"/>
            <w:hideMark/>
          </w:tcPr>
          <w:p w14:paraId="1220849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0.036</w:t>
            </w:r>
          </w:p>
        </w:tc>
        <w:tc>
          <w:tcPr>
            <w:tcW w:w="813" w:type="dxa"/>
            <w:tcBorders>
              <w:top w:val="nil"/>
              <w:left w:val="nil"/>
              <w:bottom w:val="single" w:sz="4" w:space="0" w:color="auto"/>
              <w:right w:val="nil"/>
            </w:tcBorders>
            <w:shd w:val="clear" w:color="auto" w:fill="auto"/>
            <w:noWrap/>
            <w:vAlign w:val="center"/>
            <w:hideMark/>
          </w:tcPr>
          <w:p w14:paraId="048BF9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855" w:type="dxa"/>
            <w:tcBorders>
              <w:top w:val="nil"/>
              <w:left w:val="nil"/>
              <w:bottom w:val="single" w:sz="4" w:space="0" w:color="auto"/>
              <w:right w:val="nil"/>
            </w:tcBorders>
            <w:shd w:val="clear" w:color="auto" w:fill="auto"/>
            <w:noWrap/>
            <w:vAlign w:val="center"/>
            <w:hideMark/>
          </w:tcPr>
          <w:p w14:paraId="08EE04D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759" w:type="dxa"/>
            <w:tcBorders>
              <w:top w:val="nil"/>
              <w:left w:val="nil"/>
              <w:bottom w:val="single" w:sz="4" w:space="0" w:color="auto"/>
              <w:right w:val="nil"/>
            </w:tcBorders>
            <w:shd w:val="clear" w:color="auto" w:fill="auto"/>
            <w:noWrap/>
            <w:vAlign w:val="center"/>
            <w:hideMark/>
          </w:tcPr>
          <w:p w14:paraId="2E3BEE2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865" w:type="dxa"/>
            <w:tcBorders>
              <w:top w:val="nil"/>
              <w:left w:val="nil"/>
              <w:bottom w:val="single" w:sz="4" w:space="0" w:color="auto"/>
              <w:right w:val="nil"/>
            </w:tcBorders>
            <w:shd w:val="clear" w:color="auto" w:fill="auto"/>
            <w:noWrap/>
            <w:vAlign w:val="center"/>
            <w:hideMark/>
          </w:tcPr>
          <w:p w14:paraId="4C2BAC9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09" w:type="dxa"/>
            <w:tcBorders>
              <w:top w:val="nil"/>
              <w:left w:val="nil"/>
              <w:bottom w:val="single" w:sz="4" w:space="0" w:color="auto"/>
              <w:right w:val="nil"/>
            </w:tcBorders>
            <w:shd w:val="clear" w:color="auto" w:fill="auto"/>
            <w:noWrap/>
            <w:vAlign w:val="center"/>
            <w:hideMark/>
          </w:tcPr>
          <w:p w14:paraId="42895B6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823" w:type="dxa"/>
            <w:tcBorders>
              <w:top w:val="nil"/>
              <w:left w:val="nil"/>
              <w:bottom w:val="single" w:sz="4" w:space="0" w:color="auto"/>
              <w:right w:val="nil"/>
            </w:tcBorders>
            <w:shd w:val="clear" w:color="auto" w:fill="auto"/>
            <w:noWrap/>
            <w:vAlign w:val="center"/>
            <w:hideMark/>
          </w:tcPr>
          <w:p w14:paraId="2A842E8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45" w:type="dxa"/>
            <w:tcBorders>
              <w:top w:val="nil"/>
              <w:left w:val="nil"/>
              <w:bottom w:val="single" w:sz="4" w:space="0" w:color="auto"/>
              <w:right w:val="nil"/>
            </w:tcBorders>
            <w:shd w:val="clear" w:color="auto" w:fill="auto"/>
            <w:noWrap/>
            <w:vAlign w:val="center"/>
            <w:hideMark/>
          </w:tcPr>
          <w:p w14:paraId="2BF995A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0.039</w:t>
            </w:r>
          </w:p>
        </w:tc>
        <w:tc>
          <w:tcPr>
            <w:tcW w:w="838" w:type="dxa"/>
            <w:tcBorders>
              <w:top w:val="nil"/>
              <w:left w:val="nil"/>
              <w:bottom w:val="single" w:sz="4" w:space="0" w:color="auto"/>
              <w:right w:val="nil"/>
            </w:tcBorders>
            <w:shd w:val="clear" w:color="auto" w:fill="auto"/>
            <w:noWrap/>
            <w:vAlign w:val="center"/>
            <w:hideMark/>
          </w:tcPr>
          <w:p w14:paraId="20F02D9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55" w:type="dxa"/>
            <w:tcBorders>
              <w:top w:val="nil"/>
              <w:left w:val="nil"/>
              <w:bottom w:val="single" w:sz="4" w:space="0" w:color="auto"/>
              <w:right w:val="nil"/>
            </w:tcBorders>
            <w:shd w:val="clear" w:color="auto" w:fill="auto"/>
            <w:noWrap/>
            <w:vAlign w:val="center"/>
            <w:hideMark/>
          </w:tcPr>
          <w:p w14:paraId="391203F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855" w:type="dxa"/>
            <w:tcBorders>
              <w:top w:val="nil"/>
              <w:left w:val="nil"/>
              <w:bottom w:val="single" w:sz="4" w:space="0" w:color="auto"/>
              <w:right w:val="nil"/>
            </w:tcBorders>
            <w:shd w:val="clear" w:color="auto" w:fill="auto"/>
            <w:noWrap/>
            <w:vAlign w:val="center"/>
            <w:hideMark/>
          </w:tcPr>
          <w:p w14:paraId="032E52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972" w:type="dxa"/>
            <w:tcBorders>
              <w:top w:val="nil"/>
              <w:left w:val="nil"/>
              <w:bottom w:val="single" w:sz="4" w:space="0" w:color="auto"/>
              <w:right w:val="nil"/>
            </w:tcBorders>
            <w:shd w:val="clear" w:color="auto" w:fill="auto"/>
            <w:noWrap/>
            <w:vAlign w:val="center"/>
            <w:hideMark/>
          </w:tcPr>
          <w:p w14:paraId="230E8F3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r>
      <w:tr w:rsidR="00367AA6" w:rsidRPr="001A3C97" w14:paraId="754453D9" w14:textId="77777777" w:rsidTr="00367AA6">
        <w:trPr>
          <w:trHeight w:val="321"/>
        </w:trPr>
        <w:tc>
          <w:tcPr>
            <w:tcW w:w="1090" w:type="dxa"/>
            <w:tcBorders>
              <w:top w:val="nil"/>
              <w:left w:val="nil"/>
              <w:bottom w:val="nil"/>
              <w:right w:val="nil"/>
            </w:tcBorders>
            <w:shd w:val="clear" w:color="auto" w:fill="auto"/>
            <w:noWrap/>
            <w:vAlign w:val="center"/>
            <w:hideMark/>
          </w:tcPr>
          <w:p w14:paraId="0FECA1A8"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855" w:type="dxa"/>
            <w:tcBorders>
              <w:top w:val="nil"/>
              <w:left w:val="nil"/>
              <w:bottom w:val="nil"/>
              <w:right w:val="nil"/>
            </w:tcBorders>
            <w:shd w:val="clear" w:color="auto" w:fill="auto"/>
            <w:noWrap/>
            <w:vAlign w:val="center"/>
            <w:hideMark/>
          </w:tcPr>
          <w:p w14:paraId="040270D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-0.205</w:t>
            </w:r>
          </w:p>
        </w:tc>
        <w:tc>
          <w:tcPr>
            <w:tcW w:w="759" w:type="dxa"/>
            <w:tcBorders>
              <w:top w:val="nil"/>
              <w:left w:val="nil"/>
              <w:bottom w:val="nil"/>
              <w:right w:val="nil"/>
            </w:tcBorders>
            <w:shd w:val="clear" w:color="auto" w:fill="auto"/>
            <w:noWrap/>
            <w:vAlign w:val="center"/>
            <w:hideMark/>
          </w:tcPr>
          <w:p w14:paraId="6CAFC00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0.499</w:t>
            </w:r>
          </w:p>
        </w:tc>
        <w:tc>
          <w:tcPr>
            <w:tcW w:w="1161" w:type="dxa"/>
            <w:tcBorders>
              <w:top w:val="nil"/>
              <w:left w:val="nil"/>
              <w:bottom w:val="nil"/>
              <w:right w:val="nil"/>
            </w:tcBorders>
            <w:shd w:val="clear" w:color="auto" w:fill="auto"/>
            <w:noWrap/>
            <w:vAlign w:val="center"/>
            <w:hideMark/>
          </w:tcPr>
          <w:p w14:paraId="2D66E5E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0.361</w:t>
            </w:r>
          </w:p>
        </w:tc>
        <w:tc>
          <w:tcPr>
            <w:tcW w:w="813" w:type="dxa"/>
            <w:tcBorders>
              <w:top w:val="nil"/>
              <w:left w:val="nil"/>
              <w:bottom w:val="nil"/>
              <w:right w:val="nil"/>
            </w:tcBorders>
            <w:shd w:val="clear" w:color="auto" w:fill="auto"/>
            <w:noWrap/>
            <w:vAlign w:val="center"/>
            <w:hideMark/>
          </w:tcPr>
          <w:p w14:paraId="5F8DF1C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0.302</w:t>
            </w:r>
          </w:p>
        </w:tc>
        <w:tc>
          <w:tcPr>
            <w:tcW w:w="855" w:type="dxa"/>
            <w:tcBorders>
              <w:top w:val="nil"/>
              <w:left w:val="nil"/>
              <w:bottom w:val="nil"/>
              <w:right w:val="nil"/>
            </w:tcBorders>
            <w:shd w:val="clear" w:color="auto" w:fill="auto"/>
            <w:noWrap/>
            <w:vAlign w:val="center"/>
            <w:hideMark/>
          </w:tcPr>
          <w:p w14:paraId="638167F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759" w:type="dxa"/>
            <w:tcBorders>
              <w:top w:val="nil"/>
              <w:left w:val="nil"/>
              <w:bottom w:val="nil"/>
              <w:right w:val="nil"/>
            </w:tcBorders>
            <w:shd w:val="clear" w:color="auto" w:fill="auto"/>
            <w:noWrap/>
            <w:vAlign w:val="center"/>
            <w:hideMark/>
          </w:tcPr>
          <w:p w14:paraId="767E2E3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65" w:type="dxa"/>
            <w:tcBorders>
              <w:top w:val="nil"/>
              <w:left w:val="nil"/>
              <w:bottom w:val="nil"/>
              <w:right w:val="nil"/>
            </w:tcBorders>
            <w:shd w:val="clear" w:color="auto" w:fill="auto"/>
            <w:noWrap/>
            <w:vAlign w:val="center"/>
            <w:hideMark/>
          </w:tcPr>
          <w:p w14:paraId="61BF083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09" w:type="dxa"/>
            <w:tcBorders>
              <w:top w:val="nil"/>
              <w:left w:val="nil"/>
              <w:bottom w:val="nil"/>
              <w:right w:val="nil"/>
            </w:tcBorders>
            <w:shd w:val="clear" w:color="auto" w:fill="auto"/>
            <w:noWrap/>
            <w:vAlign w:val="center"/>
            <w:hideMark/>
          </w:tcPr>
          <w:p w14:paraId="78ABB82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EC42ED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845" w:type="dxa"/>
            <w:tcBorders>
              <w:top w:val="nil"/>
              <w:left w:val="nil"/>
              <w:bottom w:val="nil"/>
              <w:right w:val="nil"/>
            </w:tcBorders>
            <w:shd w:val="clear" w:color="auto" w:fill="auto"/>
            <w:noWrap/>
            <w:vAlign w:val="center"/>
            <w:hideMark/>
          </w:tcPr>
          <w:p w14:paraId="7744FDE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0.081</w:t>
            </w:r>
          </w:p>
        </w:tc>
        <w:tc>
          <w:tcPr>
            <w:tcW w:w="838" w:type="dxa"/>
            <w:tcBorders>
              <w:top w:val="nil"/>
              <w:left w:val="nil"/>
              <w:bottom w:val="nil"/>
              <w:right w:val="nil"/>
            </w:tcBorders>
            <w:shd w:val="clear" w:color="auto" w:fill="auto"/>
            <w:noWrap/>
            <w:vAlign w:val="center"/>
            <w:hideMark/>
          </w:tcPr>
          <w:p w14:paraId="2CCEBD5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855" w:type="dxa"/>
            <w:tcBorders>
              <w:top w:val="nil"/>
              <w:left w:val="nil"/>
              <w:bottom w:val="nil"/>
              <w:right w:val="nil"/>
            </w:tcBorders>
            <w:shd w:val="clear" w:color="auto" w:fill="auto"/>
            <w:noWrap/>
            <w:vAlign w:val="center"/>
            <w:hideMark/>
          </w:tcPr>
          <w:p w14:paraId="1241EA9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-0.173</w:t>
            </w:r>
          </w:p>
        </w:tc>
        <w:tc>
          <w:tcPr>
            <w:tcW w:w="855" w:type="dxa"/>
            <w:tcBorders>
              <w:top w:val="nil"/>
              <w:left w:val="nil"/>
              <w:bottom w:val="nil"/>
              <w:right w:val="nil"/>
            </w:tcBorders>
            <w:shd w:val="clear" w:color="auto" w:fill="auto"/>
            <w:noWrap/>
            <w:vAlign w:val="center"/>
            <w:hideMark/>
          </w:tcPr>
          <w:p w14:paraId="05D1DA6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972" w:type="dxa"/>
            <w:tcBorders>
              <w:top w:val="nil"/>
              <w:left w:val="nil"/>
              <w:bottom w:val="nil"/>
              <w:right w:val="nil"/>
            </w:tcBorders>
            <w:shd w:val="clear" w:color="auto" w:fill="auto"/>
            <w:noWrap/>
            <w:vAlign w:val="center"/>
            <w:hideMark/>
          </w:tcPr>
          <w:p w14:paraId="5EB5888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0.093</w:t>
            </w:r>
          </w:p>
        </w:tc>
      </w:tr>
      <w:tr w:rsidR="00367AA6" w:rsidRPr="001A3C97" w14:paraId="7BF27D4C" w14:textId="77777777" w:rsidTr="00367AA6">
        <w:trPr>
          <w:trHeight w:val="321"/>
        </w:trPr>
        <w:tc>
          <w:tcPr>
            <w:tcW w:w="1090" w:type="dxa"/>
            <w:tcBorders>
              <w:top w:val="nil"/>
              <w:left w:val="nil"/>
              <w:bottom w:val="nil"/>
              <w:right w:val="nil"/>
            </w:tcBorders>
            <w:shd w:val="clear" w:color="auto" w:fill="auto"/>
            <w:noWrap/>
            <w:vAlign w:val="center"/>
            <w:hideMark/>
          </w:tcPr>
          <w:p w14:paraId="5951A8B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855" w:type="dxa"/>
            <w:tcBorders>
              <w:top w:val="nil"/>
              <w:left w:val="nil"/>
              <w:bottom w:val="nil"/>
              <w:right w:val="nil"/>
            </w:tcBorders>
            <w:shd w:val="clear" w:color="auto" w:fill="auto"/>
            <w:noWrap/>
            <w:vAlign w:val="center"/>
            <w:hideMark/>
          </w:tcPr>
          <w:p w14:paraId="2CC32CB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759" w:type="dxa"/>
            <w:tcBorders>
              <w:top w:val="nil"/>
              <w:left w:val="nil"/>
              <w:bottom w:val="nil"/>
              <w:right w:val="nil"/>
            </w:tcBorders>
            <w:shd w:val="clear" w:color="auto" w:fill="auto"/>
            <w:noWrap/>
            <w:vAlign w:val="center"/>
            <w:hideMark/>
          </w:tcPr>
          <w:p w14:paraId="5696F19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1.870</w:t>
            </w:r>
          </w:p>
        </w:tc>
        <w:tc>
          <w:tcPr>
            <w:tcW w:w="1161" w:type="dxa"/>
            <w:tcBorders>
              <w:top w:val="nil"/>
              <w:left w:val="nil"/>
              <w:bottom w:val="nil"/>
              <w:right w:val="nil"/>
            </w:tcBorders>
            <w:shd w:val="clear" w:color="auto" w:fill="auto"/>
            <w:noWrap/>
            <w:vAlign w:val="center"/>
            <w:hideMark/>
          </w:tcPr>
          <w:p w14:paraId="77C040B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0.825</w:t>
            </w:r>
          </w:p>
        </w:tc>
        <w:tc>
          <w:tcPr>
            <w:tcW w:w="813" w:type="dxa"/>
            <w:tcBorders>
              <w:top w:val="nil"/>
              <w:left w:val="nil"/>
              <w:bottom w:val="nil"/>
              <w:right w:val="nil"/>
            </w:tcBorders>
            <w:shd w:val="clear" w:color="auto" w:fill="auto"/>
            <w:noWrap/>
            <w:vAlign w:val="center"/>
            <w:hideMark/>
          </w:tcPr>
          <w:p w14:paraId="2580AD0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0.563</w:t>
            </w:r>
          </w:p>
        </w:tc>
        <w:tc>
          <w:tcPr>
            <w:tcW w:w="855" w:type="dxa"/>
            <w:tcBorders>
              <w:top w:val="nil"/>
              <w:left w:val="nil"/>
              <w:bottom w:val="nil"/>
              <w:right w:val="nil"/>
            </w:tcBorders>
            <w:shd w:val="clear" w:color="auto" w:fill="auto"/>
            <w:noWrap/>
            <w:vAlign w:val="center"/>
            <w:hideMark/>
          </w:tcPr>
          <w:p w14:paraId="547A2CD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59" w:type="dxa"/>
            <w:tcBorders>
              <w:top w:val="nil"/>
              <w:left w:val="nil"/>
              <w:bottom w:val="nil"/>
              <w:right w:val="nil"/>
            </w:tcBorders>
            <w:shd w:val="clear" w:color="auto" w:fill="auto"/>
            <w:noWrap/>
            <w:vAlign w:val="center"/>
            <w:hideMark/>
          </w:tcPr>
          <w:p w14:paraId="6E16613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0.103</w:t>
            </w:r>
          </w:p>
        </w:tc>
        <w:tc>
          <w:tcPr>
            <w:tcW w:w="865" w:type="dxa"/>
            <w:tcBorders>
              <w:top w:val="nil"/>
              <w:left w:val="nil"/>
              <w:bottom w:val="nil"/>
              <w:right w:val="nil"/>
            </w:tcBorders>
            <w:shd w:val="clear" w:color="auto" w:fill="auto"/>
            <w:noWrap/>
            <w:vAlign w:val="center"/>
            <w:hideMark/>
          </w:tcPr>
          <w:p w14:paraId="6B9D18A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-0.074</w:t>
            </w:r>
          </w:p>
        </w:tc>
        <w:tc>
          <w:tcPr>
            <w:tcW w:w="809" w:type="dxa"/>
            <w:tcBorders>
              <w:top w:val="nil"/>
              <w:left w:val="nil"/>
              <w:bottom w:val="nil"/>
              <w:right w:val="nil"/>
            </w:tcBorders>
            <w:shd w:val="clear" w:color="auto" w:fill="auto"/>
            <w:noWrap/>
            <w:vAlign w:val="center"/>
            <w:hideMark/>
          </w:tcPr>
          <w:p w14:paraId="04C8BBF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0.091</w:t>
            </w:r>
          </w:p>
        </w:tc>
        <w:tc>
          <w:tcPr>
            <w:tcW w:w="823" w:type="dxa"/>
            <w:tcBorders>
              <w:top w:val="nil"/>
              <w:left w:val="nil"/>
              <w:bottom w:val="nil"/>
              <w:right w:val="nil"/>
            </w:tcBorders>
            <w:shd w:val="clear" w:color="auto" w:fill="auto"/>
            <w:noWrap/>
            <w:vAlign w:val="center"/>
            <w:hideMark/>
          </w:tcPr>
          <w:p w14:paraId="23E04DE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45" w:type="dxa"/>
            <w:tcBorders>
              <w:top w:val="nil"/>
              <w:left w:val="nil"/>
              <w:bottom w:val="nil"/>
              <w:right w:val="nil"/>
            </w:tcBorders>
            <w:shd w:val="clear" w:color="auto" w:fill="auto"/>
            <w:noWrap/>
            <w:vAlign w:val="center"/>
            <w:hideMark/>
          </w:tcPr>
          <w:p w14:paraId="6F192F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838" w:type="dxa"/>
            <w:tcBorders>
              <w:top w:val="nil"/>
              <w:left w:val="nil"/>
              <w:bottom w:val="nil"/>
              <w:right w:val="nil"/>
            </w:tcBorders>
            <w:shd w:val="clear" w:color="auto" w:fill="auto"/>
            <w:noWrap/>
            <w:vAlign w:val="center"/>
            <w:hideMark/>
          </w:tcPr>
          <w:p w14:paraId="343FE4C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0.137</w:t>
            </w:r>
          </w:p>
        </w:tc>
        <w:tc>
          <w:tcPr>
            <w:tcW w:w="855" w:type="dxa"/>
            <w:tcBorders>
              <w:top w:val="nil"/>
              <w:left w:val="nil"/>
              <w:bottom w:val="nil"/>
              <w:right w:val="nil"/>
            </w:tcBorders>
            <w:shd w:val="clear" w:color="auto" w:fill="auto"/>
            <w:noWrap/>
            <w:vAlign w:val="center"/>
            <w:hideMark/>
          </w:tcPr>
          <w:p w14:paraId="1239088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55" w:type="dxa"/>
            <w:tcBorders>
              <w:top w:val="nil"/>
              <w:left w:val="nil"/>
              <w:bottom w:val="nil"/>
              <w:right w:val="nil"/>
            </w:tcBorders>
            <w:shd w:val="clear" w:color="auto" w:fill="auto"/>
            <w:noWrap/>
            <w:vAlign w:val="center"/>
            <w:hideMark/>
          </w:tcPr>
          <w:p w14:paraId="3107FEA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972" w:type="dxa"/>
            <w:tcBorders>
              <w:top w:val="nil"/>
              <w:left w:val="nil"/>
              <w:bottom w:val="nil"/>
              <w:right w:val="nil"/>
            </w:tcBorders>
            <w:shd w:val="clear" w:color="auto" w:fill="auto"/>
            <w:noWrap/>
            <w:vAlign w:val="center"/>
            <w:hideMark/>
          </w:tcPr>
          <w:p w14:paraId="1AC1129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r>
      <w:tr w:rsidR="00367AA6" w:rsidRPr="001A3C97" w14:paraId="74A9464B" w14:textId="77777777" w:rsidTr="00367AA6">
        <w:trPr>
          <w:trHeight w:val="321"/>
        </w:trPr>
        <w:tc>
          <w:tcPr>
            <w:tcW w:w="1090" w:type="dxa"/>
            <w:tcBorders>
              <w:top w:val="nil"/>
              <w:left w:val="nil"/>
              <w:bottom w:val="nil"/>
              <w:right w:val="nil"/>
            </w:tcBorders>
            <w:shd w:val="clear" w:color="auto" w:fill="auto"/>
            <w:noWrap/>
            <w:vAlign w:val="center"/>
            <w:hideMark/>
          </w:tcPr>
          <w:p w14:paraId="20BDBC08"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855" w:type="dxa"/>
            <w:tcBorders>
              <w:top w:val="nil"/>
              <w:left w:val="nil"/>
              <w:bottom w:val="nil"/>
              <w:right w:val="nil"/>
            </w:tcBorders>
            <w:shd w:val="clear" w:color="auto" w:fill="auto"/>
            <w:noWrap/>
            <w:vAlign w:val="center"/>
            <w:hideMark/>
          </w:tcPr>
          <w:p w14:paraId="29E3364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-0.292</w:t>
            </w:r>
          </w:p>
        </w:tc>
        <w:tc>
          <w:tcPr>
            <w:tcW w:w="759" w:type="dxa"/>
            <w:tcBorders>
              <w:top w:val="nil"/>
              <w:left w:val="nil"/>
              <w:bottom w:val="nil"/>
              <w:right w:val="nil"/>
            </w:tcBorders>
            <w:shd w:val="clear" w:color="auto" w:fill="auto"/>
            <w:noWrap/>
            <w:vAlign w:val="center"/>
            <w:hideMark/>
          </w:tcPr>
          <w:p w14:paraId="0CA6248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0.247</w:t>
            </w:r>
          </w:p>
        </w:tc>
        <w:tc>
          <w:tcPr>
            <w:tcW w:w="1161" w:type="dxa"/>
            <w:tcBorders>
              <w:top w:val="nil"/>
              <w:left w:val="nil"/>
              <w:bottom w:val="nil"/>
              <w:right w:val="nil"/>
            </w:tcBorders>
            <w:shd w:val="clear" w:color="auto" w:fill="auto"/>
            <w:noWrap/>
            <w:vAlign w:val="center"/>
            <w:hideMark/>
          </w:tcPr>
          <w:p w14:paraId="5CD4F82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813" w:type="dxa"/>
            <w:tcBorders>
              <w:top w:val="nil"/>
              <w:left w:val="nil"/>
              <w:bottom w:val="nil"/>
              <w:right w:val="nil"/>
            </w:tcBorders>
            <w:shd w:val="clear" w:color="auto" w:fill="auto"/>
            <w:noWrap/>
            <w:vAlign w:val="center"/>
            <w:hideMark/>
          </w:tcPr>
          <w:p w14:paraId="7140120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-0.217</w:t>
            </w:r>
          </w:p>
        </w:tc>
        <w:tc>
          <w:tcPr>
            <w:tcW w:w="855" w:type="dxa"/>
            <w:tcBorders>
              <w:top w:val="nil"/>
              <w:left w:val="nil"/>
              <w:bottom w:val="nil"/>
              <w:right w:val="nil"/>
            </w:tcBorders>
            <w:shd w:val="clear" w:color="auto" w:fill="auto"/>
            <w:noWrap/>
            <w:vAlign w:val="center"/>
            <w:hideMark/>
          </w:tcPr>
          <w:p w14:paraId="42019DE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59" w:type="dxa"/>
            <w:tcBorders>
              <w:top w:val="nil"/>
              <w:left w:val="nil"/>
              <w:bottom w:val="nil"/>
              <w:right w:val="nil"/>
            </w:tcBorders>
            <w:shd w:val="clear" w:color="auto" w:fill="auto"/>
            <w:noWrap/>
            <w:vAlign w:val="center"/>
            <w:hideMark/>
          </w:tcPr>
          <w:p w14:paraId="531328F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nil"/>
              <w:left w:val="nil"/>
              <w:bottom w:val="nil"/>
              <w:right w:val="nil"/>
            </w:tcBorders>
            <w:shd w:val="clear" w:color="auto" w:fill="auto"/>
            <w:noWrap/>
            <w:vAlign w:val="center"/>
            <w:hideMark/>
          </w:tcPr>
          <w:p w14:paraId="21167BB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809" w:type="dxa"/>
            <w:tcBorders>
              <w:top w:val="nil"/>
              <w:left w:val="nil"/>
              <w:bottom w:val="nil"/>
              <w:right w:val="nil"/>
            </w:tcBorders>
            <w:shd w:val="clear" w:color="auto" w:fill="auto"/>
            <w:noWrap/>
            <w:vAlign w:val="center"/>
            <w:hideMark/>
          </w:tcPr>
          <w:p w14:paraId="7695175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-0.052</w:t>
            </w:r>
          </w:p>
        </w:tc>
        <w:tc>
          <w:tcPr>
            <w:tcW w:w="823" w:type="dxa"/>
            <w:tcBorders>
              <w:top w:val="nil"/>
              <w:left w:val="nil"/>
              <w:bottom w:val="nil"/>
              <w:right w:val="nil"/>
            </w:tcBorders>
            <w:shd w:val="clear" w:color="auto" w:fill="auto"/>
            <w:noWrap/>
            <w:vAlign w:val="center"/>
            <w:hideMark/>
          </w:tcPr>
          <w:p w14:paraId="50AD21B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845" w:type="dxa"/>
            <w:tcBorders>
              <w:top w:val="nil"/>
              <w:left w:val="nil"/>
              <w:bottom w:val="nil"/>
              <w:right w:val="nil"/>
            </w:tcBorders>
            <w:shd w:val="clear" w:color="auto" w:fill="auto"/>
            <w:noWrap/>
            <w:vAlign w:val="center"/>
            <w:hideMark/>
          </w:tcPr>
          <w:p w14:paraId="1CF47E9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0.095</w:t>
            </w:r>
          </w:p>
        </w:tc>
        <w:tc>
          <w:tcPr>
            <w:tcW w:w="838" w:type="dxa"/>
            <w:tcBorders>
              <w:top w:val="nil"/>
              <w:left w:val="nil"/>
              <w:bottom w:val="nil"/>
              <w:right w:val="nil"/>
            </w:tcBorders>
            <w:shd w:val="clear" w:color="auto" w:fill="auto"/>
            <w:noWrap/>
            <w:vAlign w:val="center"/>
            <w:hideMark/>
          </w:tcPr>
          <w:p w14:paraId="6AAA524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-0.214</w:t>
            </w:r>
          </w:p>
        </w:tc>
        <w:tc>
          <w:tcPr>
            <w:tcW w:w="855" w:type="dxa"/>
            <w:tcBorders>
              <w:top w:val="nil"/>
              <w:left w:val="nil"/>
              <w:bottom w:val="nil"/>
              <w:right w:val="nil"/>
            </w:tcBorders>
            <w:shd w:val="clear" w:color="auto" w:fill="auto"/>
            <w:noWrap/>
            <w:vAlign w:val="center"/>
            <w:hideMark/>
          </w:tcPr>
          <w:p w14:paraId="2322862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-0.324</w:t>
            </w:r>
          </w:p>
        </w:tc>
        <w:tc>
          <w:tcPr>
            <w:tcW w:w="855" w:type="dxa"/>
            <w:tcBorders>
              <w:top w:val="nil"/>
              <w:left w:val="nil"/>
              <w:bottom w:val="nil"/>
              <w:right w:val="nil"/>
            </w:tcBorders>
            <w:shd w:val="clear" w:color="auto" w:fill="auto"/>
            <w:noWrap/>
            <w:vAlign w:val="center"/>
            <w:hideMark/>
          </w:tcPr>
          <w:p w14:paraId="7E81F17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972" w:type="dxa"/>
            <w:tcBorders>
              <w:top w:val="nil"/>
              <w:left w:val="nil"/>
              <w:bottom w:val="nil"/>
              <w:right w:val="nil"/>
            </w:tcBorders>
            <w:shd w:val="clear" w:color="auto" w:fill="auto"/>
            <w:noWrap/>
            <w:vAlign w:val="center"/>
            <w:hideMark/>
          </w:tcPr>
          <w:p w14:paraId="5A18636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0.104</w:t>
            </w:r>
          </w:p>
        </w:tc>
      </w:tr>
      <w:tr w:rsidR="00367AA6" w:rsidRPr="001A3C97" w14:paraId="1353A87C"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CFAA515"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855" w:type="dxa"/>
            <w:tcBorders>
              <w:top w:val="nil"/>
              <w:left w:val="nil"/>
              <w:bottom w:val="single" w:sz="4" w:space="0" w:color="auto"/>
              <w:right w:val="nil"/>
            </w:tcBorders>
            <w:shd w:val="clear" w:color="auto" w:fill="auto"/>
            <w:noWrap/>
            <w:vAlign w:val="center"/>
            <w:hideMark/>
          </w:tcPr>
          <w:p w14:paraId="569BD79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-0.087</w:t>
            </w:r>
          </w:p>
        </w:tc>
        <w:tc>
          <w:tcPr>
            <w:tcW w:w="759" w:type="dxa"/>
            <w:tcBorders>
              <w:top w:val="nil"/>
              <w:left w:val="nil"/>
              <w:bottom w:val="single" w:sz="4" w:space="0" w:color="auto"/>
              <w:right w:val="nil"/>
            </w:tcBorders>
            <w:shd w:val="clear" w:color="auto" w:fill="auto"/>
            <w:noWrap/>
            <w:vAlign w:val="center"/>
            <w:hideMark/>
          </w:tcPr>
          <w:p w14:paraId="33AAA83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-0.181</w:t>
            </w:r>
          </w:p>
        </w:tc>
        <w:tc>
          <w:tcPr>
            <w:tcW w:w="1161" w:type="dxa"/>
            <w:tcBorders>
              <w:top w:val="nil"/>
              <w:left w:val="nil"/>
              <w:bottom w:val="single" w:sz="4" w:space="0" w:color="auto"/>
              <w:right w:val="nil"/>
            </w:tcBorders>
            <w:shd w:val="clear" w:color="auto" w:fill="auto"/>
            <w:noWrap/>
            <w:vAlign w:val="center"/>
            <w:hideMark/>
          </w:tcPr>
          <w:p w14:paraId="35039F6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0.238</w:t>
            </w:r>
          </w:p>
        </w:tc>
        <w:tc>
          <w:tcPr>
            <w:tcW w:w="813" w:type="dxa"/>
            <w:tcBorders>
              <w:top w:val="nil"/>
              <w:left w:val="nil"/>
              <w:bottom w:val="single" w:sz="4" w:space="0" w:color="auto"/>
              <w:right w:val="nil"/>
            </w:tcBorders>
            <w:shd w:val="clear" w:color="auto" w:fill="auto"/>
            <w:noWrap/>
            <w:vAlign w:val="center"/>
            <w:hideMark/>
          </w:tcPr>
          <w:p w14:paraId="6706AAA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-0.798</w:t>
            </w:r>
          </w:p>
        </w:tc>
        <w:tc>
          <w:tcPr>
            <w:tcW w:w="855" w:type="dxa"/>
            <w:tcBorders>
              <w:top w:val="nil"/>
              <w:left w:val="nil"/>
              <w:bottom w:val="single" w:sz="4" w:space="0" w:color="auto"/>
              <w:right w:val="nil"/>
            </w:tcBorders>
            <w:shd w:val="clear" w:color="auto" w:fill="auto"/>
            <w:noWrap/>
            <w:vAlign w:val="center"/>
            <w:hideMark/>
          </w:tcPr>
          <w:p w14:paraId="05CC9A2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59" w:type="dxa"/>
            <w:tcBorders>
              <w:top w:val="nil"/>
              <w:left w:val="nil"/>
              <w:bottom w:val="single" w:sz="4" w:space="0" w:color="auto"/>
              <w:right w:val="nil"/>
            </w:tcBorders>
            <w:shd w:val="clear" w:color="auto" w:fill="auto"/>
            <w:noWrap/>
            <w:vAlign w:val="center"/>
            <w:hideMark/>
          </w:tcPr>
          <w:p w14:paraId="1542EF2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-0.081</w:t>
            </w:r>
          </w:p>
        </w:tc>
        <w:tc>
          <w:tcPr>
            <w:tcW w:w="865" w:type="dxa"/>
            <w:tcBorders>
              <w:top w:val="nil"/>
              <w:left w:val="nil"/>
              <w:bottom w:val="single" w:sz="4" w:space="0" w:color="auto"/>
              <w:right w:val="nil"/>
            </w:tcBorders>
            <w:shd w:val="clear" w:color="auto" w:fill="auto"/>
            <w:noWrap/>
            <w:vAlign w:val="center"/>
            <w:hideMark/>
          </w:tcPr>
          <w:p w14:paraId="43DDD0A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809" w:type="dxa"/>
            <w:tcBorders>
              <w:top w:val="nil"/>
              <w:left w:val="nil"/>
              <w:bottom w:val="single" w:sz="4" w:space="0" w:color="auto"/>
              <w:right w:val="nil"/>
            </w:tcBorders>
            <w:shd w:val="clear" w:color="auto" w:fill="auto"/>
            <w:noWrap/>
            <w:vAlign w:val="center"/>
            <w:hideMark/>
          </w:tcPr>
          <w:p w14:paraId="2F9BACC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23" w:type="dxa"/>
            <w:tcBorders>
              <w:top w:val="nil"/>
              <w:left w:val="nil"/>
              <w:bottom w:val="single" w:sz="4" w:space="0" w:color="auto"/>
              <w:right w:val="nil"/>
            </w:tcBorders>
            <w:shd w:val="clear" w:color="auto" w:fill="auto"/>
            <w:noWrap/>
            <w:vAlign w:val="center"/>
            <w:hideMark/>
          </w:tcPr>
          <w:p w14:paraId="02403B0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845" w:type="dxa"/>
            <w:tcBorders>
              <w:top w:val="nil"/>
              <w:left w:val="nil"/>
              <w:bottom w:val="single" w:sz="4" w:space="0" w:color="auto"/>
              <w:right w:val="nil"/>
            </w:tcBorders>
            <w:shd w:val="clear" w:color="auto" w:fill="auto"/>
            <w:noWrap/>
            <w:vAlign w:val="center"/>
            <w:hideMark/>
          </w:tcPr>
          <w:p w14:paraId="7524D16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-0.086</w:t>
            </w:r>
          </w:p>
        </w:tc>
        <w:tc>
          <w:tcPr>
            <w:tcW w:w="838" w:type="dxa"/>
            <w:tcBorders>
              <w:top w:val="nil"/>
              <w:left w:val="nil"/>
              <w:bottom w:val="single" w:sz="4" w:space="0" w:color="auto"/>
              <w:right w:val="nil"/>
            </w:tcBorders>
            <w:shd w:val="clear" w:color="auto" w:fill="auto"/>
            <w:noWrap/>
            <w:vAlign w:val="center"/>
            <w:hideMark/>
          </w:tcPr>
          <w:p w14:paraId="2083660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-0.277</w:t>
            </w:r>
          </w:p>
        </w:tc>
        <w:tc>
          <w:tcPr>
            <w:tcW w:w="855" w:type="dxa"/>
            <w:tcBorders>
              <w:top w:val="nil"/>
              <w:left w:val="nil"/>
              <w:bottom w:val="single" w:sz="4" w:space="0" w:color="auto"/>
              <w:right w:val="nil"/>
            </w:tcBorders>
            <w:shd w:val="clear" w:color="auto" w:fill="auto"/>
            <w:noWrap/>
            <w:vAlign w:val="center"/>
            <w:hideMark/>
          </w:tcPr>
          <w:p w14:paraId="6BED9E5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-0.180</w:t>
            </w:r>
          </w:p>
        </w:tc>
        <w:tc>
          <w:tcPr>
            <w:tcW w:w="855" w:type="dxa"/>
            <w:tcBorders>
              <w:top w:val="nil"/>
              <w:left w:val="nil"/>
              <w:bottom w:val="single" w:sz="4" w:space="0" w:color="auto"/>
              <w:right w:val="nil"/>
            </w:tcBorders>
            <w:shd w:val="clear" w:color="auto" w:fill="auto"/>
            <w:noWrap/>
            <w:vAlign w:val="center"/>
            <w:hideMark/>
          </w:tcPr>
          <w:p w14:paraId="15E139B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-0.166</w:t>
            </w:r>
          </w:p>
        </w:tc>
        <w:tc>
          <w:tcPr>
            <w:tcW w:w="972" w:type="dxa"/>
            <w:tcBorders>
              <w:top w:val="nil"/>
              <w:left w:val="nil"/>
              <w:bottom w:val="single" w:sz="4" w:space="0" w:color="auto"/>
              <w:right w:val="nil"/>
            </w:tcBorders>
            <w:shd w:val="clear" w:color="auto" w:fill="auto"/>
            <w:noWrap/>
            <w:vAlign w:val="center"/>
            <w:hideMark/>
          </w:tcPr>
          <w:p w14:paraId="7C70ED7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0.038</w:t>
            </w:r>
          </w:p>
        </w:tc>
      </w:tr>
      <w:tr w:rsidR="00367AA6" w:rsidRPr="001A3C97" w14:paraId="53F6651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0B734909"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55" w:type="dxa"/>
            <w:tcBorders>
              <w:top w:val="nil"/>
              <w:left w:val="nil"/>
              <w:bottom w:val="single" w:sz="4" w:space="0" w:color="auto"/>
              <w:right w:val="nil"/>
            </w:tcBorders>
            <w:shd w:val="clear" w:color="auto" w:fill="auto"/>
            <w:noWrap/>
            <w:vAlign w:val="center"/>
            <w:hideMark/>
          </w:tcPr>
          <w:p w14:paraId="60C5834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59" w:type="dxa"/>
            <w:tcBorders>
              <w:top w:val="nil"/>
              <w:left w:val="nil"/>
              <w:bottom w:val="single" w:sz="4" w:space="0" w:color="auto"/>
              <w:right w:val="nil"/>
            </w:tcBorders>
            <w:shd w:val="clear" w:color="auto" w:fill="auto"/>
            <w:noWrap/>
            <w:vAlign w:val="center"/>
            <w:hideMark/>
          </w:tcPr>
          <w:p w14:paraId="144A570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1161" w:type="dxa"/>
            <w:tcBorders>
              <w:top w:val="nil"/>
              <w:left w:val="nil"/>
              <w:bottom w:val="single" w:sz="4" w:space="0" w:color="auto"/>
              <w:right w:val="nil"/>
            </w:tcBorders>
            <w:shd w:val="clear" w:color="auto" w:fill="auto"/>
            <w:noWrap/>
            <w:vAlign w:val="center"/>
            <w:hideMark/>
          </w:tcPr>
          <w:p w14:paraId="02F929F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813" w:type="dxa"/>
            <w:tcBorders>
              <w:top w:val="nil"/>
              <w:left w:val="nil"/>
              <w:bottom w:val="single" w:sz="4" w:space="0" w:color="auto"/>
              <w:right w:val="nil"/>
            </w:tcBorders>
            <w:shd w:val="clear" w:color="auto" w:fill="auto"/>
            <w:noWrap/>
            <w:vAlign w:val="center"/>
            <w:hideMark/>
          </w:tcPr>
          <w:p w14:paraId="2BCAD53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-0.318</w:t>
            </w:r>
          </w:p>
        </w:tc>
        <w:tc>
          <w:tcPr>
            <w:tcW w:w="855" w:type="dxa"/>
            <w:tcBorders>
              <w:top w:val="nil"/>
              <w:left w:val="nil"/>
              <w:bottom w:val="single" w:sz="4" w:space="0" w:color="auto"/>
              <w:right w:val="nil"/>
            </w:tcBorders>
            <w:shd w:val="clear" w:color="auto" w:fill="auto"/>
            <w:noWrap/>
            <w:vAlign w:val="center"/>
            <w:hideMark/>
          </w:tcPr>
          <w:p w14:paraId="1F61C66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59" w:type="dxa"/>
            <w:tcBorders>
              <w:top w:val="nil"/>
              <w:left w:val="nil"/>
              <w:bottom w:val="single" w:sz="4" w:space="0" w:color="auto"/>
              <w:right w:val="nil"/>
            </w:tcBorders>
            <w:shd w:val="clear" w:color="auto" w:fill="auto"/>
            <w:noWrap/>
            <w:vAlign w:val="center"/>
            <w:hideMark/>
          </w:tcPr>
          <w:p w14:paraId="0505CCE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65" w:type="dxa"/>
            <w:tcBorders>
              <w:top w:val="nil"/>
              <w:left w:val="nil"/>
              <w:bottom w:val="single" w:sz="4" w:space="0" w:color="auto"/>
              <w:right w:val="nil"/>
            </w:tcBorders>
            <w:shd w:val="clear" w:color="auto" w:fill="auto"/>
            <w:noWrap/>
            <w:vAlign w:val="center"/>
            <w:hideMark/>
          </w:tcPr>
          <w:p w14:paraId="4A920E6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809" w:type="dxa"/>
            <w:tcBorders>
              <w:top w:val="nil"/>
              <w:left w:val="nil"/>
              <w:bottom w:val="single" w:sz="4" w:space="0" w:color="auto"/>
              <w:right w:val="nil"/>
            </w:tcBorders>
            <w:shd w:val="clear" w:color="auto" w:fill="auto"/>
            <w:noWrap/>
            <w:vAlign w:val="center"/>
            <w:hideMark/>
          </w:tcPr>
          <w:p w14:paraId="603EB15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23" w:type="dxa"/>
            <w:tcBorders>
              <w:top w:val="nil"/>
              <w:left w:val="nil"/>
              <w:bottom w:val="single" w:sz="4" w:space="0" w:color="auto"/>
              <w:right w:val="nil"/>
            </w:tcBorders>
            <w:shd w:val="clear" w:color="auto" w:fill="auto"/>
            <w:noWrap/>
            <w:vAlign w:val="center"/>
            <w:hideMark/>
          </w:tcPr>
          <w:p w14:paraId="602684D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845" w:type="dxa"/>
            <w:tcBorders>
              <w:top w:val="nil"/>
              <w:left w:val="nil"/>
              <w:bottom w:val="single" w:sz="4" w:space="0" w:color="auto"/>
              <w:right w:val="nil"/>
            </w:tcBorders>
            <w:shd w:val="clear" w:color="auto" w:fill="auto"/>
            <w:noWrap/>
            <w:vAlign w:val="center"/>
            <w:hideMark/>
          </w:tcPr>
          <w:p w14:paraId="40C205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0.112</w:t>
            </w:r>
          </w:p>
        </w:tc>
        <w:tc>
          <w:tcPr>
            <w:tcW w:w="838" w:type="dxa"/>
            <w:tcBorders>
              <w:top w:val="nil"/>
              <w:left w:val="nil"/>
              <w:bottom w:val="single" w:sz="4" w:space="0" w:color="auto"/>
              <w:right w:val="nil"/>
            </w:tcBorders>
            <w:shd w:val="clear" w:color="auto" w:fill="auto"/>
            <w:noWrap/>
            <w:vAlign w:val="center"/>
            <w:hideMark/>
          </w:tcPr>
          <w:p w14:paraId="6E58814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-0.083</w:t>
            </w:r>
          </w:p>
        </w:tc>
        <w:tc>
          <w:tcPr>
            <w:tcW w:w="855" w:type="dxa"/>
            <w:tcBorders>
              <w:top w:val="nil"/>
              <w:left w:val="nil"/>
              <w:bottom w:val="single" w:sz="4" w:space="0" w:color="auto"/>
              <w:right w:val="nil"/>
            </w:tcBorders>
            <w:shd w:val="clear" w:color="auto" w:fill="auto"/>
            <w:noWrap/>
            <w:vAlign w:val="center"/>
            <w:hideMark/>
          </w:tcPr>
          <w:p w14:paraId="5464022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-0.081</w:t>
            </w:r>
          </w:p>
        </w:tc>
        <w:tc>
          <w:tcPr>
            <w:tcW w:w="855" w:type="dxa"/>
            <w:tcBorders>
              <w:top w:val="nil"/>
              <w:left w:val="nil"/>
              <w:bottom w:val="single" w:sz="4" w:space="0" w:color="auto"/>
              <w:right w:val="nil"/>
            </w:tcBorders>
            <w:shd w:val="clear" w:color="auto" w:fill="auto"/>
            <w:noWrap/>
            <w:vAlign w:val="center"/>
            <w:hideMark/>
          </w:tcPr>
          <w:p w14:paraId="1BB3036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3D968EF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r>
      <w:tr w:rsidR="00367AA6" w:rsidRPr="001A3C97" w14:paraId="0BB0F3FB" w14:textId="77777777" w:rsidTr="00367AA6">
        <w:trPr>
          <w:trHeight w:val="321"/>
        </w:trPr>
        <w:tc>
          <w:tcPr>
            <w:tcW w:w="1090" w:type="dxa"/>
            <w:tcBorders>
              <w:top w:val="nil"/>
              <w:left w:val="nil"/>
              <w:bottom w:val="nil"/>
              <w:right w:val="nil"/>
            </w:tcBorders>
            <w:shd w:val="clear" w:color="auto" w:fill="auto"/>
            <w:noWrap/>
            <w:vAlign w:val="center"/>
            <w:hideMark/>
          </w:tcPr>
          <w:p w14:paraId="2E908C94"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855" w:type="dxa"/>
            <w:tcBorders>
              <w:top w:val="nil"/>
              <w:left w:val="nil"/>
              <w:bottom w:val="nil"/>
              <w:right w:val="nil"/>
            </w:tcBorders>
            <w:shd w:val="clear" w:color="auto" w:fill="auto"/>
            <w:noWrap/>
            <w:vAlign w:val="center"/>
            <w:hideMark/>
          </w:tcPr>
          <w:p w14:paraId="7A6DDB3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-0.275</w:t>
            </w:r>
          </w:p>
        </w:tc>
        <w:tc>
          <w:tcPr>
            <w:tcW w:w="759" w:type="dxa"/>
            <w:tcBorders>
              <w:top w:val="nil"/>
              <w:left w:val="nil"/>
              <w:bottom w:val="nil"/>
              <w:right w:val="nil"/>
            </w:tcBorders>
            <w:shd w:val="clear" w:color="auto" w:fill="auto"/>
            <w:noWrap/>
            <w:vAlign w:val="center"/>
            <w:hideMark/>
          </w:tcPr>
          <w:p w14:paraId="637F91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-0.628</w:t>
            </w:r>
          </w:p>
        </w:tc>
        <w:tc>
          <w:tcPr>
            <w:tcW w:w="1161" w:type="dxa"/>
            <w:tcBorders>
              <w:top w:val="nil"/>
              <w:left w:val="nil"/>
              <w:bottom w:val="nil"/>
              <w:right w:val="nil"/>
            </w:tcBorders>
            <w:shd w:val="clear" w:color="auto" w:fill="auto"/>
            <w:noWrap/>
            <w:vAlign w:val="center"/>
            <w:hideMark/>
          </w:tcPr>
          <w:p w14:paraId="2FFC5CF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1.092</w:t>
            </w:r>
          </w:p>
        </w:tc>
        <w:tc>
          <w:tcPr>
            <w:tcW w:w="813" w:type="dxa"/>
            <w:tcBorders>
              <w:top w:val="nil"/>
              <w:left w:val="nil"/>
              <w:bottom w:val="nil"/>
              <w:right w:val="nil"/>
            </w:tcBorders>
            <w:shd w:val="clear" w:color="auto" w:fill="auto"/>
            <w:noWrap/>
            <w:vAlign w:val="center"/>
            <w:hideMark/>
          </w:tcPr>
          <w:p w14:paraId="7F876EA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-0.578</w:t>
            </w:r>
          </w:p>
        </w:tc>
        <w:tc>
          <w:tcPr>
            <w:tcW w:w="855" w:type="dxa"/>
            <w:tcBorders>
              <w:top w:val="nil"/>
              <w:left w:val="nil"/>
              <w:bottom w:val="nil"/>
              <w:right w:val="nil"/>
            </w:tcBorders>
            <w:shd w:val="clear" w:color="auto" w:fill="auto"/>
            <w:noWrap/>
            <w:vAlign w:val="center"/>
            <w:hideMark/>
          </w:tcPr>
          <w:p w14:paraId="09AD17B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5072DA7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865" w:type="dxa"/>
            <w:tcBorders>
              <w:top w:val="nil"/>
              <w:left w:val="nil"/>
              <w:bottom w:val="nil"/>
              <w:right w:val="nil"/>
            </w:tcBorders>
            <w:shd w:val="clear" w:color="auto" w:fill="auto"/>
            <w:noWrap/>
            <w:vAlign w:val="center"/>
            <w:hideMark/>
          </w:tcPr>
          <w:p w14:paraId="6133AFB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09" w:type="dxa"/>
            <w:tcBorders>
              <w:top w:val="nil"/>
              <w:left w:val="nil"/>
              <w:bottom w:val="nil"/>
              <w:right w:val="nil"/>
            </w:tcBorders>
            <w:shd w:val="clear" w:color="auto" w:fill="auto"/>
            <w:noWrap/>
            <w:vAlign w:val="center"/>
            <w:hideMark/>
          </w:tcPr>
          <w:p w14:paraId="16E7F67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23" w:type="dxa"/>
            <w:tcBorders>
              <w:top w:val="nil"/>
              <w:left w:val="nil"/>
              <w:bottom w:val="nil"/>
              <w:right w:val="nil"/>
            </w:tcBorders>
            <w:shd w:val="clear" w:color="auto" w:fill="auto"/>
            <w:noWrap/>
            <w:vAlign w:val="center"/>
            <w:hideMark/>
          </w:tcPr>
          <w:p w14:paraId="5BE5F80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45" w:type="dxa"/>
            <w:tcBorders>
              <w:top w:val="nil"/>
              <w:left w:val="nil"/>
              <w:bottom w:val="nil"/>
              <w:right w:val="nil"/>
            </w:tcBorders>
            <w:shd w:val="clear" w:color="auto" w:fill="auto"/>
            <w:noWrap/>
            <w:vAlign w:val="center"/>
            <w:hideMark/>
          </w:tcPr>
          <w:p w14:paraId="206A3B5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0.269</w:t>
            </w:r>
          </w:p>
        </w:tc>
        <w:tc>
          <w:tcPr>
            <w:tcW w:w="838" w:type="dxa"/>
            <w:tcBorders>
              <w:top w:val="nil"/>
              <w:left w:val="nil"/>
              <w:bottom w:val="nil"/>
              <w:right w:val="nil"/>
            </w:tcBorders>
            <w:shd w:val="clear" w:color="auto" w:fill="auto"/>
            <w:noWrap/>
            <w:vAlign w:val="center"/>
            <w:hideMark/>
          </w:tcPr>
          <w:p w14:paraId="2672E43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-0.555</w:t>
            </w:r>
          </w:p>
        </w:tc>
        <w:tc>
          <w:tcPr>
            <w:tcW w:w="855" w:type="dxa"/>
            <w:tcBorders>
              <w:top w:val="nil"/>
              <w:left w:val="nil"/>
              <w:bottom w:val="nil"/>
              <w:right w:val="nil"/>
            </w:tcBorders>
            <w:shd w:val="clear" w:color="auto" w:fill="auto"/>
            <w:noWrap/>
            <w:vAlign w:val="center"/>
            <w:hideMark/>
          </w:tcPr>
          <w:p w14:paraId="20AA4F5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-0.274</w:t>
            </w:r>
          </w:p>
        </w:tc>
        <w:tc>
          <w:tcPr>
            <w:tcW w:w="855" w:type="dxa"/>
            <w:tcBorders>
              <w:top w:val="nil"/>
              <w:left w:val="nil"/>
              <w:bottom w:val="nil"/>
              <w:right w:val="nil"/>
            </w:tcBorders>
            <w:shd w:val="clear" w:color="auto" w:fill="auto"/>
            <w:noWrap/>
            <w:vAlign w:val="center"/>
            <w:hideMark/>
          </w:tcPr>
          <w:p w14:paraId="40B1FD3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972" w:type="dxa"/>
            <w:tcBorders>
              <w:top w:val="nil"/>
              <w:left w:val="nil"/>
              <w:bottom w:val="nil"/>
              <w:right w:val="nil"/>
            </w:tcBorders>
            <w:shd w:val="clear" w:color="auto" w:fill="auto"/>
            <w:noWrap/>
            <w:vAlign w:val="center"/>
            <w:hideMark/>
          </w:tcPr>
          <w:p w14:paraId="074C0D9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0.175</w:t>
            </w:r>
          </w:p>
        </w:tc>
      </w:tr>
      <w:tr w:rsidR="00367AA6" w:rsidRPr="001A3C97" w14:paraId="6CC9C7EE" w14:textId="77777777" w:rsidTr="00367AA6">
        <w:trPr>
          <w:trHeight w:val="321"/>
        </w:trPr>
        <w:tc>
          <w:tcPr>
            <w:tcW w:w="1090" w:type="dxa"/>
            <w:tcBorders>
              <w:top w:val="nil"/>
              <w:left w:val="nil"/>
              <w:bottom w:val="nil"/>
              <w:right w:val="nil"/>
            </w:tcBorders>
            <w:shd w:val="clear" w:color="auto" w:fill="auto"/>
            <w:noWrap/>
            <w:vAlign w:val="center"/>
            <w:hideMark/>
          </w:tcPr>
          <w:p w14:paraId="1E8C8D2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855" w:type="dxa"/>
            <w:tcBorders>
              <w:top w:val="nil"/>
              <w:left w:val="nil"/>
              <w:bottom w:val="nil"/>
              <w:right w:val="nil"/>
            </w:tcBorders>
            <w:shd w:val="clear" w:color="auto" w:fill="auto"/>
            <w:noWrap/>
            <w:vAlign w:val="center"/>
            <w:hideMark/>
          </w:tcPr>
          <w:p w14:paraId="1110922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43C47CD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-2.624</w:t>
            </w:r>
          </w:p>
        </w:tc>
        <w:tc>
          <w:tcPr>
            <w:tcW w:w="1161" w:type="dxa"/>
            <w:tcBorders>
              <w:top w:val="nil"/>
              <w:left w:val="nil"/>
              <w:bottom w:val="nil"/>
              <w:right w:val="nil"/>
            </w:tcBorders>
            <w:shd w:val="clear" w:color="auto" w:fill="auto"/>
            <w:noWrap/>
            <w:vAlign w:val="center"/>
            <w:hideMark/>
          </w:tcPr>
          <w:p w14:paraId="63F75D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-0.958</w:t>
            </w:r>
          </w:p>
        </w:tc>
        <w:tc>
          <w:tcPr>
            <w:tcW w:w="813" w:type="dxa"/>
            <w:tcBorders>
              <w:top w:val="nil"/>
              <w:left w:val="nil"/>
              <w:bottom w:val="nil"/>
              <w:right w:val="nil"/>
            </w:tcBorders>
            <w:shd w:val="clear" w:color="auto" w:fill="auto"/>
            <w:noWrap/>
            <w:vAlign w:val="center"/>
            <w:hideMark/>
          </w:tcPr>
          <w:p w14:paraId="23CB570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-0.348</w:t>
            </w:r>
          </w:p>
        </w:tc>
        <w:tc>
          <w:tcPr>
            <w:tcW w:w="855" w:type="dxa"/>
            <w:tcBorders>
              <w:top w:val="nil"/>
              <w:left w:val="nil"/>
              <w:bottom w:val="nil"/>
              <w:right w:val="nil"/>
            </w:tcBorders>
            <w:shd w:val="clear" w:color="auto" w:fill="auto"/>
            <w:noWrap/>
            <w:vAlign w:val="center"/>
            <w:hideMark/>
          </w:tcPr>
          <w:p w14:paraId="4AD5E18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0A3B122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865" w:type="dxa"/>
            <w:tcBorders>
              <w:top w:val="nil"/>
              <w:left w:val="nil"/>
              <w:bottom w:val="nil"/>
              <w:right w:val="nil"/>
            </w:tcBorders>
            <w:shd w:val="clear" w:color="auto" w:fill="auto"/>
            <w:noWrap/>
            <w:vAlign w:val="center"/>
            <w:hideMark/>
          </w:tcPr>
          <w:p w14:paraId="1733340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809" w:type="dxa"/>
            <w:tcBorders>
              <w:top w:val="nil"/>
              <w:left w:val="nil"/>
              <w:bottom w:val="nil"/>
              <w:right w:val="nil"/>
            </w:tcBorders>
            <w:shd w:val="clear" w:color="auto" w:fill="auto"/>
            <w:noWrap/>
            <w:vAlign w:val="center"/>
            <w:hideMark/>
          </w:tcPr>
          <w:p w14:paraId="2260120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823" w:type="dxa"/>
            <w:tcBorders>
              <w:top w:val="nil"/>
              <w:left w:val="nil"/>
              <w:bottom w:val="nil"/>
              <w:right w:val="nil"/>
            </w:tcBorders>
            <w:shd w:val="clear" w:color="auto" w:fill="auto"/>
            <w:noWrap/>
            <w:vAlign w:val="center"/>
            <w:hideMark/>
          </w:tcPr>
          <w:p w14:paraId="5A9FE7A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845" w:type="dxa"/>
            <w:tcBorders>
              <w:top w:val="nil"/>
              <w:left w:val="nil"/>
              <w:bottom w:val="nil"/>
              <w:right w:val="nil"/>
            </w:tcBorders>
            <w:shd w:val="clear" w:color="auto" w:fill="auto"/>
            <w:noWrap/>
            <w:vAlign w:val="center"/>
            <w:hideMark/>
          </w:tcPr>
          <w:p w14:paraId="43863D4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0.952</w:t>
            </w:r>
          </w:p>
        </w:tc>
        <w:tc>
          <w:tcPr>
            <w:tcW w:w="838" w:type="dxa"/>
            <w:tcBorders>
              <w:top w:val="nil"/>
              <w:left w:val="nil"/>
              <w:bottom w:val="nil"/>
              <w:right w:val="nil"/>
            </w:tcBorders>
            <w:shd w:val="clear" w:color="auto" w:fill="auto"/>
            <w:noWrap/>
            <w:vAlign w:val="center"/>
            <w:hideMark/>
          </w:tcPr>
          <w:p w14:paraId="0FEA415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-0.455</w:t>
            </w:r>
          </w:p>
        </w:tc>
        <w:tc>
          <w:tcPr>
            <w:tcW w:w="855" w:type="dxa"/>
            <w:tcBorders>
              <w:top w:val="nil"/>
              <w:left w:val="nil"/>
              <w:bottom w:val="nil"/>
              <w:right w:val="nil"/>
            </w:tcBorders>
            <w:shd w:val="clear" w:color="auto" w:fill="auto"/>
            <w:noWrap/>
            <w:vAlign w:val="center"/>
            <w:hideMark/>
          </w:tcPr>
          <w:p w14:paraId="28DA3B7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5728244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-0.228</w:t>
            </w:r>
          </w:p>
        </w:tc>
        <w:tc>
          <w:tcPr>
            <w:tcW w:w="972" w:type="dxa"/>
            <w:tcBorders>
              <w:top w:val="nil"/>
              <w:left w:val="nil"/>
              <w:bottom w:val="nil"/>
              <w:right w:val="nil"/>
            </w:tcBorders>
            <w:shd w:val="clear" w:color="auto" w:fill="auto"/>
            <w:noWrap/>
            <w:vAlign w:val="center"/>
            <w:hideMark/>
          </w:tcPr>
          <w:p w14:paraId="3A04FF7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r>
      <w:tr w:rsidR="00367AA6" w:rsidRPr="001A3C97" w14:paraId="2D2F8268" w14:textId="77777777" w:rsidTr="00367AA6">
        <w:trPr>
          <w:trHeight w:val="321"/>
        </w:trPr>
        <w:tc>
          <w:tcPr>
            <w:tcW w:w="1090" w:type="dxa"/>
            <w:tcBorders>
              <w:top w:val="nil"/>
              <w:left w:val="nil"/>
              <w:bottom w:val="nil"/>
              <w:right w:val="nil"/>
            </w:tcBorders>
            <w:shd w:val="clear" w:color="auto" w:fill="auto"/>
            <w:noWrap/>
            <w:vAlign w:val="center"/>
            <w:hideMark/>
          </w:tcPr>
          <w:p w14:paraId="1407E2C9"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855" w:type="dxa"/>
            <w:tcBorders>
              <w:top w:val="nil"/>
              <w:left w:val="nil"/>
              <w:bottom w:val="nil"/>
              <w:right w:val="nil"/>
            </w:tcBorders>
            <w:shd w:val="clear" w:color="auto" w:fill="auto"/>
            <w:noWrap/>
            <w:vAlign w:val="center"/>
            <w:hideMark/>
          </w:tcPr>
          <w:p w14:paraId="0D93ED1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759" w:type="dxa"/>
            <w:tcBorders>
              <w:top w:val="nil"/>
              <w:left w:val="nil"/>
              <w:bottom w:val="nil"/>
              <w:right w:val="nil"/>
            </w:tcBorders>
            <w:shd w:val="clear" w:color="auto" w:fill="auto"/>
            <w:noWrap/>
            <w:vAlign w:val="center"/>
            <w:hideMark/>
          </w:tcPr>
          <w:p w14:paraId="7EFB94C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1.164</w:t>
            </w:r>
          </w:p>
        </w:tc>
        <w:tc>
          <w:tcPr>
            <w:tcW w:w="1161" w:type="dxa"/>
            <w:tcBorders>
              <w:top w:val="nil"/>
              <w:left w:val="nil"/>
              <w:bottom w:val="nil"/>
              <w:right w:val="nil"/>
            </w:tcBorders>
            <w:shd w:val="clear" w:color="auto" w:fill="auto"/>
            <w:noWrap/>
            <w:vAlign w:val="center"/>
            <w:hideMark/>
          </w:tcPr>
          <w:p w14:paraId="14874EB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0.692</w:t>
            </w:r>
          </w:p>
        </w:tc>
        <w:tc>
          <w:tcPr>
            <w:tcW w:w="813" w:type="dxa"/>
            <w:tcBorders>
              <w:top w:val="nil"/>
              <w:left w:val="nil"/>
              <w:bottom w:val="nil"/>
              <w:right w:val="nil"/>
            </w:tcBorders>
            <w:shd w:val="clear" w:color="auto" w:fill="auto"/>
            <w:noWrap/>
            <w:vAlign w:val="center"/>
            <w:hideMark/>
          </w:tcPr>
          <w:p w14:paraId="25E393C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-0.818</w:t>
            </w:r>
          </w:p>
        </w:tc>
        <w:tc>
          <w:tcPr>
            <w:tcW w:w="855" w:type="dxa"/>
            <w:tcBorders>
              <w:top w:val="nil"/>
              <w:left w:val="nil"/>
              <w:bottom w:val="nil"/>
              <w:right w:val="nil"/>
            </w:tcBorders>
            <w:shd w:val="clear" w:color="auto" w:fill="auto"/>
            <w:noWrap/>
            <w:vAlign w:val="center"/>
            <w:hideMark/>
          </w:tcPr>
          <w:p w14:paraId="26A9163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3FC5ABB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865" w:type="dxa"/>
            <w:tcBorders>
              <w:top w:val="nil"/>
              <w:left w:val="nil"/>
              <w:bottom w:val="nil"/>
              <w:right w:val="nil"/>
            </w:tcBorders>
            <w:shd w:val="clear" w:color="auto" w:fill="auto"/>
            <w:noWrap/>
            <w:vAlign w:val="center"/>
            <w:hideMark/>
          </w:tcPr>
          <w:p w14:paraId="1D59A21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09" w:type="dxa"/>
            <w:tcBorders>
              <w:top w:val="nil"/>
              <w:left w:val="nil"/>
              <w:bottom w:val="nil"/>
              <w:right w:val="nil"/>
            </w:tcBorders>
            <w:shd w:val="clear" w:color="auto" w:fill="auto"/>
            <w:noWrap/>
            <w:vAlign w:val="center"/>
            <w:hideMark/>
          </w:tcPr>
          <w:p w14:paraId="12AC03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C1219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45" w:type="dxa"/>
            <w:tcBorders>
              <w:top w:val="nil"/>
              <w:left w:val="nil"/>
              <w:bottom w:val="nil"/>
              <w:right w:val="nil"/>
            </w:tcBorders>
            <w:shd w:val="clear" w:color="auto" w:fill="auto"/>
            <w:noWrap/>
            <w:vAlign w:val="center"/>
            <w:hideMark/>
          </w:tcPr>
          <w:p w14:paraId="0D6C5AA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0.100</w:t>
            </w:r>
          </w:p>
        </w:tc>
        <w:tc>
          <w:tcPr>
            <w:tcW w:w="838" w:type="dxa"/>
            <w:tcBorders>
              <w:top w:val="nil"/>
              <w:left w:val="nil"/>
              <w:bottom w:val="nil"/>
              <w:right w:val="nil"/>
            </w:tcBorders>
            <w:shd w:val="clear" w:color="auto" w:fill="auto"/>
            <w:noWrap/>
            <w:vAlign w:val="center"/>
            <w:hideMark/>
          </w:tcPr>
          <w:p w14:paraId="10DE4CF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-0.106</w:t>
            </w:r>
          </w:p>
        </w:tc>
        <w:tc>
          <w:tcPr>
            <w:tcW w:w="855" w:type="dxa"/>
            <w:tcBorders>
              <w:top w:val="nil"/>
              <w:left w:val="nil"/>
              <w:bottom w:val="nil"/>
              <w:right w:val="nil"/>
            </w:tcBorders>
            <w:shd w:val="clear" w:color="auto" w:fill="auto"/>
            <w:noWrap/>
            <w:vAlign w:val="center"/>
            <w:hideMark/>
          </w:tcPr>
          <w:p w14:paraId="3B3BCEE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-0.202</w:t>
            </w:r>
          </w:p>
        </w:tc>
        <w:tc>
          <w:tcPr>
            <w:tcW w:w="855" w:type="dxa"/>
            <w:tcBorders>
              <w:top w:val="nil"/>
              <w:left w:val="nil"/>
              <w:bottom w:val="nil"/>
              <w:right w:val="nil"/>
            </w:tcBorders>
            <w:shd w:val="clear" w:color="auto" w:fill="auto"/>
            <w:noWrap/>
            <w:vAlign w:val="center"/>
            <w:hideMark/>
          </w:tcPr>
          <w:p w14:paraId="007DB46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972" w:type="dxa"/>
            <w:tcBorders>
              <w:top w:val="nil"/>
              <w:left w:val="nil"/>
              <w:bottom w:val="nil"/>
              <w:right w:val="nil"/>
            </w:tcBorders>
            <w:shd w:val="clear" w:color="auto" w:fill="auto"/>
            <w:noWrap/>
            <w:vAlign w:val="center"/>
            <w:hideMark/>
          </w:tcPr>
          <w:p w14:paraId="717EEBF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0.126</w:t>
            </w:r>
          </w:p>
        </w:tc>
      </w:tr>
      <w:tr w:rsidR="00367AA6" w:rsidRPr="001A3C97" w14:paraId="03F3D5D8"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2AA91C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855" w:type="dxa"/>
            <w:tcBorders>
              <w:top w:val="nil"/>
              <w:left w:val="nil"/>
              <w:bottom w:val="single" w:sz="4" w:space="0" w:color="auto"/>
              <w:right w:val="nil"/>
            </w:tcBorders>
            <w:shd w:val="clear" w:color="auto" w:fill="auto"/>
            <w:noWrap/>
            <w:vAlign w:val="center"/>
            <w:hideMark/>
          </w:tcPr>
          <w:p w14:paraId="34A7F38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-0.301</w:t>
            </w:r>
          </w:p>
        </w:tc>
        <w:tc>
          <w:tcPr>
            <w:tcW w:w="759" w:type="dxa"/>
            <w:tcBorders>
              <w:top w:val="nil"/>
              <w:left w:val="nil"/>
              <w:bottom w:val="single" w:sz="4" w:space="0" w:color="auto"/>
              <w:right w:val="nil"/>
            </w:tcBorders>
            <w:shd w:val="clear" w:color="auto" w:fill="auto"/>
            <w:noWrap/>
            <w:vAlign w:val="center"/>
            <w:hideMark/>
          </w:tcPr>
          <w:p w14:paraId="2A37947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1.612</w:t>
            </w:r>
          </w:p>
        </w:tc>
        <w:tc>
          <w:tcPr>
            <w:tcW w:w="1161" w:type="dxa"/>
            <w:tcBorders>
              <w:top w:val="nil"/>
              <w:left w:val="nil"/>
              <w:bottom w:val="single" w:sz="4" w:space="0" w:color="auto"/>
              <w:right w:val="nil"/>
            </w:tcBorders>
            <w:shd w:val="clear" w:color="auto" w:fill="auto"/>
            <w:noWrap/>
            <w:vAlign w:val="center"/>
            <w:hideMark/>
          </w:tcPr>
          <w:p w14:paraId="3148233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0.292</w:t>
            </w:r>
          </w:p>
        </w:tc>
        <w:tc>
          <w:tcPr>
            <w:tcW w:w="813" w:type="dxa"/>
            <w:tcBorders>
              <w:top w:val="nil"/>
              <w:left w:val="nil"/>
              <w:bottom w:val="single" w:sz="4" w:space="0" w:color="auto"/>
              <w:right w:val="nil"/>
            </w:tcBorders>
            <w:shd w:val="clear" w:color="auto" w:fill="auto"/>
            <w:noWrap/>
            <w:vAlign w:val="center"/>
            <w:hideMark/>
          </w:tcPr>
          <w:p w14:paraId="377C3B2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0.115</w:t>
            </w:r>
          </w:p>
        </w:tc>
        <w:tc>
          <w:tcPr>
            <w:tcW w:w="855" w:type="dxa"/>
            <w:tcBorders>
              <w:top w:val="nil"/>
              <w:left w:val="nil"/>
              <w:bottom w:val="single" w:sz="4" w:space="0" w:color="auto"/>
              <w:right w:val="nil"/>
            </w:tcBorders>
            <w:shd w:val="clear" w:color="auto" w:fill="auto"/>
            <w:noWrap/>
            <w:vAlign w:val="center"/>
            <w:hideMark/>
          </w:tcPr>
          <w:p w14:paraId="33F6A4F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0.102</w:t>
            </w:r>
          </w:p>
        </w:tc>
        <w:tc>
          <w:tcPr>
            <w:tcW w:w="759" w:type="dxa"/>
            <w:tcBorders>
              <w:top w:val="nil"/>
              <w:left w:val="nil"/>
              <w:bottom w:val="single" w:sz="4" w:space="0" w:color="auto"/>
              <w:right w:val="nil"/>
            </w:tcBorders>
            <w:shd w:val="clear" w:color="auto" w:fill="auto"/>
            <w:noWrap/>
            <w:vAlign w:val="center"/>
            <w:hideMark/>
          </w:tcPr>
          <w:p w14:paraId="182317A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865" w:type="dxa"/>
            <w:tcBorders>
              <w:top w:val="nil"/>
              <w:left w:val="nil"/>
              <w:bottom w:val="single" w:sz="4" w:space="0" w:color="auto"/>
              <w:right w:val="nil"/>
            </w:tcBorders>
            <w:shd w:val="clear" w:color="auto" w:fill="auto"/>
            <w:noWrap/>
            <w:vAlign w:val="center"/>
            <w:hideMark/>
          </w:tcPr>
          <w:p w14:paraId="154F5AE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09" w:type="dxa"/>
            <w:tcBorders>
              <w:top w:val="nil"/>
              <w:left w:val="nil"/>
              <w:bottom w:val="single" w:sz="4" w:space="0" w:color="auto"/>
              <w:right w:val="nil"/>
            </w:tcBorders>
            <w:shd w:val="clear" w:color="auto" w:fill="auto"/>
            <w:noWrap/>
            <w:vAlign w:val="center"/>
            <w:hideMark/>
          </w:tcPr>
          <w:p w14:paraId="205F25B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823" w:type="dxa"/>
            <w:tcBorders>
              <w:top w:val="nil"/>
              <w:left w:val="nil"/>
              <w:bottom w:val="single" w:sz="4" w:space="0" w:color="auto"/>
              <w:right w:val="nil"/>
            </w:tcBorders>
            <w:shd w:val="clear" w:color="auto" w:fill="auto"/>
            <w:noWrap/>
            <w:vAlign w:val="center"/>
            <w:hideMark/>
          </w:tcPr>
          <w:p w14:paraId="7D36902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45" w:type="dxa"/>
            <w:tcBorders>
              <w:top w:val="nil"/>
              <w:left w:val="nil"/>
              <w:bottom w:val="single" w:sz="4" w:space="0" w:color="auto"/>
              <w:right w:val="nil"/>
            </w:tcBorders>
            <w:shd w:val="clear" w:color="auto" w:fill="auto"/>
            <w:noWrap/>
            <w:vAlign w:val="center"/>
            <w:hideMark/>
          </w:tcPr>
          <w:p w14:paraId="31443A1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0.142</w:t>
            </w:r>
          </w:p>
        </w:tc>
        <w:tc>
          <w:tcPr>
            <w:tcW w:w="838" w:type="dxa"/>
            <w:tcBorders>
              <w:top w:val="nil"/>
              <w:left w:val="nil"/>
              <w:bottom w:val="single" w:sz="4" w:space="0" w:color="auto"/>
              <w:right w:val="nil"/>
            </w:tcBorders>
            <w:shd w:val="clear" w:color="auto" w:fill="auto"/>
            <w:noWrap/>
            <w:vAlign w:val="center"/>
            <w:hideMark/>
          </w:tcPr>
          <w:p w14:paraId="2175B18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-0.109</w:t>
            </w:r>
          </w:p>
        </w:tc>
        <w:tc>
          <w:tcPr>
            <w:tcW w:w="855" w:type="dxa"/>
            <w:tcBorders>
              <w:top w:val="nil"/>
              <w:left w:val="nil"/>
              <w:bottom w:val="single" w:sz="4" w:space="0" w:color="auto"/>
              <w:right w:val="nil"/>
            </w:tcBorders>
            <w:shd w:val="clear" w:color="auto" w:fill="auto"/>
            <w:noWrap/>
            <w:vAlign w:val="center"/>
            <w:hideMark/>
          </w:tcPr>
          <w:p w14:paraId="3B27E60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-0.173</w:t>
            </w:r>
          </w:p>
        </w:tc>
        <w:tc>
          <w:tcPr>
            <w:tcW w:w="855" w:type="dxa"/>
            <w:tcBorders>
              <w:top w:val="nil"/>
              <w:left w:val="nil"/>
              <w:bottom w:val="single" w:sz="4" w:space="0" w:color="auto"/>
              <w:right w:val="nil"/>
            </w:tcBorders>
            <w:shd w:val="clear" w:color="auto" w:fill="auto"/>
            <w:noWrap/>
            <w:vAlign w:val="center"/>
            <w:hideMark/>
          </w:tcPr>
          <w:p w14:paraId="04B0628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972" w:type="dxa"/>
            <w:tcBorders>
              <w:top w:val="nil"/>
              <w:left w:val="nil"/>
              <w:bottom w:val="single" w:sz="4" w:space="0" w:color="auto"/>
              <w:right w:val="nil"/>
            </w:tcBorders>
            <w:shd w:val="clear" w:color="auto" w:fill="auto"/>
            <w:noWrap/>
            <w:vAlign w:val="center"/>
            <w:hideMark/>
          </w:tcPr>
          <w:p w14:paraId="7DC184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r>
      <w:tr w:rsidR="00367AA6" w:rsidRPr="001A3C97" w14:paraId="385BA1A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C5F8155"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855" w:type="dxa"/>
            <w:tcBorders>
              <w:top w:val="nil"/>
              <w:left w:val="nil"/>
              <w:bottom w:val="single" w:sz="4" w:space="0" w:color="auto"/>
              <w:right w:val="nil"/>
            </w:tcBorders>
            <w:shd w:val="clear" w:color="auto" w:fill="auto"/>
            <w:noWrap/>
            <w:vAlign w:val="center"/>
            <w:hideMark/>
          </w:tcPr>
          <w:p w14:paraId="36F166C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59" w:type="dxa"/>
            <w:tcBorders>
              <w:top w:val="nil"/>
              <w:left w:val="nil"/>
              <w:bottom w:val="single" w:sz="4" w:space="0" w:color="auto"/>
              <w:right w:val="nil"/>
            </w:tcBorders>
            <w:shd w:val="clear" w:color="auto" w:fill="auto"/>
            <w:noWrap/>
            <w:vAlign w:val="center"/>
            <w:hideMark/>
          </w:tcPr>
          <w:p w14:paraId="65FFE1E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1161" w:type="dxa"/>
            <w:tcBorders>
              <w:top w:val="nil"/>
              <w:left w:val="nil"/>
              <w:bottom w:val="single" w:sz="4" w:space="0" w:color="auto"/>
              <w:right w:val="nil"/>
            </w:tcBorders>
            <w:shd w:val="clear" w:color="auto" w:fill="auto"/>
            <w:noWrap/>
            <w:vAlign w:val="center"/>
            <w:hideMark/>
          </w:tcPr>
          <w:p w14:paraId="2489B14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13" w:type="dxa"/>
            <w:tcBorders>
              <w:top w:val="nil"/>
              <w:left w:val="nil"/>
              <w:bottom w:val="single" w:sz="4" w:space="0" w:color="auto"/>
              <w:right w:val="nil"/>
            </w:tcBorders>
            <w:shd w:val="clear" w:color="auto" w:fill="auto"/>
            <w:noWrap/>
            <w:vAlign w:val="center"/>
            <w:hideMark/>
          </w:tcPr>
          <w:p w14:paraId="51620B1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-0.329</w:t>
            </w:r>
          </w:p>
        </w:tc>
        <w:tc>
          <w:tcPr>
            <w:tcW w:w="855" w:type="dxa"/>
            <w:tcBorders>
              <w:top w:val="nil"/>
              <w:left w:val="nil"/>
              <w:bottom w:val="single" w:sz="4" w:space="0" w:color="auto"/>
              <w:right w:val="nil"/>
            </w:tcBorders>
            <w:shd w:val="clear" w:color="auto" w:fill="auto"/>
            <w:noWrap/>
            <w:vAlign w:val="center"/>
            <w:hideMark/>
          </w:tcPr>
          <w:p w14:paraId="395145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-0.043</w:t>
            </w:r>
          </w:p>
        </w:tc>
        <w:tc>
          <w:tcPr>
            <w:tcW w:w="759" w:type="dxa"/>
            <w:tcBorders>
              <w:top w:val="nil"/>
              <w:left w:val="nil"/>
              <w:bottom w:val="single" w:sz="4" w:space="0" w:color="auto"/>
              <w:right w:val="nil"/>
            </w:tcBorders>
            <w:shd w:val="clear" w:color="auto" w:fill="auto"/>
            <w:noWrap/>
            <w:vAlign w:val="center"/>
            <w:hideMark/>
          </w:tcPr>
          <w:p w14:paraId="7DD3FF8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nil"/>
              <w:left w:val="nil"/>
              <w:bottom w:val="single" w:sz="4" w:space="0" w:color="auto"/>
              <w:right w:val="nil"/>
            </w:tcBorders>
            <w:shd w:val="clear" w:color="auto" w:fill="auto"/>
            <w:noWrap/>
            <w:vAlign w:val="center"/>
            <w:hideMark/>
          </w:tcPr>
          <w:p w14:paraId="48FEFA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0.045</w:t>
            </w:r>
          </w:p>
        </w:tc>
        <w:tc>
          <w:tcPr>
            <w:tcW w:w="809" w:type="dxa"/>
            <w:tcBorders>
              <w:top w:val="nil"/>
              <w:left w:val="nil"/>
              <w:bottom w:val="single" w:sz="4" w:space="0" w:color="auto"/>
              <w:right w:val="nil"/>
            </w:tcBorders>
            <w:shd w:val="clear" w:color="auto" w:fill="auto"/>
            <w:noWrap/>
            <w:vAlign w:val="center"/>
            <w:hideMark/>
          </w:tcPr>
          <w:p w14:paraId="78DC97C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823" w:type="dxa"/>
            <w:tcBorders>
              <w:top w:val="nil"/>
              <w:left w:val="nil"/>
              <w:bottom w:val="single" w:sz="4" w:space="0" w:color="auto"/>
              <w:right w:val="nil"/>
            </w:tcBorders>
            <w:shd w:val="clear" w:color="auto" w:fill="auto"/>
            <w:noWrap/>
            <w:vAlign w:val="center"/>
            <w:hideMark/>
          </w:tcPr>
          <w:p w14:paraId="41B8801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45" w:type="dxa"/>
            <w:tcBorders>
              <w:top w:val="nil"/>
              <w:left w:val="nil"/>
              <w:bottom w:val="single" w:sz="4" w:space="0" w:color="auto"/>
              <w:right w:val="nil"/>
            </w:tcBorders>
            <w:shd w:val="clear" w:color="auto" w:fill="auto"/>
            <w:noWrap/>
            <w:vAlign w:val="center"/>
            <w:hideMark/>
          </w:tcPr>
          <w:p w14:paraId="5E17E76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38" w:type="dxa"/>
            <w:tcBorders>
              <w:top w:val="nil"/>
              <w:left w:val="nil"/>
              <w:bottom w:val="single" w:sz="4" w:space="0" w:color="auto"/>
              <w:right w:val="nil"/>
            </w:tcBorders>
            <w:shd w:val="clear" w:color="auto" w:fill="auto"/>
            <w:noWrap/>
            <w:vAlign w:val="center"/>
            <w:hideMark/>
          </w:tcPr>
          <w:p w14:paraId="561602F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-0.157</w:t>
            </w:r>
          </w:p>
        </w:tc>
        <w:tc>
          <w:tcPr>
            <w:tcW w:w="855" w:type="dxa"/>
            <w:tcBorders>
              <w:top w:val="nil"/>
              <w:left w:val="nil"/>
              <w:bottom w:val="single" w:sz="4" w:space="0" w:color="auto"/>
              <w:right w:val="nil"/>
            </w:tcBorders>
            <w:shd w:val="clear" w:color="auto" w:fill="auto"/>
            <w:noWrap/>
            <w:vAlign w:val="center"/>
            <w:hideMark/>
          </w:tcPr>
          <w:p w14:paraId="257D54D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855" w:type="dxa"/>
            <w:tcBorders>
              <w:top w:val="nil"/>
              <w:left w:val="nil"/>
              <w:bottom w:val="single" w:sz="4" w:space="0" w:color="auto"/>
              <w:right w:val="nil"/>
            </w:tcBorders>
            <w:shd w:val="clear" w:color="auto" w:fill="auto"/>
            <w:noWrap/>
            <w:vAlign w:val="center"/>
            <w:hideMark/>
          </w:tcPr>
          <w:p w14:paraId="542C870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4B45305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r>
      <w:tr w:rsidR="00367AA6" w:rsidRPr="001A3C97" w14:paraId="43E4867A" w14:textId="77777777" w:rsidTr="00367AA6">
        <w:trPr>
          <w:trHeight w:val="321"/>
        </w:trPr>
        <w:tc>
          <w:tcPr>
            <w:tcW w:w="1090" w:type="dxa"/>
            <w:tcBorders>
              <w:top w:val="nil"/>
              <w:left w:val="nil"/>
              <w:bottom w:val="nil"/>
              <w:right w:val="nil"/>
            </w:tcBorders>
            <w:shd w:val="clear" w:color="auto" w:fill="auto"/>
            <w:noWrap/>
            <w:vAlign w:val="center"/>
            <w:hideMark/>
          </w:tcPr>
          <w:p w14:paraId="2E54E0FA"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855" w:type="dxa"/>
            <w:tcBorders>
              <w:top w:val="nil"/>
              <w:left w:val="nil"/>
              <w:bottom w:val="nil"/>
              <w:right w:val="nil"/>
            </w:tcBorders>
            <w:shd w:val="clear" w:color="auto" w:fill="auto"/>
            <w:noWrap/>
            <w:vAlign w:val="center"/>
            <w:hideMark/>
          </w:tcPr>
          <w:p w14:paraId="0947ACD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759" w:type="dxa"/>
            <w:tcBorders>
              <w:top w:val="nil"/>
              <w:left w:val="nil"/>
              <w:bottom w:val="nil"/>
              <w:right w:val="nil"/>
            </w:tcBorders>
            <w:shd w:val="clear" w:color="auto" w:fill="auto"/>
            <w:noWrap/>
            <w:vAlign w:val="center"/>
            <w:hideMark/>
          </w:tcPr>
          <w:p w14:paraId="1DBE7BA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0.839</w:t>
            </w:r>
          </w:p>
        </w:tc>
        <w:tc>
          <w:tcPr>
            <w:tcW w:w="1161" w:type="dxa"/>
            <w:tcBorders>
              <w:top w:val="nil"/>
              <w:left w:val="nil"/>
              <w:bottom w:val="nil"/>
              <w:right w:val="nil"/>
            </w:tcBorders>
            <w:shd w:val="clear" w:color="auto" w:fill="auto"/>
            <w:noWrap/>
            <w:vAlign w:val="center"/>
            <w:hideMark/>
          </w:tcPr>
          <w:p w14:paraId="2F9AEE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0.117</w:t>
            </w:r>
          </w:p>
        </w:tc>
        <w:tc>
          <w:tcPr>
            <w:tcW w:w="813" w:type="dxa"/>
            <w:tcBorders>
              <w:top w:val="nil"/>
              <w:left w:val="nil"/>
              <w:bottom w:val="nil"/>
              <w:right w:val="nil"/>
            </w:tcBorders>
            <w:shd w:val="clear" w:color="auto" w:fill="auto"/>
            <w:noWrap/>
            <w:vAlign w:val="center"/>
            <w:hideMark/>
          </w:tcPr>
          <w:p w14:paraId="65AEBC8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-0.098</w:t>
            </w:r>
          </w:p>
        </w:tc>
        <w:tc>
          <w:tcPr>
            <w:tcW w:w="855" w:type="dxa"/>
            <w:tcBorders>
              <w:top w:val="nil"/>
              <w:left w:val="nil"/>
              <w:bottom w:val="nil"/>
              <w:right w:val="nil"/>
            </w:tcBorders>
            <w:shd w:val="clear" w:color="auto" w:fill="auto"/>
            <w:noWrap/>
            <w:vAlign w:val="center"/>
            <w:hideMark/>
          </w:tcPr>
          <w:p w14:paraId="7B849FD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59" w:type="dxa"/>
            <w:tcBorders>
              <w:top w:val="nil"/>
              <w:left w:val="nil"/>
              <w:bottom w:val="nil"/>
              <w:right w:val="nil"/>
            </w:tcBorders>
            <w:shd w:val="clear" w:color="auto" w:fill="auto"/>
            <w:noWrap/>
            <w:vAlign w:val="center"/>
            <w:hideMark/>
          </w:tcPr>
          <w:p w14:paraId="29F5493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865" w:type="dxa"/>
            <w:tcBorders>
              <w:top w:val="nil"/>
              <w:left w:val="nil"/>
              <w:bottom w:val="nil"/>
              <w:right w:val="nil"/>
            </w:tcBorders>
            <w:shd w:val="clear" w:color="auto" w:fill="auto"/>
            <w:noWrap/>
            <w:vAlign w:val="center"/>
            <w:hideMark/>
          </w:tcPr>
          <w:p w14:paraId="420750F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809" w:type="dxa"/>
            <w:tcBorders>
              <w:top w:val="nil"/>
              <w:left w:val="nil"/>
              <w:bottom w:val="nil"/>
              <w:right w:val="nil"/>
            </w:tcBorders>
            <w:shd w:val="clear" w:color="auto" w:fill="auto"/>
            <w:noWrap/>
            <w:vAlign w:val="center"/>
            <w:hideMark/>
          </w:tcPr>
          <w:p w14:paraId="2DB93F1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823" w:type="dxa"/>
            <w:tcBorders>
              <w:top w:val="nil"/>
              <w:left w:val="nil"/>
              <w:bottom w:val="nil"/>
              <w:right w:val="nil"/>
            </w:tcBorders>
            <w:shd w:val="clear" w:color="auto" w:fill="auto"/>
            <w:noWrap/>
            <w:vAlign w:val="center"/>
            <w:hideMark/>
          </w:tcPr>
          <w:p w14:paraId="36B518E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845" w:type="dxa"/>
            <w:tcBorders>
              <w:top w:val="nil"/>
              <w:left w:val="nil"/>
              <w:bottom w:val="nil"/>
              <w:right w:val="nil"/>
            </w:tcBorders>
            <w:shd w:val="clear" w:color="auto" w:fill="auto"/>
            <w:noWrap/>
            <w:vAlign w:val="center"/>
            <w:hideMark/>
          </w:tcPr>
          <w:p w14:paraId="5C89832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-0.189</w:t>
            </w:r>
          </w:p>
        </w:tc>
        <w:tc>
          <w:tcPr>
            <w:tcW w:w="838" w:type="dxa"/>
            <w:tcBorders>
              <w:top w:val="nil"/>
              <w:left w:val="nil"/>
              <w:bottom w:val="nil"/>
              <w:right w:val="nil"/>
            </w:tcBorders>
            <w:shd w:val="clear" w:color="auto" w:fill="auto"/>
            <w:noWrap/>
            <w:vAlign w:val="center"/>
            <w:hideMark/>
          </w:tcPr>
          <w:p w14:paraId="2279473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-0.172</w:t>
            </w:r>
          </w:p>
        </w:tc>
        <w:tc>
          <w:tcPr>
            <w:tcW w:w="855" w:type="dxa"/>
            <w:tcBorders>
              <w:top w:val="nil"/>
              <w:left w:val="nil"/>
              <w:bottom w:val="nil"/>
              <w:right w:val="nil"/>
            </w:tcBorders>
            <w:shd w:val="clear" w:color="auto" w:fill="auto"/>
            <w:noWrap/>
            <w:vAlign w:val="center"/>
            <w:hideMark/>
          </w:tcPr>
          <w:p w14:paraId="21ADA68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-0.073</w:t>
            </w:r>
          </w:p>
        </w:tc>
        <w:tc>
          <w:tcPr>
            <w:tcW w:w="855" w:type="dxa"/>
            <w:tcBorders>
              <w:top w:val="nil"/>
              <w:left w:val="nil"/>
              <w:bottom w:val="nil"/>
              <w:right w:val="nil"/>
            </w:tcBorders>
            <w:shd w:val="clear" w:color="auto" w:fill="auto"/>
            <w:noWrap/>
            <w:vAlign w:val="center"/>
            <w:hideMark/>
          </w:tcPr>
          <w:p w14:paraId="1DD96C1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972" w:type="dxa"/>
            <w:tcBorders>
              <w:top w:val="nil"/>
              <w:left w:val="nil"/>
              <w:bottom w:val="nil"/>
              <w:right w:val="nil"/>
            </w:tcBorders>
            <w:shd w:val="clear" w:color="auto" w:fill="auto"/>
            <w:noWrap/>
            <w:vAlign w:val="center"/>
            <w:hideMark/>
          </w:tcPr>
          <w:p w14:paraId="3913B3C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r>
      <w:tr w:rsidR="00367AA6" w:rsidRPr="001A3C97" w14:paraId="7520080C" w14:textId="77777777" w:rsidTr="00367AA6">
        <w:trPr>
          <w:trHeight w:val="321"/>
        </w:trPr>
        <w:tc>
          <w:tcPr>
            <w:tcW w:w="1090" w:type="dxa"/>
            <w:tcBorders>
              <w:top w:val="nil"/>
              <w:left w:val="nil"/>
              <w:bottom w:val="nil"/>
              <w:right w:val="nil"/>
            </w:tcBorders>
            <w:shd w:val="clear" w:color="auto" w:fill="auto"/>
            <w:noWrap/>
            <w:vAlign w:val="center"/>
            <w:hideMark/>
          </w:tcPr>
          <w:p w14:paraId="3107BE1A"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855" w:type="dxa"/>
            <w:tcBorders>
              <w:top w:val="nil"/>
              <w:left w:val="nil"/>
              <w:bottom w:val="nil"/>
              <w:right w:val="nil"/>
            </w:tcBorders>
            <w:shd w:val="clear" w:color="auto" w:fill="auto"/>
            <w:noWrap/>
            <w:vAlign w:val="center"/>
            <w:hideMark/>
          </w:tcPr>
          <w:p w14:paraId="1114C5B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759" w:type="dxa"/>
            <w:tcBorders>
              <w:top w:val="nil"/>
              <w:left w:val="nil"/>
              <w:bottom w:val="nil"/>
              <w:right w:val="nil"/>
            </w:tcBorders>
            <w:shd w:val="clear" w:color="auto" w:fill="auto"/>
            <w:noWrap/>
            <w:vAlign w:val="center"/>
            <w:hideMark/>
          </w:tcPr>
          <w:p w14:paraId="64F2926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0.536</w:t>
            </w:r>
          </w:p>
        </w:tc>
        <w:tc>
          <w:tcPr>
            <w:tcW w:w="1161" w:type="dxa"/>
            <w:tcBorders>
              <w:top w:val="nil"/>
              <w:left w:val="nil"/>
              <w:bottom w:val="nil"/>
              <w:right w:val="nil"/>
            </w:tcBorders>
            <w:shd w:val="clear" w:color="auto" w:fill="auto"/>
            <w:noWrap/>
            <w:vAlign w:val="center"/>
            <w:hideMark/>
          </w:tcPr>
          <w:p w14:paraId="48E7D38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0.248</w:t>
            </w:r>
          </w:p>
        </w:tc>
        <w:tc>
          <w:tcPr>
            <w:tcW w:w="813" w:type="dxa"/>
            <w:tcBorders>
              <w:top w:val="nil"/>
              <w:left w:val="nil"/>
              <w:bottom w:val="nil"/>
              <w:right w:val="nil"/>
            </w:tcBorders>
            <w:shd w:val="clear" w:color="auto" w:fill="auto"/>
            <w:noWrap/>
            <w:vAlign w:val="center"/>
            <w:hideMark/>
          </w:tcPr>
          <w:p w14:paraId="00AAFF3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3B0ECA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-0.068</w:t>
            </w:r>
          </w:p>
        </w:tc>
        <w:tc>
          <w:tcPr>
            <w:tcW w:w="759" w:type="dxa"/>
            <w:tcBorders>
              <w:top w:val="nil"/>
              <w:left w:val="nil"/>
              <w:bottom w:val="nil"/>
              <w:right w:val="nil"/>
            </w:tcBorders>
            <w:shd w:val="clear" w:color="auto" w:fill="auto"/>
            <w:noWrap/>
            <w:vAlign w:val="center"/>
            <w:hideMark/>
          </w:tcPr>
          <w:p w14:paraId="417BC70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65" w:type="dxa"/>
            <w:tcBorders>
              <w:top w:val="nil"/>
              <w:left w:val="nil"/>
              <w:bottom w:val="nil"/>
              <w:right w:val="nil"/>
            </w:tcBorders>
            <w:shd w:val="clear" w:color="auto" w:fill="auto"/>
            <w:noWrap/>
            <w:vAlign w:val="center"/>
            <w:hideMark/>
          </w:tcPr>
          <w:p w14:paraId="448F28C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0.107</w:t>
            </w:r>
          </w:p>
        </w:tc>
        <w:tc>
          <w:tcPr>
            <w:tcW w:w="809" w:type="dxa"/>
            <w:tcBorders>
              <w:top w:val="nil"/>
              <w:left w:val="nil"/>
              <w:bottom w:val="nil"/>
              <w:right w:val="nil"/>
            </w:tcBorders>
            <w:shd w:val="clear" w:color="auto" w:fill="auto"/>
            <w:noWrap/>
            <w:vAlign w:val="center"/>
            <w:hideMark/>
          </w:tcPr>
          <w:p w14:paraId="431BBD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23" w:type="dxa"/>
            <w:tcBorders>
              <w:top w:val="nil"/>
              <w:left w:val="nil"/>
              <w:bottom w:val="nil"/>
              <w:right w:val="nil"/>
            </w:tcBorders>
            <w:shd w:val="clear" w:color="auto" w:fill="auto"/>
            <w:noWrap/>
            <w:vAlign w:val="center"/>
            <w:hideMark/>
          </w:tcPr>
          <w:p w14:paraId="1A341B6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0.047</w:t>
            </w:r>
          </w:p>
        </w:tc>
        <w:tc>
          <w:tcPr>
            <w:tcW w:w="845" w:type="dxa"/>
            <w:tcBorders>
              <w:top w:val="nil"/>
              <w:left w:val="nil"/>
              <w:bottom w:val="nil"/>
              <w:right w:val="nil"/>
            </w:tcBorders>
            <w:shd w:val="clear" w:color="auto" w:fill="auto"/>
            <w:noWrap/>
            <w:vAlign w:val="center"/>
            <w:hideMark/>
          </w:tcPr>
          <w:p w14:paraId="5C0BBB3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838" w:type="dxa"/>
            <w:tcBorders>
              <w:top w:val="nil"/>
              <w:left w:val="nil"/>
              <w:bottom w:val="nil"/>
              <w:right w:val="nil"/>
            </w:tcBorders>
            <w:shd w:val="clear" w:color="auto" w:fill="auto"/>
            <w:noWrap/>
            <w:vAlign w:val="center"/>
            <w:hideMark/>
          </w:tcPr>
          <w:p w14:paraId="49194E4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855" w:type="dxa"/>
            <w:tcBorders>
              <w:top w:val="nil"/>
              <w:left w:val="nil"/>
              <w:bottom w:val="nil"/>
              <w:right w:val="nil"/>
            </w:tcBorders>
            <w:shd w:val="clear" w:color="auto" w:fill="auto"/>
            <w:noWrap/>
            <w:vAlign w:val="center"/>
            <w:hideMark/>
          </w:tcPr>
          <w:p w14:paraId="6ADC967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0.070</w:t>
            </w:r>
          </w:p>
        </w:tc>
        <w:tc>
          <w:tcPr>
            <w:tcW w:w="855" w:type="dxa"/>
            <w:tcBorders>
              <w:top w:val="nil"/>
              <w:left w:val="nil"/>
              <w:bottom w:val="nil"/>
              <w:right w:val="nil"/>
            </w:tcBorders>
            <w:shd w:val="clear" w:color="auto" w:fill="auto"/>
            <w:noWrap/>
            <w:vAlign w:val="center"/>
            <w:hideMark/>
          </w:tcPr>
          <w:p w14:paraId="2B8629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972" w:type="dxa"/>
            <w:tcBorders>
              <w:top w:val="nil"/>
              <w:left w:val="nil"/>
              <w:bottom w:val="nil"/>
              <w:right w:val="nil"/>
            </w:tcBorders>
            <w:shd w:val="clear" w:color="auto" w:fill="auto"/>
            <w:noWrap/>
            <w:vAlign w:val="center"/>
            <w:hideMark/>
          </w:tcPr>
          <w:p w14:paraId="54E1CA7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0.109</w:t>
            </w:r>
          </w:p>
        </w:tc>
      </w:tr>
      <w:tr w:rsidR="00367AA6" w:rsidRPr="001A3C97" w14:paraId="262B9244" w14:textId="77777777" w:rsidTr="00A021A9">
        <w:trPr>
          <w:trHeight w:val="338"/>
        </w:trPr>
        <w:tc>
          <w:tcPr>
            <w:tcW w:w="1090" w:type="dxa"/>
            <w:tcBorders>
              <w:top w:val="nil"/>
              <w:left w:val="nil"/>
              <w:bottom w:val="single" w:sz="18" w:space="0" w:color="auto"/>
              <w:right w:val="nil"/>
            </w:tcBorders>
            <w:shd w:val="clear" w:color="auto" w:fill="auto"/>
            <w:noWrap/>
            <w:vAlign w:val="center"/>
            <w:hideMark/>
          </w:tcPr>
          <w:p w14:paraId="68E19AA2"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855" w:type="dxa"/>
            <w:tcBorders>
              <w:top w:val="nil"/>
              <w:left w:val="nil"/>
              <w:bottom w:val="single" w:sz="18" w:space="0" w:color="auto"/>
              <w:right w:val="nil"/>
            </w:tcBorders>
            <w:shd w:val="clear" w:color="auto" w:fill="auto"/>
            <w:noWrap/>
            <w:vAlign w:val="center"/>
            <w:hideMark/>
          </w:tcPr>
          <w:p w14:paraId="31F636C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759" w:type="dxa"/>
            <w:tcBorders>
              <w:top w:val="nil"/>
              <w:left w:val="nil"/>
              <w:bottom w:val="single" w:sz="18" w:space="0" w:color="auto"/>
              <w:right w:val="nil"/>
            </w:tcBorders>
            <w:shd w:val="clear" w:color="auto" w:fill="auto"/>
            <w:noWrap/>
            <w:vAlign w:val="center"/>
            <w:hideMark/>
          </w:tcPr>
          <w:p w14:paraId="4DA163A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1161" w:type="dxa"/>
            <w:tcBorders>
              <w:top w:val="nil"/>
              <w:left w:val="nil"/>
              <w:bottom w:val="single" w:sz="18" w:space="0" w:color="auto"/>
              <w:right w:val="nil"/>
            </w:tcBorders>
            <w:shd w:val="clear" w:color="auto" w:fill="auto"/>
            <w:noWrap/>
            <w:vAlign w:val="center"/>
            <w:hideMark/>
          </w:tcPr>
          <w:p w14:paraId="437846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-0.089</w:t>
            </w:r>
          </w:p>
        </w:tc>
        <w:tc>
          <w:tcPr>
            <w:tcW w:w="813" w:type="dxa"/>
            <w:tcBorders>
              <w:top w:val="nil"/>
              <w:left w:val="nil"/>
              <w:bottom w:val="single" w:sz="18" w:space="0" w:color="auto"/>
              <w:right w:val="nil"/>
            </w:tcBorders>
            <w:shd w:val="clear" w:color="auto" w:fill="auto"/>
            <w:noWrap/>
            <w:vAlign w:val="center"/>
            <w:hideMark/>
          </w:tcPr>
          <w:p w14:paraId="7827E2C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-0.358</w:t>
            </w:r>
          </w:p>
        </w:tc>
        <w:tc>
          <w:tcPr>
            <w:tcW w:w="855" w:type="dxa"/>
            <w:tcBorders>
              <w:top w:val="nil"/>
              <w:left w:val="nil"/>
              <w:bottom w:val="single" w:sz="18" w:space="0" w:color="auto"/>
              <w:right w:val="nil"/>
            </w:tcBorders>
            <w:shd w:val="clear" w:color="auto" w:fill="auto"/>
            <w:noWrap/>
            <w:vAlign w:val="center"/>
            <w:hideMark/>
          </w:tcPr>
          <w:p w14:paraId="2D34480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59" w:type="dxa"/>
            <w:tcBorders>
              <w:top w:val="nil"/>
              <w:left w:val="nil"/>
              <w:bottom w:val="single" w:sz="18" w:space="0" w:color="auto"/>
              <w:right w:val="nil"/>
            </w:tcBorders>
            <w:shd w:val="clear" w:color="auto" w:fill="auto"/>
            <w:noWrap/>
            <w:vAlign w:val="center"/>
            <w:hideMark/>
          </w:tcPr>
          <w:p w14:paraId="49BD37D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65" w:type="dxa"/>
            <w:tcBorders>
              <w:top w:val="nil"/>
              <w:left w:val="nil"/>
              <w:bottom w:val="single" w:sz="18" w:space="0" w:color="auto"/>
              <w:right w:val="nil"/>
            </w:tcBorders>
            <w:shd w:val="clear" w:color="auto" w:fill="auto"/>
            <w:noWrap/>
            <w:vAlign w:val="center"/>
            <w:hideMark/>
          </w:tcPr>
          <w:p w14:paraId="7B1455D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0.152</w:t>
            </w:r>
          </w:p>
        </w:tc>
        <w:tc>
          <w:tcPr>
            <w:tcW w:w="809" w:type="dxa"/>
            <w:tcBorders>
              <w:top w:val="nil"/>
              <w:left w:val="nil"/>
              <w:bottom w:val="single" w:sz="18" w:space="0" w:color="auto"/>
              <w:right w:val="nil"/>
            </w:tcBorders>
            <w:shd w:val="clear" w:color="auto" w:fill="auto"/>
            <w:noWrap/>
            <w:vAlign w:val="center"/>
            <w:hideMark/>
          </w:tcPr>
          <w:p w14:paraId="562E53C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823" w:type="dxa"/>
            <w:tcBorders>
              <w:top w:val="nil"/>
              <w:left w:val="nil"/>
              <w:bottom w:val="single" w:sz="18" w:space="0" w:color="auto"/>
              <w:right w:val="nil"/>
            </w:tcBorders>
            <w:shd w:val="clear" w:color="auto" w:fill="auto"/>
            <w:noWrap/>
            <w:vAlign w:val="center"/>
            <w:hideMark/>
          </w:tcPr>
          <w:p w14:paraId="4A4FD89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845" w:type="dxa"/>
            <w:tcBorders>
              <w:top w:val="nil"/>
              <w:left w:val="nil"/>
              <w:bottom w:val="single" w:sz="18" w:space="0" w:color="auto"/>
              <w:right w:val="nil"/>
            </w:tcBorders>
            <w:shd w:val="clear" w:color="auto" w:fill="auto"/>
            <w:noWrap/>
            <w:vAlign w:val="center"/>
            <w:hideMark/>
          </w:tcPr>
          <w:p w14:paraId="7434417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-0.071</w:t>
            </w:r>
          </w:p>
        </w:tc>
        <w:tc>
          <w:tcPr>
            <w:tcW w:w="838" w:type="dxa"/>
            <w:tcBorders>
              <w:top w:val="nil"/>
              <w:left w:val="nil"/>
              <w:bottom w:val="single" w:sz="18" w:space="0" w:color="auto"/>
              <w:right w:val="nil"/>
            </w:tcBorders>
            <w:shd w:val="clear" w:color="auto" w:fill="auto"/>
            <w:noWrap/>
            <w:vAlign w:val="center"/>
            <w:hideMark/>
          </w:tcPr>
          <w:p w14:paraId="13C13A3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-0.479</w:t>
            </w:r>
          </w:p>
        </w:tc>
        <w:tc>
          <w:tcPr>
            <w:tcW w:w="855" w:type="dxa"/>
            <w:tcBorders>
              <w:top w:val="nil"/>
              <w:left w:val="nil"/>
              <w:bottom w:val="single" w:sz="18" w:space="0" w:color="auto"/>
              <w:right w:val="nil"/>
            </w:tcBorders>
            <w:shd w:val="clear" w:color="auto" w:fill="auto"/>
            <w:noWrap/>
            <w:vAlign w:val="center"/>
            <w:hideMark/>
          </w:tcPr>
          <w:p w14:paraId="76E2454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-0.149</w:t>
            </w:r>
          </w:p>
        </w:tc>
        <w:tc>
          <w:tcPr>
            <w:tcW w:w="855" w:type="dxa"/>
            <w:tcBorders>
              <w:top w:val="nil"/>
              <w:left w:val="nil"/>
              <w:bottom w:val="single" w:sz="18" w:space="0" w:color="auto"/>
              <w:right w:val="nil"/>
            </w:tcBorders>
            <w:shd w:val="clear" w:color="auto" w:fill="auto"/>
            <w:noWrap/>
            <w:vAlign w:val="center"/>
            <w:hideMark/>
          </w:tcPr>
          <w:p w14:paraId="6188F96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-0.023</w:t>
            </w:r>
          </w:p>
        </w:tc>
        <w:tc>
          <w:tcPr>
            <w:tcW w:w="972" w:type="dxa"/>
            <w:tcBorders>
              <w:top w:val="nil"/>
              <w:left w:val="nil"/>
              <w:bottom w:val="single" w:sz="18" w:space="0" w:color="auto"/>
              <w:right w:val="nil"/>
            </w:tcBorders>
            <w:shd w:val="clear" w:color="auto" w:fill="auto"/>
            <w:noWrap/>
            <w:vAlign w:val="center"/>
            <w:hideMark/>
          </w:tcPr>
          <w:p w14:paraId="5ED4D63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0.136</w:t>
            </w:r>
          </w:p>
        </w:tc>
      </w:tr>
    </w:tbl>
    <w:p w14:paraId="5E99F0BB" w14:textId="5BC70158" w:rsidR="00367AA6" w:rsidRPr="001A3C97" w:rsidRDefault="00367AA6" w:rsidP="003A2AA2">
      <w:pPr>
        <w:spacing w:line="276" w:lineRule="auto"/>
        <w:rPr>
          <w:rFonts w:ascii="Times New Roman" w:hAnsi="Times New Roman" w:cs="Times New Roman"/>
          <w:sz w:val="24"/>
          <w:szCs w:val="24"/>
        </w:rPr>
        <w:sectPr w:rsidR="00367AA6" w:rsidRPr="001A3C97" w:rsidSect="00367AA6">
          <w:pgSz w:w="15840" w:h="12240" w:orient="landscape"/>
          <w:pgMar w:top="1440" w:right="1440" w:bottom="1440" w:left="1440" w:header="720" w:footer="720" w:gutter="0"/>
          <w:cols w:space="720"/>
          <w:docGrid w:linePitch="360"/>
        </w:sectPr>
      </w:pPr>
      <w:r w:rsidRPr="001A3C97">
        <w:rPr>
          <w:rFonts w:ascii="Times New Roman" w:hAnsi="Times New Roman" w:cs="Times New Roman"/>
          <w:sz w:val="24"/>
          <w:szCs w:val="24"/>
        </w:rPr>
        <w:br/>
      </w:r>
    </w:p>
    <w:p w14:paraId="6121DD37" w14:textId="6AB72CB1" w:rsidR="00367AA6" w:rsidRPr="001A3C97" w:rsidRDefault="00367AA6" w:rsidP="00367AA6">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Table 4.</w:t>
      </w:r>
      <w:r w:rsidRPr="001A3C97">
        <w:t xml:space="preserve"> </w:t>
      </w:r>
      <w:r w:rsidRPr="001A3C97">
        <w:rPr>
          <w:rFonts w:ascii="Times New Roman" w:hAnsi="Times New Roman" w:cs="Times New Roman"/>
          <w:sz w:val="24"/>
          <w:szCs w:val="24"/>
        </w:rPr>
        <w:t xml:space="preserve">Statistical significance (indicated by bold type) of slope coefficients for the predictor variables (YR = year, LSHI = landscape-scale harvest intensity, </w:t>
      </w:r>
      <w:r w:rsidR="00B1225B" w:rsidRPr="001A3C97">
        <w:rPr>
          <w:rFonts w:ascii="Times New Roman" w:hAnsi="Times New Roman" w:cs="Times New Roman"/>
          <w:sz w:val="24"/>
          <w:szCs w:val="24"/>
        </w:rPr>
        <w:t xml:space="preserve">YR×LSHI = interaction between year and landscape-scale harvest intensity, </w:t>
      </w:r>
      <w:r w:rsidRPr="001A3C97">
        <w:rPr>
          <w:rFonts w:ascii="Times New Roman" w:hAnsi="Times New Roman" w:cs="Times New Roman"/>
          <w:sz w:val="24"/>
          <w:szCs w:val="24"/>
        </w:rPr>
        <w:t xml:space="preserve">HH = harvest history of nest search plot, and MF = nest search plot located in mature forest) corresponding to </w:t>
      </w:r>
      <w:r w:rsidR="009B7441" w:rsidRPr="001A3C97">
        <w:rPr>
          <w:rFonts w:ascii="Times New Roman" w:hAnsi="Times New Roman" w:cs="Times New Roman"/>
          <w:sz w:val="24"/>
          <w:szCs w:val="24"/>
        </w:rPr>
        <w:t xml:space="preserve">the probability of nest success during the incubation and brooding periods. </w:t>
      </w:r>
      <w:r w:rsidR="006D3D3D" w:rsidRPr="001A3C97">
        <w:rPr>
          <w:rFonts w:ascii="Times New Roman" w:hAnsi="Times New Roman" w:cs="Times New Roman"/>
          <w:sz w:val="24"/>
          <w:szCs w:val="24"/>
        </w:rPr>
        <w:t>Focal s</w:t>
      </w:r>
      <w:r w:rsidR="009B7441" w:rsidRPr="001A3C97">
        <w:rPr>
          <w:rFonts w:ascii="Times New Roman" w:hAnsi="Times New Roman" w:cs="Times New Roman"/>
          <w:sz w:val="24"/>
          <w:szCs w:val="24"/>
        </w:rPr>
        <w:t>pecies</w:t>
      </w:r>
      <w:r w:rsidR="00960BD8" w:rsidRPr="001A3C97">
        <w:rPr>
          <w:rFonts w:ascii="Times New Roman" w:hAnsi="Times New Roman" w:cs="Times New Roman"/>
          <w:sz w:val="24"/>
          <w:szCs w:val="24"/>
        </w:rPr>
        <w:t xml:space="preserve"> (see Table 1 for species codes)</w:t>
      </w:r>
      <w:r w:rsidR="009B7441" w:rsidRPr="001A3C97">
        <w:rPr>
          <w:rFonts w:ascii="Times New Roman" w:hAnsi="Times New Roman" w:cs="Times New Roman"/>
          <w:sz w:val="24"/>
          <w:szCs w:val="24"/>
        </w:rPr>
        <w:t xml:space="preserve"> are</w:t>
      </w:r>
      <w:r w:rsidRPr="001A3C97">
        <w:rPr>
          <w:rFonts w:ascii="Times New Roman" w:hAnsi="Times New Roman" w:cs="Times New Roman"/>
          <w:sz w:val="24"/>
          <w:szCs w:val="24"/>
        </w:rPr>
        <w:t xml:space="preserve"> arranged by </w:t>
      </w:r>
      <w:r w:rsidR="00087A5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087A57" w:rsidRPr="001A3C97">
        <w:rPr>
          <w:rFonts w:ascii="Times New Roman" w:hAnsi="Times New Roman" w:cs="Times New Roman"/>
          <w:sz w:val="24"/>
          <w:szCs w:val="24"/>
        </w:rPr>
        <w:t xml:space="preserve"> (ESEA =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 INT = forest-interior, and GAP = forest-gap)</w:t>
      </w:r>
      <w:r w:rsidRPr="001A3C97">
        <w:rPr>
          <w:rFonts w:ascii="Times New Roman" w:hAnsi="Times New Roman" w:cs="Times New Roman"/>
          <w:sz w:val="24"/>
          <w:szCs w:val="24"/>
        </w:rPr>
        <w:t>.</w:t>
      </w:r>
    </w:p>
    <w:tbl>
      <w:tblPr>
        <w:tblW w:w="12158" w:type="dxa"/>
        <w:tblLook w:val="04A0" w:firstRow="1" w:lastRow="0" w:firstColumn="1" w:lastColumn="0" w:noHBand="0" w:noVBand="1"/>
      </w:tblPr>
      <w:tblGrid>
        <w:gridCol w:w="1131"/>
        <w:gridCol w:w="961"/>
        <w:gridCol w:w="892"/>
        <w:gridCol w:w="931"/>
        <w:gridCol w:w="1422"/>
        <w:gridCol w:w="892"/>
        <w:gridCol w:w="896"/>
        <w:gridCol w:w="892"/>
        <w:gridCol w:w="931"/>
        <w:gridCol w:w="1422"/>
        <w:gridCol w:w="892"/>
        <w:gridCol w:w="896"/>
      </w:tblGrid>
      <w:tr w:rsidR="00E92709" w:rsidRPr="001A3C97" w14:paraId="245824A4" w14:textId="77777777" w:rsidTr="00E92709">
        <w:trPr>
          <w:trHeight w:val="304"/>
        </w:trPr>
        <w:tc>
          <w:tcPr>
            <w:tcW w:w="1131" w:type="dxa"/>
            <w:vMerge w:val="restart"/>
            <w:tcBorders>
              <w:top w:val="single" w:sz="12" w:space="0" w:color="auto"/>
              <w:left w:val="nil"/>
              <w:bottom w:val="single" w:sz="8" w:space="0" w:color="000000"/>
              <w:right w:val="nil"/>
            </w:tcBorders>
            <w:shd w:val="clear" w:color="auto" w:fill="auto"/>
            <w:noWrap/>
            <w:vAlign w:val="center"/>
            <w:hideMark/>
          </w:tcPr>
          <w:p w14:paraId="3AA04BA3"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961" w:type="dxa"/>
            <w:vMerge w:val="restart"/>
            <w:tcBorders>
              <w:top w:val="single" w:sz="12" w:space="0" w:color="auto"/>
              <w:left w:val="nil"/>
              <w:bottom w:val="single" w:sz="8" w:space="0" w:color="000000"/>
              <w:right w:val="nil"/>
            </w:tcBorders>
            <w:shd w:val="clear" w:color="auto" w:fill="auto"/>
            <w:noWrap/>
            <w:vAlign w:val="center"/>
            <w:hideMark/>
          </w:tcPr>
          <w:p w14:paraId="32828FF2"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55D907B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Incubation Period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0208BD7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Brooding Period</w:t>
            </w:r>
          </w:p>
        </w:tc>
      </w:tr>
      <w:tr w:rsidR="00E92709" w:rsidRPr="001A3C97" w14:paraId="248F448E" w14:textId="77777777" w:rsidTr="00E92709">
        <w:trPr>
          <w:trHeight w:val="320"/>
        </w:trPr>
        <w:tc>
          <w:tcPr>
            <w:tcW w:w="1131" w:type="dxa"/>
            <w:vMerge/>
            <w:tcBorders>
              <w:top w:val="nil"/>
              <w:left w:val="nil"/>
              <w:bottom w:val="single" w:sz="12" w:space="0" w:color="auto"/>
              <w:right w:val="nil"/>
            </w:tcBorders>
            <w:vAlign w:val="center"/>
            <w:hideMark/>
          </w:tcPr>
          <w:p w14:paraId="64826ED6"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961" w:type="dxa"/>
            <w:vMerge/>
            <w:tcBorders>
              <w:top w:val="nil"/>
              <w:left w:val="nil"/>
              <w:bottom w:val="single" w:sz="12" w:space="0" w:color="auto"/>
              <w:right w:val="nil"/>
            </w:tcBorders>
            <w:vAlign w:val="center"/>
            <w:hideMark/>
          </w:tcPr>
          <w:p w14:paraId="7AE2EE9E"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892" w:type="dxa"/>
            <w:tcBorders>
              <w:top w:val="single" w:sz="4" w:space="0" w:color="auto"/>
              <w:left w:val="nil"/>
              <w:bottom w:val="single" w:sz="12" w:space="0" w:color="auto"/>
              <w:right w:val="nil"/>
            </w:tcBorders>
            <w:shd w:val="clear" w:color="auto" w:fill="auto"/>
            <w:noWrap/>
            <w:vAlign w:val="center"/>
            <w:hideMark/>
          </w:tcPr>
          <w:p w14:paraId="6EE90C4C"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7D89A4D6"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24858EDE" w14:textId="51E44D0E"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32C6AE7F"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0B20FB6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c>
          <w:tcPr>
            <w:tcW w:w="892" w:type="dxa"/>
            <w:tcBorders>
              <w:top w:val="single" w:sz="4" w:space="0" w:color="auto"/>
              <w:left w:val="nil"/>
              <w:bottom w:val="single" w:sz="12" w:space="0" w:color="auto"/>
              <w:right w:val="nil"/>
            </w:tcBorders>
            <w:shd w:val="clear" w:color="auto" w:fill="auto"/>
            <w:noWrap/>
            <w:vAlign w:val="center"/>
            <w:hideMark/>
          </w:tcPr>
          <w:p w14:paraId="0B5A74C5"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283E59D2"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7B08A63A" w14:textId="2CB8A4A0"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15DDF037"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7E552C3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r>
      <w:tr w:rsidR="00E92709" w:rsidRPr="001A3C97" w14:paraId="154C6A25" w14:textId="77777777" w:rsidTr="00E92709">
        <w:trPr>
          <w:trHeight w:val="304"/>
        </w:trPr>
        <w:tc>
          <w:tcPr>
            <w:tcW w:w="1131" w:type="dxa"/>
            <w:tcBorders>
              <w:top w:val="single" w:sz="12" w:space="0" w:color="auto"/>
              <w:left w:val="nil"/>
              <w:bottom w:val="nil"/>
              <w:right w:val="nil"/>
            </w:tcBorders>
            <w:shd w:val="clear" w:color="auto" w:fill="auto"/>
            <w:noWrap/>
            <w:vAlign w:val="center"/>
            <w:hideMark/>
          </w:tcPr>
          <w:p w14:paraId="2745C325"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961" w:type="dxa"/>
            <w:tcBorders>
              <w:top w:val="single" w:sz="12" w:space="0" w:color="auto"/>
              <w:left w:val="nil"/>
              <w:bottom w:val="nil"/>
              <w:right w:val="nil"/>
            </w:tcBorders>
            <w:shd w:val="clear" w:color="auto" w:fill="auto"/>
            <w:noWrap/>
            <w:vAlign w:val="center"/>
            <w:hideMark/>
          </w:tcPr>
          <w:p w14:paraId="3A5C27D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single" w:sz="12" w:space="0" w:color="auto"/>
              <w:left w:val="nil"/>
              <w:bottom w:val="nil"/>
              <w:right w:val="nil"/>
            </w:tcBorders>
            <w:shd w:val="clear" w:color="auto" w:fill="auto"/>
            <w:noWrap/>
            <w:vAlign w:val="center"/>
            <w:hideMark/>
          </w:tcPr>
          <w:p w14:paraId="7C70AB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0.217</w:t>
            </w:r>
          </w:p>
        </w:tc>
        <w:tc>
          <w:tcPr>
            <w:tcW w:w="931" w:type="dxa"/>
            <w:tcBorders>
              <w:top w:val="single" w:sz="12" w:space="0" w:color="auto"/>
              <w:left w:val="nil"/>
              <w:bottom w:val="nil"/>
              <w:right w:val="nil"/>
            </w:tcBorders>
            <w:shd w:val="clear" w:color="auto" w:fill="auto"/>
            <w:noWrap/>
            <w:vAlign w:val="center"/>
            <w:hideMark/>
          </w:tcPr>
          <w:p w14:paraId="09621D4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-0.773</w:t>
            </w:r>
          </w:p>
        </w:tc>
        <w:tc>
          <w:tcPr>
            <w:tcW w:w="1422" w:type="dxa"/>
            <w:tcBorders>
              <w:top w:val="single" w:sz="12" w:space="0" w:color="auto"/>
              <w:left w:val="nil"/>
              <w:bottom w:val="nil"/>
              <w:right w:val="nil"/>
            </w:tcBorders>
            <w:shd w:val="clear" w:color="auto" w:fill="auto"/>
            <w:noWrap/>
            <w:vAlign w:val="center"/>
            <w:hideMark/>
          </w:tcPr>
          <w:p w14:paraId="140921A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-0.501</w:t>
            </w:r>
          </w:p>
        </w:tc>
        <w:tc>
          <w:tcPr>
            <w:tcW w:w="892" w:type="dxa"/>
            <w:tcBorders>
              <w:top w:val="single" w:sz="12" w:space="0" w:color="auto"/>
              <w:left w:val="nil"/>
              <w:bottom w:val="nil"/>
              <w:right w:val="nil"/>
            </w:tcBorders>
            <w:shd w:val="clear" w:color="auto" w:fill="auto"/>
            <w:noWrap/>
            <w:vAlign w:val="center"/>
            <w:hideMark/>
          </w:tcPr>
          <w:p w14:paraId="3D5CD1B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0.785</w:t>
            </w:r>
          </w:p>
        </w:tc>
        <w:tc>
          <w:tcPr>
            <w:tcW w:w="892" w:type="dxa"/>
            <w:tcBorders>
              <w:top w:val="single" w:sz="12" w:space="0" w:color="auto"/>
              <w:left w:val="nil"/>
              <w:bottom w:val="nil"/>
              <w:right w:val="nil"/>
            </w:tcBorders>
            <w:shd w:val="clear" w:color="auto" w:fill="auto"/>
            <w:noWrap/>
            <w:vAlign w:val="center"/>
            <w:hideMark/>
          </w:tcPr>
          <w:p w14:paraId="2CE74A3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-1.402</w:t>
            </w:r>
          </w:p>
        </w:tc>
        <w:tc>
          <w:tcPr>
            <w:tcW w:w="892" w:type="dxa"/>
            <w:tcBorders>
              <w:top w:val="single" w:sz="12" w:space="0" w:color="auto"/>
              <w:left w:val="nil"/>
              <w:bottom w:val="nil"/>
              <w:right w:val="nil"/>
            </w:tcBorders>
            <w:shd w:val="clear" w:color="auto" w:fill="auto"/>
            <w:noWrap/>
            <w:vAlign w:val="center"/>
            <w:hideMark/>
          </w:tcPr>
          <w:p w14:paraId="401681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1.458</w:t>
            </w:r>
          </w:p>
        </w:tc>
        <w:tc>
          <w:tcPr>
            <w:tcW w:w="931" w:type="dxa"/>
            <w:tcBorders>
              <w:top w:val="single" w:sz="12" w:space="0" w:color="auto"/>
              <w:left w:val="nil"/>
              <w:bottom w:val="nil"/>
              <w:right w:val="nil"/>
            </w:tcBorders>
            <w:shd w:val="clear" w:color="auto" w:fill="auto"/>
            <w:noWrap/>
            <w:vAlign w:val="center"/>
            <w:hideMark/>
          </w:tcPr>
          <w:p w14:paraId="3A63EF4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-1.347</w:t>
            </w:r>
          </w:p>
        </w:tc>
        <w:tc>
          <w:tcPr>
            <w:tcW w:w="1422" w:type="dxa"/>
            <w:tcBorders>
              <w:top w:val="single" w:sz="12" w:space="0" w:color="auto"/>
              <w:left w:val="nil"/>
              <w:bottom w:val="nil"/>
              <w:right w:val="nil"/>
            </w:tcBorders>
            <w:shd w:val="clear" w:color="auto" w:fill="auto"/>
            <w:noWrap/>
            <w:vAlign w:val="center"/>
            <w:hideMark/>
          </w:tcPr>
          <w:p w14:paraId="26E05EE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-2.006</w:t>
            </w:r>
          </w:p>
        </w:tc>
        <w:tc>
          <w:tcPr>
            <w:tcW w:w="892" w:type="dxa"/>
            <w:tcBorders>
              <w:top w:val="single" w:sz="12" w:space="0" w:color="auto"/>
              <w:left w:val="nil"/>
              <w:bottom w:val="nil"/>
              <w:right w:val="nil"/>
            </w:tcBorders>
            <w:shd w:val="clear" w:color="auto" w:fill="auto"/>
            <w:noWrap/>
            <w:vAlign w:val="center"/>
            <w:hideMark/>
          </w:tcPr>
          <w:p w14:paraId="08A5760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1.528</w:t>
            </w:r>
          </w:p>
        </w:tc>
        <w:tc>
          <w:tcPr>
            <w:tcW w:w="892" w:type="dxa"/>
            <w:tcBorders>
              <w:top w:val="single" w:sz="12" w:space="0" w:color="auto"/>
              <w:left w:val="nil"/>
              <w:bottom w:val="nil"/>
              <w:right w:val="nil"/>
            </w:tcBorders>
            <w:shd w:val="clear" w:color="auto" w:fill="auto"/>
            <w:noWrap/>
            <w:vAlign w:val="center"/>
            <w:hideMark/>
          </w:tcPr>
          <w:p w14:paraId="4EAE71B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0.446</w:t>
            </w:r>
          </w:p>
        </w:tc>
      </w:tr>
      <w:tr w:rsidR="00E92709" w:rsidRPr="001A3C97" w14:paraId="6DE2C05F"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2F90D4ED"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961" w:type="dxa"/>
            <w:tcBorders>
              <w:top w:val="nil"/>
              <w:left w:val="nil"/>
              <w:bottom w:val="single" w:sz="4" w:space="0" w:color="auto"/>
              <w:right w:val="nil"/>
            </w:tcBorders>
            <w:shd w:val="clear" w:color="auto" w:fill="auto"/>
            <w:noWrap/>
            <w:vAlign w:val="center"/>
            <w:hideMark/>
          </w:tcPr>
          <w:p w14:paraId="6245468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nil"/>
              <w:left w:val="nil"/>
              <w:bottom w:val="single" w:sz="4" w:space="0" w:color="auto"/>
              <w:right w:val="nil"/>
            </w:tcBorders>
            <w:shd w:val="clear" w:color="auto" w:fill="auto"/>
            <w:noWrap/>
            <w:vAlign w:val="center"/>
            <w:hideMark/>
          </w:tcPr>
          <w:p w14:paraId="16AEF53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2.211</w:t>
            </w:r>
          </w:p>
        </w:tc>
        <w:tc>
          <w:tcPr>
            <w:tcW w:w="931" w:type="dxa"/>
            <w:tcBorders>
              <w:top w:val="nil"/>
              <w:left w:val="nil"/>
              <w:bottom w:val="single" w:sz="4" w:space="0" w:color="auto"/>
              <w:right w:val="nil"/>
            </w:tcBorders>
            <w:shd w:val="clear" w:color="auto" w:fill="auto"/>
            <w:noWrap/>
            <w:vAlign w:val="center"/>
            <w:hideMark/>
          </w:tcPr>
          <w:p w14:paraId="51013E5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-0.330</w:t>
            </w:r>
          </w:p>
        </w:tc>
        <w:tc>
          <w:tcPr>
            <w:tcW w:w="1422" w:type="dxa"/>
            <w:tcBorders>
              <w:top w:val="nil"/>
              <w:left w:val="nil"/>
              <w:bottom w:val="single" w:sz="4" w:space="0" w:color="auto"/>
              <w:right w:val="nil"/>
            </w:tcBorders>
            <w:shd w:val="clear" w:color="auto" w:fill="auto"/>
            <w:noWrap/>
            <w:vAlign w:val="center"/>
            <w:hideMark/>
          </w:tcPr>
          <w:p w14:paraId="37C0FB13"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-3.336</w:t>
            </w:r>
          </w:p>
        </w:tc>
        <w:tc>
          <w:tcPr>
            <w:tcW w:w="892" w:type="dxa"/>
            <w:tcBorders>
              <w:top w:val="nil"/>
              <w:left w:val="nil"/>
              <w:bottom w:val="single" w:sz="4" w:space="0" w:color="auto"/>
              <w:right w:val="nil"/>
            </w:tcBorders>
            <w:shd w:val="clear" w:color="auto" w:fill="auto"/>
            <w:noWrap/>
            <w:vAlign w:val="center"/>
            <w:hideMark/>
          </w:tcPr>
          <w:p w14:paraId="016CEA9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1.476</w:t>
            </w:r>
          </w:p>
        </w:tc>
        <w:tc>
          <w:tcPr>
            <w:tcW w:w="892" w:type="dxa"/>
            <w:tcBorders>
              <w:top w:val="nil"/>
              <w:left w:val="nil"/>
              <w:bottom w:val="single" w:sz="4" w:space="0" w:color="auto"/>
              <w:right w:val="nil"/>
            </w:tcBorders>
            <w:shd w:val="clear" w:color="auto" w:fill="auto"/>
            <w:noWrap/>
            <w:vAlign w:val="center"/>
            <w:hideMark/>
          </w:tcPr>
          <w:p w14:paraId="4A70386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892" w:type="dxa"/>
            <w:tcBorders>
              <w:top w:val="nil"/>
              <w:left w:val="nil"/>
              <w:bottom w:val="single" w:sz="4" w:space="0" w:color="auto"/>
              <w:right w:val="nil"/>
            </w:tcBorders>
            <w:shd w:val="clear" w:color="auto" w:fill="auto"/>
            <w:noWrap/>
            <w:vAlign w:val="center"/>
            <w:hideMark/>
          </w:tcPr>
          <w:p w14:paraId="4E31E02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-2.766</w:t>
            </w:r>
          </w:p>
        </w:tc>
        <w:tc>
          <w:tcPr>
            <w:tcW w:w="931" w:type="dxa"/>
            <w:tcBorders>
              <w:top w:val="nil"/>
              <w:left w:val="nil"/>
              <w:bottom w:val="single" w:sz="4" w:space="0" w:color="auto"/>
              <w:right w:val="nil"/>
            </w:tcBorders>
            <w:shd w:val="clear" w:color="auto" w:fill="auto"/>
            <w:noWrap/>
            <w:vAlign w:val="center"/>
            <w:hideMark/>
          </w:tcPr>
          <w:p w14:paraId="6A7117B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1.886</w:t>
            </w:r>
          </w:p>
        </w:tc>
        <w:tc>
          <w:tcPr>
            <w:tcW w:w="1422" w:type="dxa"/>
            <w:tcBorders>
              <w:top w:val="nil"/>
              <w:left w:val="nil"/>
              <w:bottom w:val="single" w:sz="4" w:space="0" w:color="auto"/>
              <w:right w:val="nil"/>
            </w:tcBorders>
            <w:shd w:val="clear" w:color="auto" w:fill="auto"/>
            <w:noWrap/>
            <w:vAlign w:val="center"/>
            <w:hideMark/>
          </w:tcPr>
          <w:p w14:paraId="0FA71E9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4.840</w:t>
            </w:r>
          </w:p>
        </w:tc>
        <w:tc>
          <w:tcPr>
            <w:tcW w:w="892" w:type="dxa"/>
            <w:tcBorders>
              <w:top w:val="nil"/>
              <w:left w:val="nil"/>
              <w:bottom w:val="single" w:sz="4" w:space="0" w:color="auto"/>
              <w:right w:val="nil"/>
            </w:tcBorders>
            <w:shd w:val="clear" w:color="auto" w:fill="auto"/>
            <w:noWrap/>
            <w:vAlign w:val="center"/>
            <w:hideMark/>
          </w:tcPr>
          <w:p w14:paraId="194C9A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1.047</w:t>
            </w:r>
          </w:p>
        </w:tc>
        <w:tc>
          <w:tcPr>
            <w:tcW w:w="892" w:type="dxa"/>
            <w:tcBorders>
              <w:top w:val="nil"/>
              <w:left w:val="nil"/>
              <w:bottom w:val="single" w:sz="4" w:space="0" w:color="auto"/>
              <w:right w:val="nil"/>
            </w:tcBorders>
            <w:shd w:val="clear" w:color="auto" w:fill="auto"/>
            <w:noWrap/>
            <w:vAlign w:val="center"/>
            <w:hideMark/>
          </w:tcPr>
          <w:p w14:paraId="2AC1F50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1.577</w:t>
            </w:r>
          </w:p>
        </w:tc>
      </w:tr>
      <w:tr w:rsidR="00E92709" w:rsidRPr="001A3C97" w14:paraId="4FBF4030" w14:textId="77777777" w:rsidTr="00E92709">
        <w:trPr>
          <w:trHeight w:val="304"/>
        </w:trPr>
        <w:tc>
          <w:tcPr>
            <w:tcW w:w="1131" w:type="dxa"/>
            <w:tcBorders>
              <w:top w:val="nil"/>
              <w:left w:val="nil"/>
              <w:bottom w:val="nil"/>
              <w:right w:val="nil"/>
            </w:tcBorders>
            <w:shd w:val="clear" w:color="auto" w:fill="auto"/>
            <w:noWrap/>
            <w:vAlign w:val="center"/>
            <w:hideMark/>
          </w:tcPr>
          <w:p w14:paraId="2EFAF5B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961" w:type="dxa"/>
            <w:tcBorders>
              <w:top w:val="nil"/>
              <w:left w:val="nil"/>
              <w:bottom w:val="nil"/>
              <w:right w:val="nil"/>
            </w:tcBorders>
            <w:shd w:val="clear" w:color="auto" w:fill="auto"/>
            <w:noWrap/>
            <w:vAlign w:val="center"/>
            <w:hideMark/>
          </w:tcPr>
          <w:p w14:paraId="6CB27654"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15725B7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-1.391</w:t>
            </w:r>
          </w:p>
        </w:tc>
        <w:tc>
          <w:tcPr>
            <w:tcW w:w="931" w:type="dxa"/>
            <w:tcBorders>
              <w:top w:val="nil"/>
              <w:left w:val="nil"/>
              <w:bottom w:val="nil"/>
              <w:right w:val="nil"/>
            </w:tcBorders>
            <w:shd w:val="clear" w:color="auto" w:fill="auto"/>
            <w:noWrap/>
            <w:vAlign w:val="center"/>
            <w:hideMark/>
          </w:tcPr>
          <w:p w14:paraId="5F2BD43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1.516</w:t>
            </w:r>
          </w:p>
        </w:tc>
        <w:tc>
          <w:tcPr>
            <w:tcW w:w="1422" w:type="dxa"/>
            <w:tcBorders>
              <w:top w:val="nil"/>
              <w:left w:val="nil"/>
              <w:bottom w:val="nil"/>
              <w:right w:val="nil"/>
            </w:tcBorders>
            <w:shd w:val="clear" w:color="auto" w:fill="auto"/>
            <w:noWrap/>
            <w:vAlign w:val="center"/>
            <w:hideMark/>
          </w:tcPr>
          <w:p w14:paraId="2F7A63E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1.560</w:t>
            </w:r>
          </w:p>
        </w:tc>
        <w:tc>
          <w:tcPr>
            <w:tcW w:w="892" w:type="dxa"/>
            <w:tcBorders>
              <w:top w:val="nil"/>
              <w:left w:val="nil"/>
              <w:bottom w:val="nil"/>
              <w:right w:val="nil"/>
            </w:tcBorders>
            <w:shd w:val="clear" w:color="auto" w:fill="auto"/>
            <w:noWrap/>
            <w:vAlign w:val="center"/>
            <w:hideMark/>
          </w:tcPr>
          <w:p w14:paraId="055882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0.893</w:t>
            </w:r>
          </w:p>
        </w:tc>
        <w:tc>
          <w:tcPr>
            <w:tcW w:w="892" w:type="dxa"/>
            <w:tcBorders>
              <w:top w:val="nil"/>
              <w:left w:val="nil"/>
              <w:bottom w:val="nil"/>
              <w:right w:val="nil"/>
            </w:tcBorders>
            <w:shd w:val="clear" w:color="auto" w:fill="auto"/>
            <w:noWrap/>
            <w:vAlign w:val="center"/>
            <w:hideMark/>
          </w:tcPr>
          <w:p w14:paraId="2F98BDF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0.360</w:t>
            </w:r>
          </w:p>
        </w:tc>
        <w:tc>
          <w:tcPr>
            <w:tcW w:w="892" w:type="dxa"/>
            <w:tcBorders>
              <w:top w:val="nil"/>
              <w:left w:val="nil"/>
              <w:bottom w:val="nil"/>
              <w:right w:val="nil"/>
            </w:tcBorders>
            <w:shd w:val="clear" w:color="auto" w:fill="auto"/>
            <w:noWrap/>
            <w:vAlign w:val="center"/>
            <w:hideMark/>
          </w:tcPr>
          <w:p w14:paraId="11BCBE9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-4.751</w:t>
            </w:r>
          </w:p>
        </w:tc>
        <w:tc>
          <w:tcPr>
            <w:tcW w:w="931" w:type="dxa"/>
            <w:tcBorders>
              <w:top w:val="nil"/>
              <w:left w:val="nil"/>
              <w:bottom w:val="nil"/>
              <w:right w:val="nil"/>
            </w:tcBorders>
            <w:shd w:val="clear" w:color="auto" w:fill="auto"/>
            <w:noWrap/>
            <w:vAlign w:val="center"/>
            <w:hideMark/>
          </w:tcPr>
          <w:p w14:paraId="10E97FF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0.050</w:t>
            </w:r>
          </w:p>
        </w:tc>
        <w:tc>
          <w:tcPr>
            <w:tcW w:w="1422" w:type="dxa"/>
            <w:tcBorders>
              <w:top w:val="nil"/>
              <w:left w:val="nil"/>
              <w:bottom w:val="nil"/>
              <w:right w:val="nil"/>
            </w:tcBorders>
            <w:shd w:val="clear" w:color="auto" w:fill="auto"/>
            <w:noWrap/>
            <w:vAlign w:val="center"/>
            <w:hideMark/>
          </w:tcPr>
          <w:p w14:paraId="68DF65B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4.700</w:t>
            </w:r>
          </w:p>
        </w:tc>
        <w:tc>
          <w:tcPr>
            <w:tcW w:w="892" w:type="dxa"/>
            <w:tcBorders>
              <w:top w:val="nil"/>
              <w:left w:val="nil"/>
              <w:bottom w:val="nil"/>
              <w:right w:val="nil"/>
            </w:tcBorders>
            <w:shd w:val="clear" w:color="auto" w:fill="auto"/>
            <w:noWrap/>
            <w:vAlign w:val="center"/>
            <w:hideMark/>
          </w:tcPr>
          <w:p w14:paraId="5D4E441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0.631</w:t>
            </w:r>
          </w:p>
        </w:tc>
        <w:tc>
          <w:tcPr>
            <w:tcW w:w="892" w:type="dxa"/>
            <w:tcBorders>
              <w:top w:val="nil"/>
              <w:left w:val="nil"/>
              <w:bottom w:val="nil"/>
              <w:right w:val="nil"/>
            </w:tcBorders>
            <w:shd w:val="clear" w:color="auto" w:fill="auto"/>
            <w:noWrap/>
            <w:vAlign w:val="center"/>
            <w:hideMark/>
          </w:tcPr>
          <w:p w14:paraId="1E9831E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1.194</w:t>
            </w:r>
          </w:p>
        </w:tc>
      </w:tr>
      <w:tr w:rsidR="00E92709" w:rsidRPr="001A3C97" w14:paraId="7C9EAB1F" w14:textId="77777777" w:rsidTr="00E92709">
        <w:trPr>
          <w:trHeight w:val="304"/>
        </w:trPr>
        <w:tc>
          <w:tcPr>
            <w:tcW w:w="1131" w:type="dxa"/>
            <w:tcBorders>
              <w:top w:val="nil"/>
              <w:left w:val="nil"/>
              <w:bottom w:val="nil"/>
              <w:right w:val="nil"/>
            </w:tcBorders>
            <w:shd w:val="clear" w:color="auto" w:fill="auto"/>
            <w:noWrap/>
            <w:vAlign w:val="center"/>
            <w:hideMark/>
          </w:tcPr>
          <w:p w14:paraId="770E4009"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961" w:type="dxa"/>
            <w:tcBorders>
              <w:top w:val="nil"/>
              <w:left w:val="nil"/>
              <w:bottom w:val="nil"/>
              <w:right w:val="nil"/>
            </w:tcBorders>
            <w:shd w:val="clear" w:color="auto" w:fill="auto"/>
            <w:noWrap/>
            <w:vAlign w:val="center"/>
            <w:hideMark/>
          </w:tcPr>
          <w:p w14:paraId="78BB87DC"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4D580705"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931" w:type="dxa"/>
            <w:tcBorders>
              <w:top w:val="nil"/>
              <w:left w:val="nil"/>
              <w:bottom w:val="nil"/>
              <w:right w:val="nil"/>
            </w:tcBorders>
            <w:shd w:val="clear" w:color="auto" w:fill="auto"/>
            <w:noWrap/>
            <w:vAlign w:val="center"/>
            <w:hideMark/>
          </w:tcPr>
          <w:p w14:paraId="45122D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-0.692</w:t>
            </w:r>
          </w:p>
        </w:tc>
        <w:tc>
          <w:tcPr>
            <w:tcW w:w="1422" w:type="dxa"/>
            <w:tcBorders>
              <w:top w:val="nil"/>
              <w:left w:val="nil"/>
              <w:bottom w:val="nil"/>
              <w:right w:val="nil"/>
            </w:tcBorders>
            <w:shd w:val="clear" w:color="auto" w:fill="auto"/>
            <w:noWrap/>
            <w:vAlign w:val="center"/>
            <w:hideMark/>
          </w:tcPr>
          <w:p w14:paraId="656E032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1.888</w:t>
            </w:r>
          </w:p>
        </w:tc>
        <w:tc>
          <w:tcPr>
            <w:tcW w:w="892" w:type="dxa"/>
            <w:tcBorders>
              <w:top w:val="nil"/>
              <w:left w:val="nil"/>
              <w:bottom w:val="nil"/>
              <w:right w:val="nil"/>
            </w:tcBorders>
            <w:shd w:val="clear" w:color="auto" w:fill="auto"/>
            <w:noWrap/>
            <w:vAlign w:val="center"/>
            <w:hideMark/>
          </w:tcPr>
          <w:p w14:paraId="487CFFA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-0.518</w:t>
            </w:r>
          </w:p>
        </w:tc>
        <w:tc>
          <w:tcPr>
            <w:tcW w:w="892" w:type="dxa"/>
            <w:tcBorders>
              <w:top w:val="nil"/>
              <w:left w:val="nil"/>
              <w:bottom w:val="nil"/>
              <w:right w:val="nil"/>
            </w:tcBorders>
            <w:shd w:val="clear" w:color="auto" w:fill="auto"/>
            <w:noWrap/>
            <w:vAlign w:val="center"/>
            <w:hideMark/>
          </w:tcPr>
          <w:p w14:paraId="7E68CB3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0.043</w:t>
            </w:r>
          </w:p>
        </w:tc>
        <w:tc>
          <w:tcPr>
            <w:tcW w:w="892" w:type="dxa"/>
            <w:tcBorders>
              <w:top w:val="nil"/>
              <w:left w:val="nil"/>
              <w:bottom w:val="nil"/>
              <w:right w:val="nil"/>
            </w:tcBorders>
            <w:shd w:val="clear" w:color="auto" w:fill="auto"/>
            <w:noWrap/>
            <w:vAlign w:val="center"/>
            <w:hideMark/>
          </w:tcPr>
          <w:p w14:paraId="1548C8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-0.459</w:t>
            </w:r>
          </w:p>
        </w:tc>
        <w:tc>
          <w:tcPr>
            <w:tcW w:w="931" w:type="dxa"/>
            <w:tcBorders>
              <w:top w:val="nil"/>
              <w:left w:val="nil"/>
              <w:bottom w:val="nil"/>
              <w:right w:val="nil"/>
            </w:tcBorders>
            <w:shd w:val="clear" w:color="auto" w:fill="auto"/>
            <w:noWrap/>
            <w:vAlign w:val="center"/>
            <w:hideMark/>
          </w:tcPr>
          <w:p w14:paraId="2432A16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-2.115</w:t>
            </w:r>
          </w:p>
        </w:tc>
        <w:tc>
          <w:tcPr>
            <w:tcW w:w="1422" w:type="dxa"/>
            <w:tcBorders>
              <w:top w:val="nil"/>
              <w:left w:val="nil"/>
              <w:bottom w:val="nil"/>
              <w:right w:val="nil"/>
            </w:tcBorders>
            <w:shd w:val="clear" w:color="auto" w:fill="auto"/>
            <w:noWrap/>
            <w:vAlign w:val="center"/>
            <w:hideMark/>
          </w:tcPr>
          <w:p w14:paraId="45660F0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1.647</w:t>
            </w:r>
          </w:p>
        </w:tc>
        <w:tc>
          <w:tcPr>
            <w:tcW w:w="892" w:type="dxa"/>
            <w:tcBorders>
              <w:top w:val="nil"/>
              <w:left w:val="nil"/>
              <w:bottom w:val="nil"/>
              <w:right w:val="nil"/>
            </w:tcBorders>
            <w:shd w:val="clear" w:color="auto" w:fill="auto"/>
            <w:noWrap/>
            <w:vAlign w:val="center"/>
            <w:hideMark/>
          </w:tcPr>
          <w:p w14:paraId="775C7FD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-0.266</w:t>
            </w:r>
          </w:p>
        </w:tc>
        <w:tc>
          <w:tcPr>
            <w:tcW w:w="892" w:type="dxa"/>
            <w:tcBorders>
              <w:top w:val="nil"/>
              <w:left w:val="nil"/>
              <w:bottom w:val="nil"/>
              <w:right w:val="nil"/>
            </w:tcBorders>
            <w:shd w:val="clear" w:color="auto" w:fill="auto"/>
            <w:noWrap/>
            <w:vAlign w:val="center"/>
            <w:hideMark/>
          </w:tcPr>
          <w:p w14:paraId="32A19A0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-0.025</w:t>
            </w:r>
          </w:p>
        </w:tc>
      </w:tr>
      <w:tr w:rsidR="00E92709" w:rsidRPr="001A3C97" w14:paraId="5726EEE7"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6E17C762"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961" w:type="dxa"/>
            <w:tcBorders>
              <w:top w:val="nil"/>
              <w:left w:val="nil"/>
              <w:bottom w:val="single" w:sz="4" w:space="0" w:color="auto"/>
              <w:right w:val="nil"/>
            </w:tcBorders>
            <w:shd w:val="clear" w:color="auto" w:fill="auto"/>
            <w:noWrap/>
            <w:vAlign w:val="center"/>
            <w:hideMark/>
          </w:tcPr>
          <w:p w14:paraId="2148F60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single" w:sz="4" w:space="0" w:color="auto"/>
              <w:right w:val="nil"/>
            </w:tcBorders>
            <w:shd w:val="clear" w:color="auto" w:fill="auto"/>
            <w:noWrap/>
            <w:vAlign w:val="center"/>
            <w:hideMark/>
          </w:tcPr>
          <w:p w14:paraId="07128AD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0.081</w:t>
            </w:r>
          </w:p>
        </w:tc>
        <w:tc>
          <w:tcPr>
            <w:tcW w:w="931" w:type="dxa"/>
            <w:tcBorders>
              <w:top w:val="nil"/>
              <w:left w:val="nil"/>
              <w:bottom w:val="single" w:sz="4" w:space="0" w:color="auto"/>
              <w:right w:val="nil"/>
            </w:tcBorders>
            <w:shd w:val="clear" w:color="auto" w:fill="auto"/>
            <w:noWrap/>
            <w:vAlign w:val="center"/>
            <w:hideMark/>
          </w:tcPr>
          <w:p w14:paraId="6D65F57B"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-1.099</w:t>
            </w:r>
          </w:p>
        </w:tc>
        <w:tc>
          <w:tcPr>
            <w:tcW w:w="1422" w:type="dxa"/>
            <w:tcBorders>
              <w:top w:val="nil"/>
              <w:left w:val="nil"/>
              <w:bottom w:val="single" w:sz="4" w:space="0" w:color="auto"/>
              <w:right w:val="nil"/>
            </w:tcBorders>
            <w:shd w:val="clear" w:color="auto" w:fill="auto"/>
            <w:noWrap/>
            <w:vAlign w:val="center"/>
            <w:hideMark/>
          </w:tcPr>
          <w:p w14:paraId="7B876E8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-0.968</w:t>
            </w:r>
          </w:p>
        </w:tc>
        <w:tc>
          <w:tcPr>
            <w:tcW w:w="892" w:type="dxa"/>
            <w:tcBorders>
              <w:top w:val="nil"/>
              <w:left w:val="nil"/>
              <w:bottom w:val="single" w:sz="4" w:space="0" w:color="auto"/>
              <w:right w:val="nil"/>
            </w:tcBorders>
            <w:shd w:val="clear" w:color="auto" w:fill="auto"/>
            <w:noWrap/>
            <w:vAlign w:val="center"/>
            <w:hideMark/>
          </w:tcPr>
          <w:p w14:paraId="15A86B8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0.434</w:t>
            </w:r>
          </w:p>
        </w:tc>
        <w:tc>
          <w:tcPr>
            <w:tcW w:w="892" w:type="dxa"/>
            <w:tcBorders>
              <w:top w:val="nil"/>
              <w:left w:val="nil"/>
              <w:bottom w:val="single" w:sz="4" w:space="0" w:color="auto"/>
              <w:right w:val="nil"/>
            </w:tcBorders>
            <w:shd w:val="clear" w:color="auto" w:fill="auto"/>
            <w:noWrap/>
            <w:vAlign w:val="center"/>
            <w:hideMark/>
          </w:tcPr>
          <w:p w14:paraId="79326B0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-0.415</w:t>
            </w:r>
          </w:p>
        </w:tc>
        <w:tc>
          <w:tcPr>
            <w:tcW w:w="892" w:type="dxa"/>
            <w:tcBorders>
              <w:top w:val="nil"/>
              <w:left w:val="nil"/>
              <w:bottom w:val="single" w:sz="4" w:space="0" w:color="auto"/>
              <w:right w:val="nil"/>
            </w:tcBorders>
            <w:shd w:val="clear" w:color="auto" w:fill="auto"/>
            <w:noWrap/>
            <w:vAlign w:val="center"/>
            <w:hideMark/>
          </w:tcPr>
          <w:p w14:paraId="1E40692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-0.748</w:t>
            </w:r>
          </w:p>
        </w:tc>
        <w:tc>
          <w:tcPr>
            <w:tcW w:w="931" w:type="dxa"/>
            <w:tcBorders>
              <w:top w:val="nil"/>
              <w:left w:val="nil"/>
              <w:bottom w:val="single" w:sz="4" w:space="0" w:color="auto"/>
              <w:right w:val="nil"/>
            </w:tcBorders>
            <w:shd w:val="clear" w:color="auto" w:fill="auto"/>
            <w:noWrap/>
            <w:vAlign w:val="center"/>
            <w:hideMark/>
          </w:tcPr>
          <w:p w14:paraId="280E91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1.184</w:t>
            </w:r>
          </w:p>
        </w:tc>
        <w:tc>
          <w:tcPr>
            <w:tcW w:w="1422" w:type="dxa"/>
            <w:tcBorders>
              <w:top w:val="nil"/>
              <w:left w:val="nil"/>
              <w:bottom w:val="single" w:sz="4" w:space="0" w:color="auto"/>
              <w:right w:val="nil"/>
            </w:tcBorders>
            <w:shd w:val="clear" w:color="auto" w:fill="auto"/>
            <w:noWrap/>
            <w:vAlign w:val="center"/>
            <w:hideMark/>
          </w:tcPr>
          <w:p w14:paraId="51EFB16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2.320</w:t>
            </w:r>
          </w:p>
        </w:tc>
        <w:tc>
          <w:tcPr>
            <w:tcW w:w="892" w:type="dxa"/>
            <w:tcBorders>
              <w:top w:val="nil"/>
              <w:left w:val="nil"/>
              <w:bottom w:val="single" w:sz="4" w:space="0" w:color="auto"/>
              <w:right w:val="nil"/>
            </w:tcBorders>
            <w:shd w:val="clear" w:color="auto" w:fill="auto"/>
            <w:noWrap/>
            <w:vAlign w:val="center"/>
            <w:hideMark/>
          </w:tcPr>
          <w:p w14:paraId="7375FCE8"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-1.427</w:t>
            </w:r>
          </w:p>
        </w:tc>
        <w:tc>
          <w:tcPr>
            <w:tcW w:w="892" w:type="dxa"/>
            <w:tcBorders>
              <w:top w:val="nil"/>
              <w:left w:val="nil"/>
              <w:bottom w:val="single" w:sz="4" w:space="0" w:color="auto"/>
              <w:right w:val="nil"/>
            </w:tcBorders>
            <w:shd w:val="clear" w:color="auto" w:fill="auto"/>
            <w:noWrap/>
            <w:vAlign w:val="center"/>
            <w:hideMark/>
          </w:tcPr>
          <w:p w14:paraId="107442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-0.797</w:t>
            </w:r>
          </w:p>
        </w:tc>
      </w:tr>
      <w:tr w:rsidR="00E92709" w:rsidRPr="001A3C97" w14:paraId="194E5884" w14:textId="77777777" w:rsidTr="00E92709">
        <w:trPr>
          <w:trHeight w:val="320"/>
        </w:trPr>
        <w:tc>
          <w:tcPr>
            <w:tcW w:w="1131" w:type="dxa"/>
            <w:tcBorders>
              <w:top w:val="single" w:sz="4" w:space="0" w:color="auto"/>
              <w:left w:val="nil"/>
              <w:bottom w:val="single" w:sz="12" w:space="0" w:color="auto"/>
              <w:right w:val="nil"/>
            </w:tcBorders>
            <w:shd w:val="clear" w:color="auto" w:fill="auto"/>
            <w:noWrap/>
            <w:vAlign w:val="center"/>
            <w:hideMark/>
          </w:tcPr>
          <w:p w14:paraId="0BA7F0A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961" w:type="dxa"/>
            <w:tcBorders>
              <w:top w:val="single" w:sz="4" w:space="0" w:color="auto"/>
              <w:left w:val="nil"/>
              <w:bottom w:val="single" w:sz="12" w:space="0" w:color="auto"/>
              <w:right w:val="nil"/>
            </w:tcBorders>
            <w:shd w:val="clear" w:color="auto" w:fill="auto"/>
            <w:noWrap/>
            <w:vAlign w:val="center"/>
            <w:hideMark/>
          </w:tcPr>
          <w:p w14:paraId="44C9181B"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92" w:type="dxa"/>
            <w:tcBorders>
              <w:top w:val="single" w:sz="4" w:space="0" w:color="auto"/>
              <w:left w:val="nil"/>
              <w:bottom w:val="single" w:sz="12" w:space="0" w:color="auto"/>
              <w:right w:val="nil"/>
            </w:tcBorders>
            <w:shd w:val="clear" w:color="auto" w:fill="auto"/>
            <w:noWrap/>
            <w:vAlign w:val="center"/>
            <w:hideMark/>
          </w:tcPr>
          <w:p w14:paraId="71AE95E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-0.548</w:t>
            </w:r>
          </w:p>
        </w:tc>
        <w:tc>
          <w:tcPr>
            <w:tcW w:w="931" w:type="dxa"/>
            <w:tcBorders>
              <w:top w:val="single" w:sz="4" w:space="0" w:color="auto"/>
              <w:left w:val="nil"/>
              <w:bottom w:val="single" w:sz="12" w:space="0" w:color="auto"/>
              <w:right w:val="nil"/>
            </w:tcBorders>
            <w:shd w:val="clear" w:color="auto" w:fill="auto"/>
            <w:noWrap/>
            <w:vAlign w:val="center"/>
            <w:hideMark/>
          </w:tcPr>
          <w:p w14:paraId="51BAA84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-0.100</w:t>
            </w:r>
          </w:p>
        </w:tc>
        <w:tc>
          <w:tcPr>
            <w:tcW w:w="1422" w:type="dxa"/>
            <w:tcBorders>
              <w:top w:val="single" w:sz="4" w:space="0" w:color="auto"/>
              <w:left w:val="nil"/>
              <w:bottom w:val="single" w:sz="12" w:space="0" w:color="auto"/>
              <w:right w:val="nil"/>
            </w:tcBorders>
            <w:shd w:val="clear" w:color="auto" w:fill="auto"/>
            <w:noWrap/>
            <w:vAlign w:val="center"/>
            <w:hideMark/>
          </w:tcPr>
          <w:p w14:paraId="00D7478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0.539</w:t>
            </w:r>
          </w:p>
        </w:tc>
        <w:tc>
          <w:tcPr>
            <w:tcW w:w="892" w:type="dxa"/>
            <w:tcBorders>
              <w:top w:val="single" w:sz="4" w:space="0" w:color="auto"/>
              <w:left w:val="nil"/>
              <w:bottom w:val="single" w:sz="12" w:space="0" w:color="auto"/>
              <w:right w:val="nil"/>
            </w:tcBorders>
            <w:shd w:val="clear" w:color="auto" w:fill="auto"/>
            <w:noWrap/>
            <w:vAlign w:val="center"/>
            <w:hideMark/>
          </w:tcPr>
          <w:p w14:paraId="5DE09AD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-0.664</w:t>
            </w:r>
          </w:p>
        </w:tc>
        <w:tc>
          <w:tcPr>
            <w:tcW w:w="892" w:type="dxa"/>
            <w:tcBorders>
              <w:top w:val="single" w:sz="4" w:space="0" w:color="auto"/>
              <w:left w:val="nil"/>
              <w:bottom w:val="single" w:sz="12" w:space="0" w:color="auto"/>
              <w:right w:val="nil"/>
            </w:tcBorders>
            <w:shd w:val="clear" w:color="auto" w:fill="auto"/>
            <w:noWrap/>
            <w:vAlign w:val="center"/>
            <w:hideMark/>
          </w:tcPr>
          <w:p w14:paraId="0CA090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-0.744</w:t>
            </w:r>
          </w:p>
        </w:tc>
        <w:tc>
          <w:tcPr>
            <w:tcW w:w="892" w:type="dxa"/>
            <w:tcBorders>
              <w:top w:val="single" w:sz="4" w:space="0" w:color="auto"/>
              <w:left w:val="nil"/>
              <w:bottom w:val="single" w:sz="12" w:space="0" w:color="auto"/>
              <w:right w:val="nil"/>
            </w:tcBorders>
            <w:shd w:val="clear" w:color="auto" w:fill="auto"/>
            <w:noWrap/>
            <w:vAlign w:val="center"/>
            <w:hideMark/>
          </w:tcPr>
          <w:p w14:paraId="06C53FF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1.022</w:t>
            </w:r>
          </w:p>
        </w:tc>
        <w:tc>
          <w:tcPr>
            <w:tcW w:w="931" w:type="dxa"/>
            <w:tcBorders>
              <w:top w:val="single" w:sz="4" w:space="0" w:color="auto"/>
              <w:left w:val="nil"/>
              <w:bottom w:val="single" w:sz="12" w:space="0" w:color="auto"/>
              <w:right w:val="nil"/>
            </w:tcBorders>
            <w:shd w:val="clear" w:color="auto" w:fill="auto"/>
            <w:noWrap/>
            <w:vAlign w:val="center"/>
            <w:hideMark/>
          </w:tcPr>
          <w:p w14:paraId="5834A1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-0.469</w:t>
            </w:r>
          </w:p>
        </w:tc>
        <w:tc>
          <w:tcPr>
            <w:tcW w:w="1422" w:type="dxa"/>
            <w:tcBorders>
              <w:top w:val="single" w:sz="4" w:space="0" w:color="auto"/>
              <w:left w:val="nil"/>
              <w:bottom w:val="single" w:sz="12" w:space="0" w:color="auto"/>
              <w:right w:val="nil"/>
            </w:tcBorders>
            <w:shd w:val="clear" w:color="auto" w:fill="auto"/>
            <w:noWrap/>
            <w:vAlign w:val="center"/>
            <w:hideMark/>
          </w:tcPr>
          <w:p w14:paraId="76164F1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-4.535</w:t>
            </w:r>
          </w:p>
        </w:tc>
        <w:tc>
          <w:tcPr>
            <w:tcW w:w="892" w:type="dxa"/>
            <w:tcBorders>
              <w:top w:val="single" w:sz="4" w:space="0" w:color="auto"/>
              <w:left w:val="nil"/>
              <w:bottom w:val="single" w:sz="12" w:space="0" w:color="auto"/>
              <w:right w:val="nil"/>
            </w:tcBorders>
            <w:shd w:val="clear" w:color="auto" w:fill="auto"/>
            <w:noWrap/>
            <w:vAlign w:val="center"/>
            <w:hideMark/>
          </w:tcPr>
          <w:p w14:paraId="50E633D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4.768</w:t>
            </w:r>
          </w:p>
        </w:tc>
        <w:tc>
          <w:tcPr>
            <w:tcW w:w="892" w:type="dxa"/>
            <w:tcBorders>
              <w:top w:val="single" w:sz="4" w:space="0" w:color="auto"/>
              <w:left w:val="nil"/>
              <w:bottom w:val="single" w:sz="12" w:space="0" w:color="auto"/>
              <w:right w:val="nil"/>
            </w:tcBorders>
            <w:shd w:val="clear" w:color="auto" w:fill="auto"/>
            <w:noWrap/>
            <w:vAlign w:val="center"/>
            <w:hideMark/>
          </w:tcPr>
          <w:p w14:paraId="2A5EFE4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-2.662</w:t>
            </w:r>
          </w:p>
        </w:tc>
      </w:tr>
    </w:tbl>
    <w:p w14:paraId="7409D3CF" w14:textId="77777777" w:rsidR="00AF3490" w:rsidRPr="001A3C97" w:rsidRDefault="00AF3490" w:rsidP="00367AA6">
      <w:pPr>
        <w:spacing w:line="276" w:lineRule="auto"/>
        <w:rPr>
          <w:rFonts w:ascii="Times New Roman" w:hAnsi="Times New Roman" w:cs="Times New Roman"/>
          <w:sz w:val="24"/>
          <w:szCs w:val="24"/>
        </w:rPr>
      </w:pPr>
    </w:p>
    <w:p w14:paraId="335E2478" w14:textId="77777777" w:rsidR="00E92709" w:rsidRPr="001A3C97" w:rsidRDefault="00E92709" w:rsidP="00C422E0">
      <w:pPr>
        <w:spacing w:line="276" w:lineRule="auto"/>
        <w:rPr>
          <w:rFonts w:ascii="Times New Roman" w:hAnsi="Times New Roman" w:cs="Times New Roman"/>
          <w:sz w:val="24"/>
          <w:szCs w:val="24"/>
        </w:rPr>
        <w:sectPr w:rsidR="00E92709" w:rsidRPr="001A3C97" w:rsidSect="00E92709">
          <w:pgSz w:w="15840" w:h="12240" w:orient="landscape"/>
          <w:pgMar w:top="1440" w:right="1440" w:bottom="1440" w:left="1440" w:header="720" w:footer="720" w:gutter="0"/>
          <w:cols w:space="720"/>
          <w:docGrid w:linePitch="360"/>
        </w:sectPr>
      </w:pPr>
    </w:p>
    <w:p w14:paraId="3D2DF1D3" w14:textId="2CFB7F93" w:rsidR="003A2AA2" w:rsidRPr="001A3C97" w:rsidRDefault="003A2AA2" w:rsidP="00C422E0">
      <w:pPr>
        <w:spacing w:line="276" w:lineRule="auto"/>
        <w:rPr>
          <w:rFonts w:ascii="Times New Roman" w:hAnsi="Times New Roman" w:cs="Times New Roman"/>
          <w:sz w:val="24"/>
          <w:szCs w:val="24"/>
        </w:rPr>
      </w:pPr>
      <w:bookmarkStart w:id="49" w:name="_Hlk135615250"/>
      <w:r w:rsidRPr="001A3C97">
        <w:rPr>
          <w:rFonts w:ascii="Times New Roman" w:hAnsi="Times New Roman" w:cs="Times New Roman"/>
          <w:sz w:val="24"/>
          <w:szCs w:val="24"/>
        </w:rPr>
        <w:lastRenderedPageBreak/>
        <w:t xml:space="preserve">Table </w:t>
      </w:r>
      <w:r w:rsidR="00367AA6" w:rsidRPr="001A3C97">
        <w:rPr>
          <w:rFonts w:ascii="Times New Roman" w:hAnsi="Times New Roman" w:cs="Times New Roman"/>
          <w:sz w:val="24"/>
          <w:szCs w:val="24"/>
        </w:rPr>
        <w:t>5</w:t>
      </w:r>
      <w:r w:rsidRPr="001A3C97">
        <w:rPr>
          <w:rFonts w:ascii="Times New Roman" w:hAnsi="Times New Roman" w:cs="Times New Roman"/>
          <w:sz w:val="24"/>
          <w:szCs w:val="24"/>
        </w:rPr>
        <w:t>.</w:t>
      </w:r>
      <w:r w:rsidRPr="001A3C97">
        <w:t xml:space="preserve"> </w:t>
      </w:r>
      <w:r w:rsidRPr="001A3C97">
        <w:rPr>
          <w:rFonts w:ascii="Times New Roman" w:hAnsi="Times New Roman" w:cs="Times New Roman"/>
          <w:sz w:val="24"/>
          <w:szCs w:val="24"/>
        </w:rPr>
        <w:t xml:space="preserve">Statistical significance (indicated by bold type) of </w:t>
      </w:r>
      <w:r w:rsidR="002135F6"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effective slope coefficients for </w:t>
      </w:r>
      <w:r w:rsidR="00481556" w:rsidRPr="001A3C97">
        <w:rPr>
          <w:rFonts w:ascii="Times New Roman" w:hAnsi="Times New Roman" w:cs="Times New Roman"/>
          <w:sz w:val="24"/>
          <w:szCs w:val="24"/>
        </w:rPr>
        <w:t>year</w:t>
      </w:r>
      <w:r w:rsidRPr="001A3C97">
        <w:rPr>
          <w:rFonts w:ascii="Times New Roman" w:hAnsi="Times New Roman" w:cs="Times New Roman"/>
          <w:sz w:val="24"/>
          <w:szCs w:val="24"/>
        </w:rPr>
        <w:t xml:space="preserve"> on </w:t>
      </w:r>
      <w:r w:rsidR="002135F6" w:rsidRPr="001A3C97">
        <w:rPr>
          <w:rFonts w:ascii="Times New Roman" w:hAnsi="Times New Roman" w:cs="Times New Roman"/>
          <w:sz w:val="24"/>
          <w:szCs w:val="24"/>
        </w:rPr>
        <w:t xml:space="preserve">overall species richness (ALL), guild </w:t>
      </w:r>
      <w:r w:rsidR="000C756C" w:rsidRPr="001A3C97">
        <w:rPr>
          <w:rFonts w:ascii="Times New Roman" w:hAnsi="Times New Roman" w:cs="Times New Roman"/>
          <w:sz w:val="24"/>
          <w:szCs w:val="24"/>
        </w:rPr>
        <w:t xml:space="preserve">(ESEA = early-successional </w:t>
      </w:r>
      <w:r w:rsidR="004B5503" w:rsidRPr="001A3C97">
        <w:rPr>
          <w:rFonts w:ascii="Times New Roman" w:hAnsi="Times New Roman" w:cs="Times New Roman"/>
          <w:sz w:val="24"/>
          <w:szCs w:val="24"/>
        </w:rPr>
        <w:t>/</w:t>
      </w:r>
      <w:r w:rsidR="000C756C" w:rsidRPr="001A3C97">
        <w:rPr>
          <w:rFonts w:ascii="Times New Roman" w:hAnsi="Times New Roman" w:cs="Times New Roman"/>
          <w:sz w:val="24"/>
          <w:szCs w:val="24"/>
        </w:rPr>
        <w:t xml:space="preserve"> edge-associated, INT = forest-interior, GAP = forest-gap, and GEN = forest generalist) </w:t>
      </w:r>
      <w:r w:rsidR="002135F6" w:rsidRPr="001A3C97">
        <w:rPr>
          <w:rFonts w:ascii="Times New Roman" w:hAnsi="Times New Roman" w:cs="Times New Roman"/>
          <w:sz w:val="24"/>
          <w:szCs w:val="24"/>
        </w:rPr>
        <w:t>richness, focal songbird species abundance (see Table 1 for species codes), and focal songbird species nest success</w:t>
      </w:r>
      <w:r w:rsidRPr="001A3C97">
        <w:rPr>
          <w:rFonts w:ascii="Times New Roman" w:hAnsi="Times New Roman" w:cs="Times New Roman"/>
          <w:sz w:val="24"/>
          <w:szCs w:val="24"/>
        </w:rPr>
        <w:t xml:space="preserve"> </w:t>
      </w:r>
      <w:r w:rsidR="002135F6" w:rsidRPr="001A3C97">
        <w:rPr>
          <w:rFonts w:ascii="Times New Roman" w:hAnsi="Times New Roman" w:cs="Times New Roman"/>
          <w:sz w:val="24"/>
          <w:szCs w:val="24"/>
        </w:rPr>
        <w:t>in an actively harvested landscape and minimally harvested landscape</w:t>
      </w:r>
      <w:r w:rsidRPr="001A3C97">
        <w:rPr>
          <w:rFonts w:ascii="Times New Roman" w:hAnsi="Times New Roman" w:cs="Times New Roman"/>
          <w:sz w:val="24"/>
          <w:szCs w:val="24"/>
        </w:rPr>
        <w:t>.</w:t>
      </w:r>
      <w:r w:rsidR="00F0291D" w:rsidRPr="001A3C97">
        <w:rPr>
          <w:rFonts w:ascii="Times New Roman" w:hAnsi="Times New Roman" w:cs="Times New Roman"/>
          <w:sz w:val="24"/>
          <w:szCs w:val="24"/>
        </w:rPr>
        <w:t xml:space="preserve"> Model type is denoted such that GR = guild richness, FSA = focal species abundance, FSNS-I = focal species nest success during the incubation period, and FSNS-B = focal species nest success during the brooding period.</w:t>
      </w:r>
    </w:p>
    <w:tbl>
      <w:tblPr>
        <w:tblW w:w="9124" w:type="dxa"/>
        <w:tblLook w:val="04A0" w:firstRow="1" w:lastRow="0" w:firstColumn="1" w:lastColumn="0" w:noHBand="0" w:noVBand="1"/>
      </w:tblPr>
      <w:tblGrid>
        <w:gridCol w:w="1467"/>
        <w:gridCol w:w="1193"/>
        <w:gridCol w:w="1193"/>
        <w:gridCol w:w="2536"/>
        <w:gridCol w:w="2735"/>
      </w:tblGrid>
      <w:tr w:rsidR="00B2104B" w:rsidRPr="001A3C97" w14:paraId="3282F4B6" w14:textId="77777777" w:rsidTr="00B2104B">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4DFE0EFE"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2691FBEB"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497A3173"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6FC7E2C3"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625358CF"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Minimally Harvested</w:t>
            </w:r>
          </w:p>
        </w:tc>
      </w:tr>
      <w:tr w:rsidR="00C25303" w:rsidRPr="001A3C97" w14:paraId="7D9D6562" w14:textId="77777777" w:rsidTr="00B2104B">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64F2B9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4EB3926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single" w:sz="12" w:space="0" w:color="auto"/>
              <w:left w:val="nil"/>
              <w:bottom w:val="single" w:sz="4" w:space="0" w:color="auto"/>
              <w:right w:val="nil"/>
            </w:tcBorders>
            <w:shd w:val="clear" w:color="auto" w:fill="auto"/>
            <w:noWrap/>
            <w:vAlign w:val="center"/>
            <w:hideMark/>
          </w:tcPr>
          <w:p w14:paraId="5A054F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single" w:sz="12" w:space="0" w:color="auto"/>
              <w:left w:val="nil"/>
              <w:bottom w:val="single" w:sz="4" w:space="0" w:color="auto"/>
              <w:right w:val="nil"/>
            </w:tcBorders>
            <w:shd w:val="clear" w:color="auto" w:fill="auto"/>
            <w:noWrap/>
            <w:vAlign w:val="center"/>
            <w:hideMark/>
          </w:tcPr>
          <w:p w14:paraId="18B809FD" w14:textId="547E350B"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0.030</w:t>
            </w:r>
          </w:p>
        </w:tc>
        <w:tc>
          <w:tcPr>
            <w:tcW w:w="2735" w:type="dxa"/>
            <w:tcBorders>
              <w:top w:val="single" w:sz="12" w:space="0" w:color="auto"/>
              <w:left w:val="nil"/>
              <w:bottom w:val="single" w:sz="4" w:space="0" w:color="auto"/>
              <w:right w:val="nil"/>
            </w:tcBorders>
            <w:shd w:val="clear" w:color="auto" w:fill="auto"/>
            <w:noWrap/>
            <w:vAlign w:val="center"/>
            <w:hideMark/>
          </w:tcPr>
          <w:p w14:paraId="6763E036" w14:textId="28D0BD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-0.018</w:t>
            </w:r>
          </w:p>
        </w:tc>
      </w:tr>
      <w:tr w:rsidR="00C25303" w:rsidRPr="001A3C97" w14:paraId="33B7B5C2" w14:textId="77777777" w:rsidTr="00B2104B">
        <w:trPr>
          <w:trHeight w:val="301"/>
        </w:trPr>
        <w:tc>
          <w:tcPr>
            <w:tcW w:w="1467" w:type="dxa"/>
            <w:tcBorders>
              <w:top w:val="nil"/>
              <w:left w:val="nil"/>
              <w:bottom w:val="nil"/>
              <w:right w:val="nil"/>
            </w:tcBorders>
            <w:shd w:val="clear" w:color="auto" w:fill="auto"/>
            <w:noWrap/>
            <w:vAlign w:val="center"/>
            <w:hideMark/>
          </w:tcPr>
          <w:p w14:paraId="1A4764C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193" w:type="dxa"/>
            <w:tcBorders>
              <w:top w:val="nil"/>
              <w:left w:val="nil"/>
              <w:bottom w:val="nil"/>
              <w:right w:val="nil"/>
            </w:tcBorders>
            <w:shd w:val="clear" w:color="auto" w:fill="auto"/>
            <w:noWrap/>
            <w:vAlign w:val="center"/>
            <w:hideMark/>
          </w:tcPr>
          <w:p w14:paraId="3FF1E9A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3E9D90D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3DC9AA5F" w14:textId="42B74B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0.072</w:t>
            </w:r>
          </w:p>
        </w:tc>
        <w:tc>
          <w:tcPr>
            <w:tcW w:w="2735" w:type="dxa"/>
            <w:tcBorders>
              <w:top w:val="nil"/>
              <w:left w:val="nil"/>
              <w:bottom w:val="nil"/>
              <w:right w:val="nil"/>
            </w:tcBorders>
            <w:shd w:val="clear" w:color="auto" w:fill="auto"/>
            <w:noWrap/>
            <w:vAlign w:val="center"/>
            <w:hideMark/>
          </w:tcPr>
          <w:p w14:paraId="7C99CF6E" w14:textId="42F739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0.003</w:t>
            </w:r>
          </w:p>
        </w:tc>
      </w:tr>
      <w:tr w:rsidR="00C25303" w:rsidRPr="001A3C97" w14:paraId="75B5FDBC" w14:textId="77777777" w:rsidTr="00B2104B">
        <w:trPr>
          <w:trHeight w:val="301"/>
        </w:trPr>
        <w:tc>
          <w:tcPr>
            <w:tcW w:w="1467" w:type="dxa"/>
            <w:tcBorders>
              <w:top w:val="nil"/>
              <w:left w:val="nil"/>
              <w:bottom w:val="nil"/>
              <w:right w:val="nil"/>
            </w:tcBorders>
            <w:shd w:val="clear" w:color="auto" w:fill="auto"/>
            <w:noWrap/>
            <w:vAlign w:val="center"/>
            <w:hideMark/>
          </w:tcPr>
          <w:p w14:paraId="29C4A4A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77EC5D1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1193" w:type="dxa"/>
            <w:tcBorders>
              <w:top w:val="nil"/>
              <w:left w:val="nil"/>
              <w:bottom w:val="nil"/>
              <w:right w:val="nil"/>
            </w:tcBorders>
            <w:shd w:val="clear" w:color="auto" w:fill="auto"/>
            <w:noWrap/>
            <w:vAlign w:val="center"/>
            <w:hideMark/>
          </w:tcPr>
          <w:p w14:paraId="41BC732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759A8EBC" w14:textId="044440C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0.188</w:t>
            </w:r>
          </w:p>
        </w:tc>
        <w:tc>
          <w:tcPr>
            <w:tcW w:w="2735" w:type="dxa"/>
            <w:tcBorders>
              <w:top w:val="nil"/>
              <w:left w:val="nil"/>
              <w:bottom w:val="nil"/>
              <w:right w:val="nil"/>
            </w:tcBorders>
            <w:shd w:val="clear" w:color="auto" w:fill="auto"/>
            <w:noWrap/>
            <w:vAlign w:val="bottom"/>
            <w:hideMark/>
          </w:tcPr>
          <w:p w14:paraId="4562ADE5" w14:textId="3017E6C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-0.425</w:t>
            </w:r>
          </w:p>
        </w:tc>
      </w:tr>
      <w:tr w:rsidR="00C25303" w:rsidRPr="001A3C97" w14:paraId="307D6EAA" w14:textId="77777777" w:rsidTr="00B2104B">
        <w:trPr>
          <w:trHeight w:val="301"/>
        </w:trPr>
        <w:tc>
          <w:tcPr>
            <w:tcW w:w="1467" w:type="dxa"/>
            <w:tcBorders>
              <w:top w:val="nil"/>
              <w:left w:val="nil"/>
              <w:bottom w:val="nil"/>
              <w:right w:val="nil"/>
            </w:tcBorders>
            <w:shd w:val="clear" w:color="auto" w:fill="auto"/>
            <w:noWrap/>
            <w:vAlign w:val="center"/>
            <w:hideMark/>
          </w:tcPr>
          <w:p w14:paraId="61D4037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1D94E07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1193" w:type="dxa"/>
            <w:tcBorders>
              <w:top w:val="nil"/>
              <w:left w:val="nil"/>
              <w:bottom w:val="nil"/>
              <w:right w:val="nil"/>
            </w:tcBorders>
            <w:shd w:val="clear" w:color="auto" w:fill="auto"/>
            <w:noWrap/>
            <w:vAlign w:val="center"/>
            <w:hideMark/>
          </w:tcPr>
          <w:p w14:paraId="7374FE7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6A52FA03" w14:textId="2AB2716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0.663</w:t>
            </w:r>
          </w:p>
        </w:tc>
        <w:tc>
          <w:tcPr>
            <w:tcW w:w="2735" w:type="dxa"/>
            <w:tcBorders>
              <w:top w:val="nil"/>
              <w:left w:val="nil"/>
              <w:bottom w:val="nil"/>
              <w:right w:val="nil"/>
            </w:tcBorders>
            <w:shd w:val="clear" w:color="auto" w:fill="auto"/>
            <w:noWrap/>
            <w:vAlign w:val="bottom"/>
            <w:hideMark/>
          </w:tcPr>
          <w:p w14:paraId="0C4E3CC1" w14:textId="3B646082"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0.378</w:t>
            </w:r>
          </w:p>
        </w:tc>
      </w:tr>
      <w:tr w:rsidR="00C25303" w:rsidRPr="001A3C97" w14:paraId="3F430053" w14:textId="77777777" w:rsidTr="00B2104B">
        <w:trPr>
          <w:trHeight w:val="301"/>
        </w:trPr>
        <w:tc>
          <w:tcPr>
            <w:tcW w:w="1467" w:type="dxa"/>
            <w:tcBorders>
              <w:top w:val="nil"/>
              <w:left w:val="nil"/>
              <w:bottom w:val="nil"/>
              <w:right w:val="nil"/>
            </w:tcBorders>
            <w:shd w:val="clear" w:color="auto" w:fill="auto"/>
            <w:noWrap/>
            <w:vAlign w:val="center"/>
            <w:hideMark/>
          </w:tcPr>
          <w:p w14:paraId="570B2C3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2AC76F3"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0D5C25D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325641B" w14:textId="1F9FD8E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-0.285</w:t>
            </w:r>
          </w:p>
        </w:tc>
        <w:tc>
          <w:tcPr>
            <w:tcW w:w="2735" w:type="dxa"/>
            <w:tcBorders>
              <w:top w:val="nil"/>
              <w:left w:val="nil"/>
              <w:bottom w:val="nil"/>
              <w:right w:val="nil"/>
            </w:tcBorders>
            <w:shd w:val="clear" w:color="auto" w:fill="auto"/>
            <w:noWrap/>
            <w:vAlign w:val="bottom"/>
            <w:hideMark/>
          </w:tcPr>
          <w:p w14:paraId="6C7E2AF6" w14:textId="008FF64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0.217</w:t>
            </w:r>
          </w:p>
        </w:tc>
      </w:tr>
      <w:tr w:rsidR="00C25303" w:rsidRPr="001A3C97" w14:paraId="35E142FC" w14:textId="77777777" w:rsidTr="00B2104B">
        <w:trPr>
          <w:trHeight w:val="301"/>
        </w:trPr>
        <w:tc>
          <w:tcPr>
            <w:tcW w:w="1467" w:type="dxa"/>
            <w:tcBorders>
              <w:top w:val="nil"/>
              <w:left w:val="nil"/>
              <w:bottom w:val="nil"/>
              <w:right w:val="nil"/>
            </w:tcBorders>
            <w:shd w:val="clear" w:color="auto" w:fill="auto"/>
            <w:noWrap/>
            <w:vAlign w:val="center"/>
            <w:hideMark/>
          </w:tcPr>
          <w:p w14:paraId="08704BC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71863D7"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DBB18A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6DAEA26D" w14:textId="187E97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c>
          <w:tcPr>
            <w:tcW w:w="2735" w:type="dxa"/>
            <w:tcBorders>
              <w:top w:val="nil"/>
              <w:left w:val="nil"/>
              <w:bottom w:val="nil"/>
              <w:right w:val="nil"/>
            </w:tcBorders>
            <w:shd w:val="clear" w:color="auto" w:fill="auto"/>
            <w:noWrap/>
            <w:vAlign w:val="bottom"/>
            <w:hideMark/>
          </w:tcPr>
          <w:p w14:paraId="5F9A19EB" w14:textId="3902156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1.458</w:t>
            </w:r>
          </w:p>
        </w:tc>
      </w:tr>
      <w:tr w:rsidR="00C25303" w:rsidRPr="001A3C97" w14:paraId="5F09DED4" w14:textId="77777777" w:rsidTr="00B2104B">
        <w:trPr>
          <w:trHeight w:val="301"/>
        </w:trPr>
        <w:tc>
          <w:tcPr>
            <w:tcW w:w="1467" w:type="dxa"/>
            <w:tcBorders>
              <w:top w:val="nil"/>
              <w:left w:val="nil"/>
              <w:bottom w:val="nil"/>
              <w:right w:val="nil"/>
            </w:tcBorders>
            <w:shd w:val="clear" w:color="auto" w:fill="auto"/>
            <w:noWrap/>
            <w:vAlign w:val="center"/>
            <w:hideMark/>
          </w:tcPr>
          <w:p w14:paraId="1DD385A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6BA414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1193" w:type="dxa"/>
            <w:tcBorders>
              <w:top w:val="nil"/>
              <w:left w:val="nil"/>
              <w:bottom w:val="nil"/>
              <w:right w:val="nil"/>
            </w:tcBorders>
            <w:shd w:val="clear" w:color="auto" w:fill="auto"/>
            <w:noWrap/>
            <w:vAlign w:val="center"/>
            <w:hideMark/>
          </w:tcPr>
          <w:p w14:paraId="4267788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687487B" w14:textId="2BEFBB0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0.497</w:t>
            </w:r>
          </w:p>
        </w:tc>
        <w:tc>
          <w:tcPr>
            <w:tcW w:w="2735" w:type="dxa"/>
            <w:tcBorders>
              <w:top w:val="nil"/>
              <w:left w:val="nil"/>
              <w:bottom w:val="nil"/>
              <w:right w:val="nil"/>
            </w:tcBorders>
            <w:shd w:val="clear" w:color="auto" w:fill="auto"/>
            <w:noWrap/>
            <w:vAlign w:val="bottom"/>
            <w:hideMark/>
          </w:tcPr>
          <w:p w14:paraId="5EF45912" w14:textId="0B81C4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0.039</w:t>
            </w:r>
          </w:p>
        </w:tc>
      </w:tr>
      <w:tr w:rsidR="00C25303" w:rsidRPr="001A3C97" w14:paraId="058C5578" w14:textId="77777777" w:rsidTr="00B2104B">
        <w:trPr>
          <w:trHeight w:val="301"/>
        </w:trPr>
        <w:tc>
          <w:tcPr>
            <w:tcW w:w="1467" w:type="dxa"/>
            <w:tcBorders>
              <w:top w:val="nil"/>
              <w:left w:val="nil"/>
              <w:bottom w:val="nil"/>
              <w:right w:val="nil"/>
            </w:tcBorders>
            <w:shd w:val="clear" w:color="auto" w:fill="auto"/>
            <w:noWrap/>
            <w:vAlign w:val="center"/>
            <w:hideMark/>
          </w:tcPr>
          <w:p w14:paraId="18B65C4F"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27000EC1"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842C3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456BB58" w14:textId="7036CB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-1.125</w:t>
            </w:r>
          </w:p>
        </w:tc>
        <w:tc>
          <w:tcPr>
            <w:tcW w:w="2735" w:type="dxa"/>
            <w:tcBorders>
              <w:top w:val="nil"/>
              <w:left w:val="nil"/>
              <w:bottom w:val="nil"/>
              <w:right w:val="nil"/>
            </w:tcBorders>
            <w:shd w:val="clear" w:color="auto" w:fill="auto"/>
            <w:noWrap/>
            <w:vAlign w:val="bottom"/>
            <w:hideMark/>
          </w:tcPr>
          <w:p w14:paraId="4E5DF4FC" w14:textId="7D0BC4B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2.211</w:t>
            </w:r>
          </w:p>
        </w:tc>
      </w:tr>
      <w:tr w:rsidR="00C25303" w:rsidRPr="001A3C97" w14:paraId="651A6003"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73B7A1F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66CDD54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017CD0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2C68DC49" w14:textId="744D362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2.074</w:t>
            </w:r>
          </w:p>
        </w:tc>
        <w:tc>
          <w:tcPr>
            <w:tcW w:w="2735" w:type="dxa"/>
            <w:tcBorders>
              <w:top w:val="nil"/>
              <w:left w:val="nil"/>
              <w:bottom w:val="single" w:sz="4" w:space="0" w:color="auto"/>
              <w:right w:val="nil"/>
            </w:tcBorders>
            <w:shd w:val="clear" w:color="auto" w:fill="auto"/>
            <w:noWrap/>
            <w:vAlign w:val="bottom"/>
            <w:hideMark/>
          </w:tcPr>
          <w:p w14:paraId="4DD7A679" w14:textId="6300936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-2.766</w:t>
            </w:r>
          </w:p>
        </w:tc>
      </w:tr>
      <w:tr w:rsidR="00C25303" w:rsidRPr="001A3C97" w14:paraId="37AB6983" w14:textId="77777777" w:rsidTr="00B2104B">
        <w:trPr>
          <w:trHeight w:val="301"/>
        </w:trPr>
        <w:tc>
          <w:tcPr>
            <w:tcW w:w="1467" w:type="dxa"/>
            <w:tcBorders>
              <w:top w:val="nil"/>
              <w:left w:val="nil"/>
              <w:bottom w:val="nil"/>
              <w:right w:val="nil"/>
            </w:tcBorders>
            <w:shd w:val="clear" w:color="auto" w:fill="auto"/>
            <w:noWrap/>
            <w:vAlign w:val="center"/>
            <w:hideMark/>
          </w:tcPr>
          <w:p w14:paraId="3FE2326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193" w:type="dxa"/>
            <w:tcBorders>
              <w:top w:val="nil"/>
              <w:left w:val="nil"/>
              <w:bottom w:val="nil"/>
              <w:right w:val="nil"/>
            </w:tcBorders>
            <w:shd w:val="clear" w:color="auto" w:fill="auto"/>
            <w:noWrap/>
            <w:vAlign w:val="center"/>
            <w:hideMark/>
          </w:tcPr>
          <w:p w14:paraId="63B44EB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3BBBC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699EEB0C" w14:textId="0CEB84D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0.002</w:t>
            </w:r>
          </w:p>
        </w:tc>
        <w:tc>
          <w:tcPr>
            <w:tcW w:w="2735" w:type="dxa"/>
            <w:tcBorders>
              <w:top w:val="nil"/>
              <w:left w:val="nil"/>
              <w:bottom w:val="nil"/>
              <w:right w:val="nil"/>
            </w:tcBorders>
            <w:shd w:val="clear" w:color="auto" w:fill="auto"/>
            <w:noWrap/>
            <w:vAlign w:val="center"/>
            <w:hideMark/>
          </w:tcPr>
          <w:p w14:paraId="10AC28F1" w14:textId="14705B3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-0.034</w:t>
            </w:r>
          </w:p>
        </w:tc>
      </w:tr>
      <w:tr w:rsidR="00C25303" w:rsidRPr="001A3C97" w14:paraId="6E5C8BE9" w14:textId="77777777" w:rsidTr="00B2104B">
        <w:trPr>
          <w:trHeight w:val="301"/>
        </w:trPr>
        <w:tc>
          <w:tcPr>
            <w:tcW w:w="1467" w:type="dxa"/>
            <w:tcBorders>
              <w:top w:val="nil"/>
              <w:left w:val="nil"/>
              <w:bottom w:val="nil"/>
              <w:right w:val="nil"/>
            </w:tcBorders>
            <w:shd w:val="clear" w:color="auto" w:fill="auto"/>
            <w:noWrap/>
            <w:vAlign w:val="center"/>
            <w:hideMark/>
          </w:tcPr>
          <w:p w14:paraId="45FB96C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FD39E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1193" w:type="dxa"/>
            <w:tcBorders>
              <w:top w:val="nil"/>
              <w:left w:val="nil"/>
              <w:bottom w:val="nil"/>
              <w:right w:val="nil"/>
            </w:tcBorders>
            <w:shd w:val="clear" w:color="auto" w:fill="auto"/>
            <w:noWrap/>
            <w:vAlign w:val="center"/>
            <w:hideMark/>
          </w:tcPr>
          <w:p w14:paraId="546D5D5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2A2E399" w14:textId="764A479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0.156</w:t>
            </w:r>
          </w:p>
        </w:tc>
        <w:tc>
          <w:tcPr>
            <w:tcW w:w="2735" w:type="dxa"/>
            <w:tcBorders>
              <w:top w:val="nil"/>
              <w:left w:val="nil"/>
              <w:bottom w:val="nil"/>
              <w:right w:val="nil"/>
            </w:tcBorders>
            <w:shd w:val="clear" w:color="auto" w:fill="auto"/>
            <w:noWrap/>
            <w:vAlign w:val="bottom"/>
            <w:hideMark/>
          </w:tcPr>
          <w:p w14:paraId="3E0203E7" w14:textId="078E252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-0.205</w:t>
            </w:r>
          </w:p>
        </w:tc>
      </w:tr>
      <w:tr w:rsidR="00C25303" w:rsidRPr="001A3C97" w14:paraId="011F772D" w14:textId="77777777" w:rsidTr="00B2104B">
        <w:trPr>
          <w:trHeight w:val="301"/>
        </w:trPr>
        <w:tc>
          <w:tcPr>
            <w:tcW w:w="1467" w:type="dxa"/>
            <w:tcBorders>
              <w:top w:val="nil"/>
              <w:left w:val="nil"/>
              <w:bottom w:val="nil"/>
              <w:right w:val="nil"/>
            </w:tcBorders>
            <w:shd w:val="clear" w:color="auto" w:fill="auto"/>
            <w:noWrap/>
            <w:vAlign w:val="center"/>
            <w:hideMark/>
          </w:tcPr>
          <w:p w14:paraId="6F70561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43A29DB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1193" w:type="dxa"/>
            <w:tcBorders>
              <w:top w:val="nil"/>
              <w:left w:val="nil"/>
              <w:bottom w:val="nil"/>
              <w:right w:val="nil"/>
            </w:tcBorders>
            <w:shd w:val="clear" w:color="auto" w:fill="auto"/>
            <w:noWrap/>
            <w:vAlign w:val="center"/>
            <w:hideMark/>
          </w:tcPr>
          <w:p w14:paraId="50898A1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7826912" w14:textId="47B07DBD"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0.552</w:t>
            </w:r>
          </w:p>
        </w:tc>
        <w:tc>
          <w:tcPr>
            <w:tcW w:w="2735" w:type="dxa"/>
            <w:tcBorders>
              <w:top w:val="nil"/>
              <w:left w:val="nil"/>
              <w:bottom w:val="nil"/>
              <w:right w:val="nil"/>
            </w:tcBorders>
            <w:shd w:val="clear" w:color="auto" w:fill="auto"/>
            <w:noWrap/>
            <w:vAlign w:val="bottom"/>
            <w:hideMark/>
          </w:tcPr>
          <w:p w14:paraId="7105A889" w14:textId="70104E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-0.273</w:t>
            </w:r>
          </w:p>
        </w:tc>
      </w:tr>
      <w:tr w:rsidR="00C25303" w:rsidRPr="001A3C97" w14:paraId="72D04081" w14:textId="77777777" w:rsidTr="00B2104B">
        <w:trPr>
          <w:trHeight w:val="301"/>
        </w:trPr>
        <w:tc>
          <w:tcPr>
            <w:tcW w:w="1467" w:type="dxa"/>
            <w:tcBorders>
              <w:top w:val="nil"/>
              <w:left w:val="nil"/>
              <w:bottom w:val="nil"/>
              <w:right w:val="nil"/>
            </w:tcBorders>
            <w:shd w:val="clear" w:color="auto" w:fill="auto"/>
            <w:noWrap/>
            <w:vAlign w:val="center"/>
            <w:hideMark/>
          </w:tcPr>
          <w:p w14:paraId="2F2B9FF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7A38292"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16D4EBD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0168CD09" w14:textId="33F4A3F8"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0.169</w:t>
            </w:r>
          </w:p>
        </w:tc>
        <w:tc>
          <w:tcPr>
            <w:tcW w:w="2735" w:type="dxa"/>
            <w:tcBorders>
              <w:top w:val="nil"/>
              <w:left w:val="nil"/>
              <w:bottom w:val="nil"/>
              <w:right w:val="nil"/>
            </w:tcBorders>
            <w:shd w:val="clear" w:color="auto" w:fill="auto"/>
            <w:noWrap/>
            <w:vAlign w:val="bottom"/>
            <w:hideMark/>
          </w:tcPr>
          <w:p w14:paraId="2C8E86A5" w14:textId="6BF3E31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-1.391</w:t>
            </w:r>
          </w:p>
        </w:tc>
      </w:tr>
      <w:tr w:rsidR="00C25303" w:rsidRPr="001A3C97" w14:paraId="6B65937E" w14:textId="77777777" w:rsidTr="00B2104B">
        <w:trPr>
          <w:trHeight w:val="301"/>
        </w:trPr>
        <w:tc>
          <w:tcPr>
            <w:tcW w:w="1467" w:type="dxa"/>
            <w:tcBorders>
              <w:top w:val="nil"/>
              <w:left w:val="nil"/>
              <w:bottom w:val="nil"/>
              <w:right w:val="nil"/>
            </w:tcBorders>
            <w:shd w:val="clear" w:color="auto" w:fill="auto"/>
            <w:noWrap/>
            <w:vAlign w:val="center"/>
            <w:hideMark/>
          </w:tcPr>
          <w:p w14:paraId="3A47950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672D0F0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6A63F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72CEE3AA" w14:textId="26D5B3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-0.051</w:t>
            </w:r>
          </w:p>
        </w:tc>
        <w:tc>
          <w:tcPr>
            <w:tcW w:w="2735" w:type="dxa"/>
            <w:tcBorders>
              <w:top w:val="nil"/>
              <w:left w:val="nil"/>
              <w:bottom w:val="nil"/>
              <w:right w:val="nil"/>
            </w:tcBorders>
            <w:shd w:val="clear" w:color="auto" w:fill="auto"/>
            <w:noWrap/>
            <w:vAlign w:val="bottom"/>
            <w:hideMark/>
          </w:tcPr>
          <w:p w14:paraId="0600E533" w14:textId="322F7FD7"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-4.751</w:t>
            </w:r>
          </w:p>
        </w:tc>
      </w:tr>
      <w:tr w:rsidR="00C25303" w:rsidRPr="001A3C97" w14:paraId="7E2DFDB4" w14:textId="77777777" w:rsidTr="00B2104B">
        <w:trPr>
          <w:trHeight w:val="301"/>
        </w:trPr>
        <w:tc>
          <w:tcPr>
            <w:tcW w:w="1467" w:type="dxa"/>
            <w:tcBorders>
              <w:top w:val="nil"/>
              <w:left w:val="nil"/>
              <w:bottom w:val="nil"/>
              <w:right w:val="nil"/>
            </w:tcBorders>
            <w:shd w:val="clear" w:color="auto" w:fill="auto"/>
            <w:noWrap/>
            <w:vAlign w:val="center"/>
            <w:hideMark/>
          </w:tcPr>
          <w:p w14:paraId="32D82AEE"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9F3C48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1193" w:type="dxa"/>
            <w:tcBorders>
              <w:top w:val="nil"/>
              <w:left w:val="nil"/>
              <w:bottom w:val="nil"/>
              <w:right w:val="nil"/>
            </w:tcBorders>
            <w:shd w:val="clear" w:color="auto" w:fill="auto"/>
            <w:noWrap/>
            <w:vAlign w:val="center"/>
            <w:hideMark/>
          </w:tcPr>
          <w:p w14:paraId="07C64CC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D7B2AF4" w14:textId="623B4F9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0.134</w:t>
            </w:r>
          </w:p>
        </w:tc>
        <w:tc>
          <w:tcPr>
            <w:tcW w:w="2735" w:type="dxa"/>
            <w:tcBorders>
              <w:top w:val="nil"/>
              <w:left w:val="nil"/>
              <w:bottom w:val="nil"/>
              <w:right w:val="nil"/>
            </w:tcBorders>
            <w:shd w:val="clear" w:color="auto" w:fill="auto"/>
            <w:noWrap/>
            <w:vAlign w:val="bottom"/>
            <w:hideMark/>
          </w:tcPr>
          <w:p w14:paraId="592BBE3D" w14:textId="7ABC11DA"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-0.292</w:t>
            </w:r>
          </w:p>
        </w:tc>
      </w:tr>
      <w:tr w:rsidR="00C25303" w:rsidRPr="001A3C97" w14:paraId="2006EDE2" w14:textId="77777777" w:rsidTr="00B2104B">
        <w:trPr>
          <w:trHeight w:val="301"/>
        </w:trPr>
        <w:tc>
          <w:tcPr>
            <w:tcW w:w="1467" w:type="dxa"/>
            <w:tcBorders>
              <w:top w:val="nil"/>
              <w:left w:val="nil"/>
              <w:bottom w:val="nil"/>
              <w:right w:val="nil"/>
            </w:tcBorders>
            <w:shd w:val="clear" w:color="auto" w:fill="auto"/>
            <w:noWrap/>
            <w:vAlign w:val="center"/>
            <w:hideMark/>
          </w:tcPr>
          <w:p w14:paraId="456AD08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DCEF23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772EBE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5747BB7B" w14:textId="28AA430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0.738</w:t>
            </w:r>
          </w:p>
        </w:tc>
        <w:tc>
          <w:tcPr>
            <w:tcW w:w="2735" w:type="dxa"/>
            <w:tcBorders>
              <w:top w:val="nil"/>
              <w:left w:val="nil"/>
              <w:bottom w:val="nil"/>
              <w:right w:val="nil"/>
            </w:tcBorders>
            <w:shd w:val="clear" w:color="auto" w:fill="auto"/>
            <w:noWrap/>
            <w:vAlign w:val="bottom"/>
            <w:hideMark/>
          </w:tcPr>
          <w:p w14:paraId="75F05557" w14:textId="1810C83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-1.150</w:t>
            </w:r>
          </w:p>
        </w:tc>
      </w:tr>
      <w:tr w:rsidR="00C25303" w:rsidRPr="001A3C97" w14:paraId="016C56B0" w14:textId="77777777" w:rsidTr="00B2104B">
        <w:trPr>
          <w:trHeight w:val="301"/>
        </w:trPr>
        <w:tc>
          <w:tcPr>
            <w:tcW w:w="1467" w:type="dxa"/>
            <w:tcBorders>
              <w:top w:val="nil"/>
              <w:left w:val="nil"/>
              <w:bottom w:val="nil"/>
              <w:right w:val="nil"/>
            </w:tcBorders>
            <w:shd w:val="clear" w:color="auto" w:fill="auto"/>
            <w:noWrap/>
            <w:vAlign w:val="center"/>
            <w:hideMark/>
          </w:tcPr>
          <w:p w14:paraId="44E0B392"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7B55B1EA"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19761F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4795C8E6" w14:textId="1C60ED6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1.188</w:t>
            </w:r>
          </w:p>
        </w:tc>
        <w:tc>
          <w:tcPr>
            <w:tcW w:w="2735" w:type="dxa"/>
            <w:tcBorders>
              <w:top w:val="nil"/>
              <w:left w:val="nil"/>
              <w:bottom w:val="nil"/>
              <w:right w:val="nil"/>
            </w:tcBorders>
            <w:shd w:val="clear" w:color="auto" w:fill="auto"/>
            <w:noWrap/>
            <w:vAlign w:val="bottom"/>
            <w:hideMark/>
          </w:tcPr>
          <w:p w14:paraId="5848F1AD" w14:textId="3DBF908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-0.459</w:t>
            </w:r>
          </w:p>
        </w:tc>
      </w:tr>
      <w:tr w:rsidR="00C25303" w:rsidRPr="001A3C97" w14:paraId="0357C1AD" w14:textId="77777777" w:rsidTr="00B2104B">
        <w:trPr>
          <w:trHeight w:val="301"/>
        </w:trPr>
        <w:tc>
          <w:tcPr>
            <w:tcW w:w="1467" w:type="dxa"/>
            <w:tcBorders>
              <w:top w:val="nil"/>
              <w:left w:val="nil"/>
              <w:bottom w:val="nil"/>
              <w:right w:val="nil"/>
            </w:tcBorders>
            <w:shd w:val="clear" w:color="auto" w:fill="auto"/>
            <w:noWrap/>
            <w:vAlign w:val="center"/>
            <w:hideMark/>
          </w:tcPr>
          <w:p w14:paraId="3446537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8FBBDB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1193" w:type="dxa"/>
            <w:tcBorders>
              <w:top w:val="nil"/>
              <w:left w:val="nil"/>
              <w:bottom w:val="nil"/>
              <w:right w:val="nil"/>
            </w:tcBorders>
            <w:shd w:val="clear" w:color="auto" w:fill="auto"/>
            <w:noWrap/>
            <w:vAlign w:val="center"/>
            <w:hideMark/>
          </w:tcPr>
          <w:p w14:paraId="3CA8F1A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384B544B" w14:textId="5373E64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0.150</w:t>
            </w:r>
          </w:p>
        </w:tc>
        <w:tc>
          <w:tcPr>
            <w:tcW w:w="2735" w:type="dxa"/>
            <w:tcBorders>
              <w:top w:val="nil"/>
              <w:left w:val="nil"/>
              <w:bottom w:val="nil"/>
              <w:right w:val="nil"/>
            </w:tcBorders>
            <w:shd w:val="clear" w:color="auto" w:fill="auto"/>
            <w:noWrap/>
            <w:vAlign w:val="bottom"/>
            <w:hideMark/>
          </w:tcPr>
          <w:p w14:paraId="3CEDA174" w14:textId="2195C5A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-0.087</w:t>
            </w:r>
          </w:p>
        </w:tc>
      </w:tr>
      <w:tr w:rsidR="00C25303" w:rsidRPr="001A3C97" w14:paraId="297E1AAD" w14:textId="77777777" w:rsidTr="00B2104B">
        <w:trPr>
          <w:trHeight w:val="301"/>
        </w:trPr>
        <w:tc>
          <w:tcPr>
            <w:tcW w:w="1467" w:type="dxa"/>
            <w:tcBorders>
              <w:top w:val="nil"/>
              <w:left w:val="nil"/>
              <w:bottom w:val="nil"/>
              <w:right w:val="nil"/>
            </w:tcBorders>
            <w:shd w:val="clear" w:color="auto" w:fill="auto"/>
            <w:noWrap/>
            <w:vAlign w:val="center"/>
            <w:hideMark/>
          </w:tcPr>
          <w:p w14:paraId="58ADB7DA"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B731444"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8DD480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C20E76B" w14:textId="269B41B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-0.887</w:t>
            </w:r>
          </w:p>
        </w:tc>
        <w:tc>
          <w:tcPr>
            <w:tcW w:w="2735" w:type="dxa"/>
            <w:tcBorders>
              <w:top w:val="nil"/>
              <w:left w:val="nil"/>
              <w:bottom w:val="nil"/>
              <w:right w:val="nil"/>
            </w:tcBorders>
            <w:shd w:val="clear" w:color="auto" w:fill="auto"/>
            <w:noWrap/>
            <w:vAlign w:val="bottom"/>
            <w:hideMark/>
          </w:tcPr>
          <w:p w14:paraId="255ADA86" w14:textId="0ECBC31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0.081</w:t>
            </w:r>
          </w:p>
        </w:tc>
      </w:tr>
      <w:tr w:rsidR="00C25303" w:rsidRPr="001A3C97" w14:paraId="1456B930"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65D22A1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4AA502D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376A566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0580BF81" w14:textId="4809571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1.572</w:t>
            </w:r>
          </w:p>
        </w:tc>
        <w:tc>
          <w:tcPr>
            <w:tcW w:w="2735" w:type="dxa"/>
            <w:tcBorders>
              <w:top w:val="nil"/>
              <w:left w:val="nil"/>
              <w:bottom w:val="single" w:sz="4" w:space="0" w:color="auto"/>
              <w:right w:val="nil"/>
            </w:tcBorders>
            <w:shd w:val="clear" w:color="auto" w:fill="auto"/>
            <w:noWrap/>
            <w:vAlign w:val="bottom"/>
            <w:hideMark/>
          </w:tcPr>
          <w:p w14:paraId="373F596F" w14:textId="2EFC6C63"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-0.748</w:t>
            </w:r>
          </w:p>
        </w:tc>
      </w:tr>
      <w:tr w:rsidR="00C25303" w:rsidRPr="001A3C97" w14:paraId="7B2163EB" w14:textId="77777777" w:rsidTr="00B2104B">
        <w:trPr>
          <w:trHeight w:val="301"/>
        </w:trPr>
        <w:tc>
          <w:tcPr>
            <w:tcW w:w="1467" w:type="dxa"/>
            <w:tcBorders>
              <w:top w:val="nil"/>
              <w:left w:val="nil"/>
              <w:bottom w:val="nil"/>
              <w:right w:val="nil"/>
            </w:tcBorders>
            <w:shd w:val="clear" w:color="auto" w:fill="auto"/>
            <w:noWrap/>
            <w:vAlign w:val="center"/>
            <w:hideMark/>
          </w:tcPr>
          <w:p w14:paraId="5E0B33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193" w:type="dxa"/>
            <w:tcBorders>
              <w:top w:val="nil"/>
              <w:left w:val="nil"/>
              <w:bottom w:val="nil"/>
              <w:right w:val="nil"/>
            </w:tcBorders>
            <w:shd w:val="clear" w:color="auto" w:fill="auto"/>
            <w:noWrap/>
            <w:vAlign w:val="center"/>
            <w:hideMark/>
          </w:tcPr>
          <w:p w14:paraId="6EBC6BD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4D81E08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0A8FC1E9" w14:textId="6021BD8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0.055</w:t>
            </w:r>
          </w:p>
        </w:tc>
        <w:tc>
          <w:tcPr>
            <w:tcW w:w="2735" w:type="dxa"/>
            <w:tcBorders>
              <w:top w:val="nil"/>
              <w:left w:val="nil"/>
              <w:bottom w:val="nil"/>
              <w:right w:val="nil"/>
            </w:tcBorders>
            <w:shd w:val="clear" w:color="auto" w:fill="auto"/>
            <w:noWrap/>
            <w:vAlign w:val="center"/>
            <w:hideMark/>
          </w:tcPr>
          <w:p w14:paraId="480ECED4" w14:textId="63433E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-0.020</w:t>
            </w:r>
          </w:p>
        </w:tc>
      </w:tr>
      <w:tr w:rsidR="00C25303" w:rsidRPr="001A3C97" w14:paraId="727EBEB9" w14:textId="77777777" w:rsidTr="00B2104B">
        <w:trPr>
          <w:trHeight w:val="301"/>
        </w:trPr>
        <w:tc>
          <w:tcPr>
            <w:tcW w:w="1467" w:type="dxa"/>
            <w:tcBorders>
              <w:top w:val="nil"/>
              <w:left w:val="nil"/>
              <w:bottom w:val="nil"/>
              <w:right w:val="nil"/>
            </w:tcBorders>
            <w:shd w:val="clear" w:color="auto" w:fill="auto"/>
            <w:noWrap/>
            <w:vAlign w:val="center"/>
            <w:hideMark/>
          </w:tcPr>
          <w:p w14:paraId="4B032475"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29A808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1193" w:type="dxa"/>
            <w:tcBorders>
              <w:top w:val="nil"/>
              <w:left w:val="nil"/>
              <w:bottom w:val="nil"/>
              <w:right w:val="nil"/>
            </w:tcBorders>
            <w:shd w:val="clear" w:color="auto" w:fill="auto"/>
            <w:noWrap/>
            <w:vAlign w:val="center"/>
            <w:hideMark/>
          </w:tcPr>
          <w:p w14:paraId="0C41CE0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38AB119" w14:textId="334E8006"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0.817</w:t>
            </w:r>
          </w:p>
        </w:tc>
        <w:tc>
          <w:tcPr>
            <w:tcW w:w="2735" w:type="dxa"/>
            <w:tcBorders>
              <w:top w:val="nil"/>
              <w:left w:val="nil"/>
              <w:bottom w:val="nil"/>
              <w:right w:val="nil"/>
            </w:tcBorders>
            <w:shd w:val="clear" w:color="auto" w:fill="auto"/>
            <w:noWrap/>
            <w:vAlign w:val="bottom"/>
            <w:hideMark/>
          </w:tcPr>
          <w:p w14:paraId="0AB8E6E6" w14:textId="35899EA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-0.275</w:t>
            </w:r>
          </w:p>
        </w:tc>
      </w:tr>
      <w:tr w:rsidR="00C25303" w:rsidRPr="001A3C97" w14:paraId="691F345F" w14:textId="77777777" w:rsidTr="00B2104B">
        <w:trPr>
          <w:trHeight w:val="301"/>
        </w:trPr>
        <w:tc>
          <w:tcPr>
            <w:tcW w:w="1467" w:type="dxa"/>
            <w:tcBorders>
              <w:top w:val="nil"/>
              <w:left w:val="nil"/>
              <w:bottom w:val="nil"/>
              <w:right w:val="nil"/>
            </w:tcBorders>
            <w:shd w:val="clear" w:color="auto" w:fill="auto"/>
            <w:noWrap/>
            <w:vAlign w:val="center"/>
            <w:hideMark/>
          </w:tcPr>
          <w:p w14:paraId="0367AFC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BCE2BFF"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1193" w:type="dxa"/>
            <w:tcBorders>
              <w:top w:val="nil"/>
              <w:left w:val="nil"/>
              <w:bottom w:val="nil"/>
              <w:right w:val="nil"/>
            </w:tcBorders>
            <w:shd w:val="clear" w:color="auto" w:fill="auto"/>
            <w:noWrap/>
            <w:vAlign w:val="center"/>
            <w:hideMark/>
          </w:tcPr>
          <w:p w14:paraId="6F7AA7E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F885A0E" w14:textId="43C36F04"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-1.051</w:t>
            </w:r>
          </w:p>
        </w:tc>
        <w:tc>
          <w:tcPr>
            <w:tcW w:w="2735" w:type="dxa"/>
            <w:tcBorders>
              <w:top w:val="nil"/>
              <w:left w:val="nil"/>
              <w:bottom w:val="nil"/>
              <w:right w:val="nil"/>
            </w:tcBorders>
            <w:shd w:val="clear" w:color="auto" w:fill="auto"/>
            <w:noWrap/>
            <w:vAlign w:val="bottom"/>
            <w:hideMark/>
          </w:tcPr>
          <w:p w14:paraId="3CF39EC8" w14:textId="3C71FCE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-0.093</w:t>
            </w:r>
          </w:p>
        </w:tc>
      </w:tr>
      <w:tr w:rsidR="00C25303" w:rsidRPr="001A3C97" w14:paraId="70E5148E" w14:textId="77777777" w:rsidTr="00B2104B">
        <w:trPr>
          <w:trHeight w:val="301"/>
        </w:trPr>
        <w:tc>
          <w:tcPr>
            <w:tcW w:w="1467" w:type="dxa"/>
            <w:tcBorders>
              <w:top w:val="nil"/>
              <w:left w:val="nil"/>
              <w:bottom w:val="nil"/>
              <w:right w:val="nil"/>
            </w:tcBorders>
            <w:shd w:val="clear" w:color="auto" w:fill="auto"/>
            <w:noWrap/>
            <w:vAlign w:val="center"/>
            <w:hideMark/>
          </w:tcPr>
          <w:p w14:paraId="6D2918E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CADEB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1193" w:type="dxa"/>
            <w:tcBorders>
              <w:top w:val="nil"/>
              <w:left w:val="nil"/>
              <w:bottom w:val="nil"/>
              <w:right w:val="nil"/>
            </w:tcBorders>
            <w:shd w:val="clear" w:color="auto" w:fill="auto"/>
            <w:noWrap/>
            <w:vAlign w:val="center"/>
            <w:hideMark/>
          </w:tcPr>
          <w:p w14:paraId="173453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D6401D4" w14:textId="3E8AB31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0.513</w:t>
            </w:r>
          </w:p>
        </w:tc>
        <w:tc>
          <w:tcPr>
            <w:tcW w:w="2735" w:type="dxa"/>
            <w:tcBorders>
              <w:top w:val="nil"/>
              <w:left w:val="nil"/>
              <w:bottom w:val="nil"/>
              <w:right w:val="nil"/>
            </w:tcBorders>
            <w:shd w:val="clear" w:color="auto" w:fill="auto"/>
            <w:noWrap/>
            <w:vAlign w:val="bottom"/>
            <w:hideMark/>
          </w:tcPr>
          <w:p w14:paraId="10A6FA82" w14:textId="44BA9C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-0.179</w:t>
            </w:r>
          </w:p>
        </w:tc>
      </w:tr>
      <w:tr w:rsidR="00C25303" w:rsidRPr="001A3C97" w14:paraId="7F621A1F" w14:textId="77777777" w:rsidTr="00B2104B">
        <w:trPr>
          <w:trHeight w:val="301"/>
        </w:trPr>
        <w:tc>
          <w:tcPr>
            <w:tcW w:w="1467" w:type="dxa"/>
            <w:tcBorders>
              <w:top w:val="nil"/>
              <w:left w:val="nil"/>
              <w:bottom w:val="nil"/>
              <w:right w:val="nil"/>
            </w:tcBorders>
            <w:shd w:val="clear" w:color="auto" w:fill="auto"/>
            <w:noWrap/>
            <w:vAlign w:val="center"/>
            <w:hideMark/>
          </w:tcPr>
          <w:p w14:paraId="1F5288CB"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C569B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1193" w:type="dxa"/>
            <w:tcBorders>
              <w:top w:val="nil"/>
              <w:left w:val="nil"/>
              <w:bottom w:val="nil"/>
              <w:right w:val="nil"/>
            </w:tcBorders>
            <w:shd w:val="clear" w:color="auto" w:fill="auto"/>
            <w:noWrap/>
            <w:vAlign w:val="center"/>
            <w:hideMark/>
          </w:tcPr>
          <w:p w14:paraId="6190C4B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9D7A854" w14:textId="7BAF968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31615E0E" w14:textId="3522AF5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-0.301</w:t>
            </w:r>
          </w:p>
        </w:tc>
      </w:tr>
      <w:tr w:rsidR="00C25303" w:rsidRPr="001A3C97" w14:paraId="61A308CD" w14:textId="77777777" w:rsidTr="00B2104B">
        <w:trPr>
          <w:trHeight w:val="301"/>
        </w:trPr>
        <w:tc>
          <w:tcPr>
            <w:tcW w:w="1467" w:type="dxa"/>
            <w:tcBorders>
              <w:top w:val="nil"/>
              <w:left w:val="nil"/>
              <w:bottom w:val="nil"/>
              <w:right w:val="nil"/>
            </w:tcBorders>
            <w:shd w:val="clear" w:color="auto" w:fill="auto"/>
            <w:noWrap/>
            <w:vAlign w:val="center"/>
            <w:hideMark/>
          </w:tcPr>
          <w:p w14:paraId="71910BB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47AB65B"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2B2A34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A2F2CBE" w14:textId="5EB4C71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6ED44D36" w14:textId="1A649DA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r>
      <w:tr w:rsidR="00C25303" w:rsidRPr="001A3C97" w14:paraId="442145FD"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469587C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187897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7B11A0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603F83BC" w14:textId="0C8BA97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-3.513</w:t>
            </w:r>
          </w:p>
        </w:tc>
        <w:tc>
          <w:tcPr>
            <w:tcW w:w="2735" w:type="dxa"/>
            <w:tcBorders>
              <w:top w:val="nil"/>
              <w:left w:val="nil"/>
              <w:bottom w:val="single" w:sz="4" w:space="0" w:color="auto"/>
              <w:right w:val="nil"/>
            </w:tcBorders>
            <w:shd w:val="clear" w:color="auto" w:fill="auto"/>
            <w:noWrap/>
            <w:vAlign w:val="bottom"/>
            <w:hideMark/>
          </w:tcPr>
          <w:p w14:paraId="7FADA85F" w14:textId="6658037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1.022</w:t>
            </w:r>
          </w:p>
        </w:tc>
      </w:tr>
      <w:tr w:rsidR="00C25303" w:rsidRPr="001A3C97" w14:paraId="0E5B30BF" w14:textId="77777777" w:rsidTr="00B2104B">
        <w:trPr>
          <w:trHeight w:val="301"/>
        </w:trPr>
        <w:tc>
          <w:tcPr>
            <w:tcW w:w="1467" w:type="dxa"/>
            <w:tcBorders>
              <w:top w:val="nil"/>
              <w:left w:val="nil"/>
              <w:bottom w:val="nil"/>
              <w:right w:val="nil"/>
            </w:tcBorders>
            <w:shd w:val="clear" w:color="auto" w:fill="auto"/>
            <w:noWrap/>
            <w:vAlign w:val="center"/>
            <w:hideMark/>
          </w:tcPr>
          <w:p w14:paraId="4B86CF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193" w:type="dxa"/>
            <w:tcBorders>
              <w:top w:val="nil"/>
              <w:left w:val="nil"/>
              <w:bottom w:val="nil"/>
              <w:right w:val="nil"/>
            </w:tcBorders>
            <w:shd w:val="clear" w:color="auto" w:fill="auto"/>
            <w:noWrap/>
            <w:vAlign w:val="center"/>
            <w:hideMark/>
          </w:tcPr>
          <w:p w14:paraId="0DE4A3B4"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68DEA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2D315660" w14:textId="30E356C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0.033</w:t>
            </w:r>
          </w:p>
        </w:tc>
        <w:tc>
          <w:tcPr>
            <w:tcW w:w="2735" w:type="dxa"/>
            <w:tcBorders>
              <w:top w:val="nil"/>
              <w:left w:val="nil"/>
              <w:bottom w:val="nil"/>
              <w:right w:val="nil"/>
            </w:tcBorders>
            <w:shd w:val="clear" w:color="auto" w:fill="auto"/>
            <w:noWrap/>
            <w:vAlign w:val="center"/>
            <w:hideMark/>
          </w:tcPr>
          <w:p w14:paraId="58CB67D5" w14:textId="3D82488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0.000</w:t>
            </w:r>
          </w:p>
        </w:tc>
      </w:tr>
      <w:tr w:rsidR="00C25303" w:rsidRPr="001A3C97" w14:paraId="34917ECC" w14:textId="77777777" w:rsidTr="00B2104B">
        <w:trPr>
          <w:trHeight w:val="301"/>
        </w:trPr>
        <w:tc>
          <w:tcPr>
            <w:tcW w:w="1467" w:type="dxa"/>
            <w:tcBorders>
              <w:top w:val="nil"/>
              <w:left w:val="nil"/>
              <w:bottom w:val="nil"/>
              <w:right w:val="nil"/>
            </w:tcBorders>
            <w:shd w:val="clear" w:color="auto" w:fill="auto"/>
            <w:noWrap/>
            <w:vAlign w:val="center"/>
            <w:hideMark/>
          </w:tcPr>
          <w:p w14:paraId="5B69C51C"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3BBA6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1193" w:type="dxa"/>
            <w:tcBorders>
              <w:top w:val="nil"/>
              <w:left w:val="nil"/>
              <w:bottom w:val="nil"/>
              <w:right w:val="nil"/>
            </w:tcBorders>
            <w:shd w:val="clear" w:color="auto" w:fill="auto"/>
            <w:noWrap/>
            <w:vAlign w:val="center"/>
            <w:hideMark/>
          </w:tcPr>
          <w:p w14:paraId="50DF1E1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A931801" w14:textId="67E0FC7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0.195</w:t>
            </w:r>
          </w:p>
        </w:tc>
        <w:tc>
          <w:tcPr>
            <w:tcW w:w="2735" w:type="dxa"/>
            <w:tcBorders>
              <w:top w:val="nil"/>
              <w:left w:val="nil"/>
              <w:bottom w:val="nil"/>
              <w:right w:val="nil"/>
            </w:tcBorders>
            <w:shd w:val="clear" w:color="auto" w:fill="auto"/>
            <w:noWrap/>
            <w:vAlign w:val="bottom"/>
            <w:hideMark/>
          </w:tcPr>
          <w:p w14:paraId="180C8D32" w14:textId="43B57A5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0.079</w:t>
            </w:r>
          </w:p>
        </w:tc>
      </w:tr>
      <w:tr w:rsidR="00C25303" w:rsidRPr="001A3C97" w14:paraId="60AD9BCF" w14:textId="77777777" w:rsidTr="00B2104B">
        <w:trPr>
          <w:trHeight w:val="301"/>
        </w:trPr>
        <w:tc>
          <w:tcPr>
            <w:tcW w:w="1467" w:type="dxa"/>
            <w:tcBorders>
              <w:top w:val="nil"/>
              <w:left w:val="nil"/>
              <w:right w:val="nil"/>
            </w:tcBorders>
            <w:shd w:val="clear" w:color="auto" w:fill="auto"/>
            <w:noWrap/>
            <w:vAlign w:val="center"/>
            <w:hideMark/>
          </w:tcPr>
          <w:p w14:paraId="4CBA247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right w:val="nil"/>
            </w:tcBorders>
            <w:shd w:val="clear" w:color="auto" w:fill="auto"/>
            <w:noWrap/>
            <w:vAlign w:val="center"/>
            <w:hideMark/>
          </w:tcPr>
          <w:p w14:paraId="1C15A03B"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1193" w:type="dxa"/>
            <w:tcBorders>
              <w:top w:val="nil"/>
              <w:left w:val="nil"/>
              <w:right w:val="nil"/>
            </w:tcBorders>
            <w:shd w:val="clear" w:color="auto" w:fill="auto"/>
            <w:noWrap/>
            <w:vAlign w:val="center"/>
            <w:hideMark/>
          </w:tcPr>
          <w:p w14:paraId="04B0B75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right w:val="nil"/>
            </w:tcBorders>
            <w:shd w:val="clear" w:color="auto" w:fill="auto"/>
            <w:noWrap/>
            <w:vAlign w:val="bottom"/>
            <w:hideMark/>
          </w:tcPr>
          <w:p w14:paraId="0A76A8DA" w14:textId="695DD6F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0.196</w:t>
            </w:r>
          </w:p>
        </w:tc>
        <w:tc>
          <w:tcPr>
            <w:tcW w:w="2735" w:type="dxa"/>
            <w:tcBorders>
              <w:top w:val="nil"/>
              <w:left w:val="nil"/>
              <w:right w:val="nil"/>
            </w:tcBorders>
            <w:shd w:val="clear" w:color="auto" w:fill="auto"/>
            <w:noWrap/>
            <w:vAlign w:val="bottom"/>
            <w:hideMark/>
          </w:tcPr>
          <w:p w14:paraId="05386CAB" w14:textId="352E26C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-0.052</w:t>
            </w:r>
          </w:p>
        </w:tc>
      </w:tr>
      <w:tr w:rsidR="00C25303" w:rsidRPr="001A3C97" w14:paraId="062B771C" w14:textId="77777777" w:rsidTr="00B2104B">
        <w:trPr>
          <w:trHeight w:val="316"/>
        </w:trPr>
        <w:tc>
          <w:tcPr>
            <w:tcW w:w="1467" w:type="dxa"/>
            <w:tcBorders>
              <w:top w:val="nil"/>
              <w:left w:val="nil"/>
              <w:bottom w:val="single" w:sz="12" w:space="0" w:color="auto"/>
              <w:right w:val="nil"/>
            </w:tcBorders>
            <w:shd w:val="clear" w:color="auto" w:fill="auto"/>
            <w:noWrap/>
            <w:vAlign w:val="center"/>
            <w:hideMark/>
          </w:tcPr>
          <w:p w14:paraId="7F3F3D2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12" w:space="0" w:color="auto"/>
              <w:right w:val="nil"/>
            </w:tcBorders>
            <w:shd w:val="clear" w:color="auto" w:fill="auto"/>
            <w:noWrap/>
            <w:vAlign w:val="center"/>
            <w:hideMark/>
          </w:tcPr>
          <w:p w14:paraId="381AAD2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1193" w:type="dxa"/>
            <w:tcBorders>
              <w:top w:val="nil"/>
              <w:left w:val="nil"/>
              <w:bottom w:val="single" w:sz="12" w:space="0" w:color="auto"/>
              <w:right w:val="nil"/>
            </w:tcBorders>
            <w:shd w:val="clear" w:color="auto" w:fill="auto"/>
            <w:noWrap/>
            <w:vAlign w:val="center"/>
            <w:hideMark/>
          </w:tcPr>
          <w:p w14:paraId="7272A2A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single" w:sz="12" w:space="0" w:color="auto"/>
              <w:right w:val="nil"/>
            </w:tcBorders>
            <w:shd w:val="clear" w:color="auto" w:fill="auto"/>
            <w:noWrap/>
            <w:vAlign w:val="bottom"/>
            <w:hideMark/>
          </w:tcPr>
          <w:p w14:paraId="32D63AC1" w14:textId="71495BE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0.032</w:t>
            </w:r>
          </w:p>
        </w:tc>
        <w:tc>
          <w:tcPr>
            <w:tcW w:w="2735" w:type="dxa"/>
            <w:tcBorders>
              <w:top w:val="nil"/>
              <w:left w:val="nil"/>
              <w:bottom w:val="single" w:sz="12" w:space="0" w:color="auto"/>
              <w:right w:val="nil"/>
            </w:tcBorders>
            <w:shd w:val="clear" w:color="auto" w:fill="auto"/>
            <w:noWrap/>
            <w:vAlign w:val="bottom"/>
            <w:hideMark/>
          </w:tcPr>
          <w:p w14:paraId="5F98DB8C" w14:textId="2AA855B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0.122</w:t>
            </w:r>
          </w:p>
        </w:tc>
      </w:tr>
    </w:tbl>
    <w:p w14:paraId="39B75928" w14:textId="77777777" w:rsidR="00C422E0" w:rsidRPr="001A3C97" w:rsidRDefault="00C422E0" w:rsidP="00C422E0">
      <w:pPr>
        <w:spacing w:line="276" w:lineRule="auto"/>
        <w:rPr>
          <w:rFonts w:ascii="Times New Roman" w:hAnsi="Times New Roman" w:cs="Times New Roman"/>
          <w:sz w:val="24"/>
          <w:szCs w:val="24"/>
        </w:rPr>
      </w:pPr>
    </w:p>
    <w:bookmarkEnd w:id="49"/>
    <w:p w14:paraId="7A4BE73C" w14:textId="77777777" w:rsidR="00A85271" w:rsidRPr="001A3C97" w:rsidRDefault="00A85271" w:rsidP="001A1FBF">
      <w:pPr>
        <w:spacing w:line="276" w:lineRule="auto"/>
        <w:rPr>
          <w:rFonts w:ascii="Times New Roman" w:hAnsi="Times New Roman" w:cs="Times New Roman"/>
          <w:sz w:val="24"/>
          <w:szCs w:val="24"/>
        </w:rPr>
        <w:sectPr w:rsidR="00A85271" w:rsidRPr="001A3C97">
          <w:pgSz w:w="12240" w:h="15840"/>
          <w:pgMar w:top="1440" w:right="1440" w:bottom="1440" w:left="1440" w:header="720" w:footer="720" w:gutter="0"/>
          <w:cols w:space="720"/>
          <w:docGrid w:linePitch="360"/>
        </w:sectPr>
      </w:pPr>
    </w:p>
    <w:p w14:paraId="30447270" w14:textId="620E5F74" w:rsidR="001A1FBF" w:rsidRPr="001A3C97" w:rsidRDefault="001A1FBF" w:rsidP="001A1FBF">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Table 6.</w:t>
      </w:r>
      <w:r w:rsidRPr="001A3C97">
        <w:t xml:space="preserve"> </w:t>
      </w:r>
      <w:r w:rsidRPr="001A3C97">
        <w:rPr>
          <w:rFonts w:ascii="Times New Roman" w:hAnsi="Times New Roman" w:cs="Times New Roman"/>
          <w:sz w:val="24"/>
          <w:szCs w:val="24"/>
        </w:rPr>
        <w:t>Statistical significance (indicated by bold type) of the effective slope coefficients for year on overall nest success of focal songbird species (see Table 1 for species codes) in an actively harvested landscape</w:t>
      </w:r>
      <w:r w:rsidR="00145C23" w:rsidRPr="001A3C97">
        <w:rPr>
          <w:rFonts w:ascii="Times New Roman" w:hAnsi="Times New Roman" w:cs="Times New Roman"/>
          <w:sz w:val="24"/>
          <w:szCs w:val="24"/>
        </w:rPr>
        <w:t xml:space="preserve"> (AHL)</w:t>
      </w:r>
      <w:r w:rsidRPr="001A3C97">
        <w:rPr>
          <w:rFonts w:ascii="Times New Roman" w:hAnsi="Times New Roman" w:cs="Times New Roman"/>
          <w:sz w:val="24"/>
          <w:szCs w:val="24"/>
        </w:rPr>
        <w:t xml:space="preserve"> and minimally harvested landscape</w:t>
      </w:r>
      <w:r w:rsidR="00145C23" w:rsidRPr="001A3C97">
        <w:rPr>
          <w:rFonts w:ascii="Times New Roman" w:hAnsi="Times New Roman" w:cs="Times New Roman"/>
          <w:sz w:val="24"/>
          <w:szCs w:val="24"/>
        </w:rPr>
        <w:t xml:space="preserve"> (MHL)</w:t>
      </w:r>
      <w:r w:rsidR="005937D1" w:rsidRPr="001A3C97">
        <w:rPr>
          <w:rFonts w:ascii="Times New Roman" w:hAnsi="Times New Roman" w:cs="Times New Roman"/>
          <w:sz w:val="24"/>
          <w:szCs w:val="24"/>
        </w:rPr>
        <w:t xml:space="preserve"> during the years in the study period</w:t>
      </w:r>
      <w:r w:rsidRPr="001A3C97">
        <w:rPr>
          <w:rFonts w:ascii="Times New Roman" w:hAnsi="Times New Roman" w:cs="Times New Roman"/>
          <w:sz w:val="24"/>
          <w:szCs w:val="24"/>
        </w:rPr>
        <w:t xml:space="preserve">. Effective slope coefficients for overall nest success </w:t>
      </w:r>
      <w:r w:rsidR="005937D1" w:rsidRPr="001A3C97">
        <w:rPr>
          <w:rFonts w:ascii="Times New Roman" w:hAnsi="Times New Roman" w:cs="Times New Roman"/>
          <w:sz w:val="24"/>
          <w:szCs w:val="24"/>
        </w:rPr>
        <w:t>in each year and for each level of landscape-</w:t>
      </w:r>
      <w:r w:rsidR="00145C23" w:rsidRPr="001A3C97">
        <w:rPr>
          <w:rFonts w:ascii="Times New Roman" w:hAnsi="Times New Roman" w:cs="Times New Roman"/>
          <w:sz w:val="24"/>
          <w:szCs w:val="24"/>
        </w:rPr>
        <w:t>scale</w:t>
      </w:r>
      <w:r w:rsidR="005937D1" w:rsidRPr="001A3C97">
        <w:rPr>
          <w:rFonts w:ascii="Times New Roman" w:hAnsi="Times New Roman" w:cs="Times New Roman"/>
          <w:sz w:val="24"/>
          <w:szCs w:val="24"/>
        </w:rPr>
        <w:t xml:space="preserve"> harvest intensity</w:t>
      </w:r>
      <w:r w:rsidR="00145C23" w:rsidRPr="001A3C97">
        <w:rPr>
          <w:rFonts w:ascii="Times New Roman" w:hAnsi="Times New Roman" w:cs="Times New Roman"/>
          <w:sz w:val="24"/>
          <w:szCs w:val="24"/>
        </w:rPr>
        <w:t xml:space="preserve"> (LSHI)</w:t>
      </w:r>
      <w:r w:rsidR="005937D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were determined by </w:t>
      </w:r>
      <w:r w:rsidR="007702CD" w:rsidRPr="001A3C97">
        <w:rPr>
          <w:rFonts w:ascii="Times New Roman" w:hAnsi="Times New Roman" w:cs="Times New Roman"/>
          <w:sz w:val="24"/>
          <w:szCs w:val="24"/>
        </w:rPr>
        <w:t xml:space="preserve">calculating the </w:t>
      </w:r>
      <w:r w:rsidR="00C56132" w:rsidRPr="001A3C97">
        <w:rPr>
          <w:rFonts w:ascii="Times New Roman" w:hAnsi="Times New Roman" w:cs="Times New Roman"/>
          <w:sz w:val="24"/>
          <w:szCs w:val="24"/>
        </w:rPr>
        <w:t>change in estimated probability of nest success during the entire nesting period from one year to the next</w:t>
      </w:r>
      <w:r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Habitat-related guild designation (ESEA = early-successional </w:t>
      </w:r>
      <w:r w:rsidR="004B5503"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edge-associated, INT = forest-interior, GAP = forest-gap, and GEN = forest generalist) of each species is noted in parentheticals.</w:t>
      </w:r>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145C23" w:rsidRPr="001A3C97" w14:paraId="6B78BDB0" w14:textId="77777777" w:rsidTr="00B1225B">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16BD9A99"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7DEC274E"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67ACDC70"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6D91A441"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07573D37"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38D4142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3B16570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6315F4EB"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5C61D6D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307C5039"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2C1E6B2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2602A0B3"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DDBB676"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00F3B8F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210C9FD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7C5DFF4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3D18621D"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2007</w:t>
            </w:r>
          </w:p>
        </w:tc>
      </w:tr>
      <w:tr w:rsidR="00145C23" w:rsidRPr="001A3C97" w14:paraId="0EB88E8F" w14:textId="77777777" w:rsidTr="00B1225B">
        <w:trPr>
          <w:trHeight w:val="325"/>
        </w:trPr>
        <w:tc>
          <w:tcPr>
            <w:tcW w:w="810" w:type="dxa"/>
            <w:vMerge w:val="restart"/>
            <w:tcBorders>
              <w:top w:val="single" w:sz="12" w:space="0" w:color="auto"/>
              <w:left w:val="nil"/>
              <w:right w:val="nil"/>
            </w:tcBorders>
            <w:shd w:val="clear" w:color="auto" w:fill="auto"/>
            <w:noWrap/>
            <w:vAlign w:val="center"/>
            <w:hideMark/>
          </w:tcPr>
          <w:p w14:paraId="75A27749"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p w14:paraId="1211E9E6" w14:textId="2D40F08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single" w:sz="12" w:space="0" w:color="auto"/>
              <w:left w:val="nil"/>
              <w:bottom w:val="nil"/>
              <w:right w:val="nil"/>
            </w:tcBorders>
            <w:shd w:val="clear" w:color="auto" w:fill="auto"/>
            <w:noWrap/>
            <w:vAlign w:val="center"/>
            <w:hideMark/>
          </w:tcPr>
          <w:p w14:paraId="3BEC917A"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12" w:space="0" w:color="auto"/>
              <w:left w:val="nil"/>
              <w:bottom w:val="nil"/>
              <w:right w:val="nil"/>
            </w:tcBorders>
            <w:shd w:val="clear" w:color="auto" w:fill="auto"/>
            <w:noWrap/>
            <w:vAlign w:val="center"/>
            <w:hideMark/>
          </w:tcPr>
          <w:p w14:paraId="7D95B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73D510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4FEB8E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1AB6B23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6DE0BC9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61B0561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4E434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01CD8B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45633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0ADDAC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752EC9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1EE572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636503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3543BE7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02EE658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145C23" w:rsidRPr="001A3C97" w14:paraId="1D69E3FE" w14:textId="77777777" w:rsidTr="00145C23">
        <w:trPr>
          <w:trHeight w:val="325"/>
        </w:trPr>
        <w:tc>
          <w:tcPr>
            <w:tcW w:w="810" w:type="dxa"/>
            <w:vMerge/>
            <w:tcBorders>
              <w:left w:val="nil"/>
              <w:bottom w:val="nil"/>
              <w:right w:val="nil"/>
            </w:tcBorders>
            <w:shd w:val="clear" w:color="auto" w:fill="auto"/>
            <w:noWrap/>
            <w:vAlign w:val="center"/>
            <w:hideMark/>
          </w:tcPr>
          <w:p w14:paraId="5941BA20"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6F8566D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6BC63C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10" w:type="dxa"/>
            <w:tcBorders>
              <w:top w:val="nil"/>
              <w:left w:val="nil"/>
              <w:bottom w:val="nil"/>
              <w:right w:val="nil"/>
            </w:tcBorders>
            <w:shd w:val="clear" w:color="auto" w:fill="auto"/>
            <w:noWrap/>
            <w:vAlign w:val="center"/>
            <w:hideMark/>
          </w:tcPr>
          <w:p w14:paraId="2F0A614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3C435FC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0" w:type="dxa"/>
            <w:tcBorders>
              <w:top w:val="nil"/>
              <w:left w:val="nil"/>
              <w:bottom w:val="nil"/>
              <w:right w:val="nil"/>
            </w:tcBorders>
            <w:shd w:val="clear" w:color="auto" w:fill="auto"/>
            <w:noWrap/>
            <w:vAlign w:val="center"/>
            <w:hideMark/>
          </w:tcPr>
          <w:p w14:paraId="7FBE0D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391857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nil"/>
              <w:left w:val="nil"/>
              <w:bottom w:val="nil"/>
              <w:right w:val="nil"/>
            </w:tcBorders>
            <w:shd w:val="clear" w:color="auto" w:fill="auto"/>
            <w:noWrap/>
            <w:vAlign w:val="center"/>
            <w:hideMark/>
          </w:tcPr>
          <w:p w14:paraId="75D1EF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11E6EC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62FC24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762" w:type="dxa"/>
            <w:tcBorders>
              <w:top w:val="nil"/>
              <w:left w:val="nil"/>
              <w:bottom w:val="nil"/>
              <w:right w:val="nil"/>
            </w:tcBorders>
            <w:shd w:val="clear" w:color="auto" w:fill="auto"/>
            <w:noWrap/>
            <w:vAlign w:val="center"/>
            <w:hideMark/>
          </w:tcPr>
          <w:p w14:paraId="7E1786B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679714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29FD81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7D65AD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40C1FDA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6D2C00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4C0CAD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r>
      <w:tr w:rsidR="00145C23" w:rsidRPr="001A3C97" w14:paraId="58ECB9BA" w14:textId="77777777" w:rsidTr="00145C23">
        <w:trPr>
          <w:trHeight w:val="325"/>
        </w:trPr>
        <w:tc>
          <w:tcPr>
            <w:tcW w:w="810" w:type="dxa"/>
            <w:vMerge w:val="restart"/>
            <w:tcBorders>
              <w:top w:val="nil"/>
              <w:left w:val="nil"/>
              <w:right w:val="nil"/>
            </w:tcBorders>
            <w:shd w:val="clear" w:color="auto" w:fill="auto"/>
            <w:noWrap/>
            <w:vAlign w:val="center"/>
            <w:hideMark/>
          </w:tcPr>
          <w:p w14:paraId="6280A70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p w14:paraId="025C59D9" w14:textId="6E542228"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nil"/>
              <w:left w:val="nil"/>
              <w:bottom w:val="nil"/>
              <w:right w:val="nil"/>
            </w:tcBorders>
            <w:shd w:val="clear" w:color="auto" w:fill="auto"/>
            <w:noWrap/>
            <w:vAlign w:val="center"/>
            <w:hideMark/>
          </w:tcPr>
          <w:p w14:paraId="2104164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4D67C8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810" w:type="dxa"/>
            <w:tcBorders>
              <w:top w:val="nil"/>
              <w:left w:val="nil"/>
              <w:bottom w:val="nil"/>
              <w:right w:val="nil"/>
            </w:tcBorders>
            <w:shd w:val="clear" w:color="auto" w:fill="auto"/>
            <w:noWrap/>
            <w:vAlign w:val="center"/>
            <w:hideMark/>
          </w:tcPr>
          <w:p w14:paraId="23731FE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0.044</w:t>
            </w:r>
          </w:p>
        </w:tc>
        <w:tc>
          <w:tcPr>
            <w:tcW w:w="760" w:type="dxa"/>
            <w:tcBorders>
              <w:top w:val="nil"/>
              <w:left w:val="nil"/>
              <w:bottom w:val="nil"/>
              <w:right w:val="nil"/>
            </w:tcBorders>
            <w:shd w:val="clear" w:color="auto" w:fill="auto"/>
            <w:noWrap/>
            <w:vAlign w:val="center"/>
            <w:hideMark/>
          </w:tcPr>
          <w:p w14:paraId="129ACB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0" w:type="dxa"/>
            <w:tcBorders>
              <w:top w:val="nil"/>
              <w:left w:val="nil"/>
              <w:bottom w:val="nil"/>
              <w:right w:val="nil"/>
            </w:tcBorders>
            <w:shd w:val="clear" w:color="auto" w:fill="auto"/>
            <w:noWrap/>
            <w:vAlign w:val="center"/>
            <w:hideMark/>
          </w:tcPr>
          <w:p w14:paraId="5778735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2" w:type="dxa"/>
            <w:tcBorders>
              <w:top w:val="nil"/>
              <w:left w:val="nil"/>
              <w:bottom w:val="nil"/>
              <w:right w:val="nil"/>
            </w:tcBorders>
            <w:shd w:val="clear" w:color="auto" w:fill="auto"/>
            <w:noWrap/>
            <w:vAlign w:val="center"/>
            <w:hideMark/>
          </w:tcPr>
          <w:p w14:paraId="42EDD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3998798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nil"/>
              <w:left w:val="nil"/>
              <w:bottom w:val="nil"/>
              <w:right w:val="nil"/>
            </w:tcBorders>
            <w:shd w:val="clear" w:color="auto" w:fill="auto"/>
            <w:noWrap/>
            <w:vAlign w:val="center"/>
            <w:hideMark/>
          </w:tcPr>
          <w:p w14:paraId="297BED2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12454C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nil"/>
              <w:right w:val="nil"/>
            </w:tcBorders>
            <w:shd w:val="clear" w:color="auto" w:fill="auto"/>
            <w:noWrap/>
            <w:vAlign w:val="center"/>
            <w:hideMark/>
          </w:tcPr>
          <w:p w14:paraId="0795B7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2" w:type="dxa"/>
            <w:tcBorders>
              <w:top w:val="nil"/>
              <w:left w:val="nil"/>
              <w:bottom w:val="nil"/>
              <w:right w:val="nil"/>
            </w:tcBorders>
            <w:shd w:val="clear" w:color="auto" w:fill="auto"/>
            <w:noWrap/>
            <w:vAlign w:val="center"/>
            <w:hideMark/>
          </w:tcPr>
          <w:p w14:paraId="15B534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6398EC5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-0.056</w:t>
            </w:r>
          </w:p>
        </w:tc>
        <w:tc>
          <w:tcPr>
            <w:tcW w:w="762" w:type="dxa"/>
            <w:tcBorders>
              <w:top w:val="nil"/>
              <w:left w:val="nil"/>
              <w:bottom w:val="nil"/>
              <w:right w:val="nil"/>
            </w:tcBorders>
            <w:shd w:val="clear" w:color="auto" w:fill="auto"/>
            <w:noWrap/>
            <w:vAlign w:val="center"/>
            <w:hideMark/>
          </w:tcPr>
          <w:p w14:paraId="7CB0C2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242133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28CC76D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762" w:type="dxa"/>
            <w:tcBorders>
              <w:top w:val="nil"/>
              <w:left w:val="nil"/>
              <w:bottom w:val="nil"/>
              <w:right w:val="nil"/>
            </w:tcBorders>
            <w:shd w:val="clear" w:color="auto" w:fill="auto"/>
            <w:noWrap/>
            <w:vAlign w:val="center"/>
            <w:hideMark/>
          </w:tcPr>
          <w:p w14:paraId="46F8FC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r>
      <w:tr w:rsidR="00145C23" w:rsidRPr="001A3C97" w14:paraId="3F4605CF" w14:textId="77777777" w:rsidTr="00145C23">
        <w:trPr>
          <w:trHeight w:val="325"/>
        </w:trPr>
        <w:tc>
          <w:tcPr>
            <w:tcW w:w="810" w:type="dxa"/>
            <w:vMerge/>
            <w:tcBorders>
              <w:left w:val="nil"/>
              <w:bottom w:val="single" w:sz="4" w:space="0" w:color="auto"/>
              <w:right w:val="nil"/>
            </w:tcBorders>
            <w:shd w:val="clear" w:color="auto" w:fill="auto"/>
            <w:noWrap/>
            <w:vAlign w:val="center"/>
            <w:hideMark/>
          </w:tcPr>
          <w:p w14:paraId="0C9E0292" w14:textId="61F086C4"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242C86E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5B403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48D27FA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4E79160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64F8A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046FD7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51A4C41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3902F1D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410445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5BED35D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36388B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3245A46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34C1C90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094B07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E71B59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0B510C0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r>
      <w:tr w:rsidR="00145C23" w:rsidRPr="001A3C97" w14:paraId="2FB3CBAA" w14:textId="77777777" w:rsidTr="00145C23">
        <w:trPr>
          <w:trHeight w:val="325"/>
        </w:trPr>
        <w:tc>
          <w:tcPr>
            <w:tcW w:w="810" w:type="dxa"/>
            <w:vMerge w:val="restart"/>
            <w:tcBorders>
              <w:top w:val="nil"/>
              <w:left w:val="nil"/>
              <w:right w:val="nil"/>
            </w:tcBorders>
            <w:shd w:val="clear" w:color="auto" w:fill="auto"/>
            <w:noWrap/>
            <w:vAlign w:val="center"/>
            <w:hideMark/>
          </w:tcPr>
          <w:p w14:paraId="7C59BDAC" w14:textId="18980FC3"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 (INT)</w:t>
            </w:r>
          </w:p>
        </w:tc>
        <w:tc>
          <w:tcPr>
            <w:tcW w:w="742" w:type="dxa"/>
            <w:tcBorders>
              <w:top w:val="nil"/>
              <w:left w:val="nil"/>
              <w:bottom w:val="nil"/>
              <w:right w:val="nil"/>
            </w:tcBorders>
            <w:shd w:val="clear" w:color="auto" w:fill="auto"/>
            <w:noWrap/>
            <w:vAlign w:val="center"/>
            <w:hideMark/>
          </w:tcPr>
          <w:p w14:paraId="1EBC6ED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DF480B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10" w:type="dxa"/>
            <w:tcBorders>
              <w:top w:val="nil"/>
              <w:left w:val="nil"/>
              <w:bottom w:val="nil"/>
              <w:right w:val="nil"/>
            </w:tcBorders>
            <w:shd w:val="clear" w:color="auto" w:fill="auto"/>
            <w:noWrap/>
            <w:vAlign w:val="center"/>
            <w:hideMark/>
          </w:tcPr>
          <w:p w14:paraId="67FA2A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032AD73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1D8FF5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36C3A4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0A8060E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7A13106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486840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627EE0F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388835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5C82C31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1F8245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63B0658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01332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225EF3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r>
      <w:tr w:rsidR="00145C23" w:rsidRPr="001A3C97" w14:paraId="1FB6661F" w14:textId="77777777" w:rsidTr="00145C23">
        <w:trPr>
          <w:trHeight w:val="325"/>
        </w:trPr>
        <w:tc>
          <w:tcPr>
            <w:tcW w:w="810" w:type="dxa"/>
            <w:vMerge/>
            <w:tcBorders>
              <w:left w:val="nil"/>
              <w:bottom w:val="nil"/>
              <w:right w:val="nil"/>
            </w:tcBorders>
            <w:shd w:val="clear" w:color="auto" w:fill="auto"/>
            <w:noWrap/>
            <w:vAlign w:val="center"/>
            <w:hideMark/>
          </w:tcPr>
          <w:p w14:paraId="1F98F5A4"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07973D4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50160A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810" w:type="dxa"/>
            <w:tcBorders>
              <w:top w:val="nil"/>
              <w:left w:val="nil"/>
              <w:bottom w:val="nil"/>
              <w:right w:val="nil"/>
            </w:tcBorders>
            <w:shd w:val="clear" w:color="auto" w:fill="auto"/>
            <w:noWrap/>
            <w:vAlign w:val="center"/>
            <w:hideMark/>
          </w:tcPr>
          <w:p w14:paraId="7894546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0" w:type="dxa"/>
            <w:tcBorders>
              <w:top w:val="nil"/>
              <w:left w:val="nil"/>
              <w:bottom w:val="nil"/>
              <w:right w:val="nil"/>
            </w:tcBorders>
            <w:shd w:val="clear" w:color="auto" w:fill="auto"/>
            <w:noWrap/>
            <w:vAlign w:val="center"/>
            <w:hideMark/>
          </w:tcPr>
          <w:p w14:paraId="6D77BA4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-0.075</w:t>
            </w:r>
          </w:p>
        </w:tc>
        <w:tc>
          <w:tcPr>
            <w:tcW w:w="760" w:type="dxa"/>
            <w:tcBorders>
              <w:top w:val="nil"/>
              <w:left w:val="nil"/>
              <w:bottom w:val="nil"/>
              <w:right w:val="nil"/>
            </w:tcBorders>
            <w:shd w:val="clear" w:color="auto" w:fill="auto"/>
            <w:noWrap/>
            <w:vAlign w:val="center"/>
            <w:hideMark/>
          </w:tcPr>
          <w:p w14:paraId="253135B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-0.118</w:t>
            </w:r>
          </w:p>
        </w:tc>
        <w:tc>
          <w:tcPr>
            <w:tcW w:w="762" w:type="dxa"/>
            <w:tcBorders>
              <w:top w:val="nil"/>
              <w:left w:val="nil"/>
              <w:bottom w:val="nil"/>
              <w:right w:val="nil"/>
            </w:tcBorders>
            <w:shd w:val="clear" w:color="auto" w:fill="auto"/>
            <w:noWrap/>
            <w:vAlign w:val="center"/>
            <w:hideMark/>
          </w:tcPr>
          <w:p w14:paraId="6BE783A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-0.156</w:t>
            </w:r>
          </w:p>
        </w:tc>
        <w:tc>
          <w:tcPr>
            <w:tcW w:w="762" w:type="dxa"/>
            <w:tcBorders>
              <w:top w:val="nil"/>
              <w:left w:val="nil"/>
              <w:bottom w:val="nil"/>
              <w:right w:val="nil"/>
            </w:tcBorders>
            <w:shd w:val="clear" w:color="auto" w:fill="auto"/>
            <w:noWrap/>
            <w:vAlign w:val="center"/>
            <w:hideMark/>
          </w:tcPr>
          <w:p w14:paraId="2BB372E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-0.113</w:t>
            </w:r>
          </w:p>
        </w:tc>
        <w:tc>
          <w:tcPr>
            <w:tcW w:w="762" w:type="dxa"/>
            <w:tcBorders>
              <w:top w:val="nil"/>
              <w:left w:val="nil"/>
              <w:bottom w:val="nil"/>
              <w:right w:val="nil"/>
            </w:tcBorders>
            <w:shd w:val="clear" w:color="auto" w:fill="auto"/>
            <w:noWrap/>
            <w:vAlign w:val="center"/>
            <w:hideMark/>
          </w:tcPr>
          <w:p w14:paraId="1E4B76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762" w:type="dxa"/>
            <w:tcBorders>
              <w:top w:val="nil"/>
              <w:left w:val="nil"/>
              <w:bottom w:val="nil"/>
              <w:right w:val="nil"/>
            </w:tcBorders>
            <w:shd w:val="clear" w:color="auto" w:fill="auto"/>
            <w:noWrap/>
            <w:vAlign w:val="center"/>
            <w:hideMark/>
          </w:tcPr>
          <w:p w14:paraId="5000DAD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-0.027</w:t>
            </w:r>
          </w:p>
        </w:tc>
        <w:tc>
          <w:tcPr>
            <w:tcW w:w="762" w:type="dxa"/>
            <w:tcBorders>
              <w:top w:val="nil"/>
              <w:left w:val="nil"/>
              <w:bottom w:val="nil"/>
              <w:right w:val="nil"/>
            </w:tcBorders>
            <w:shd w:val="clear" w:color="auto" w:fill="auto"/>
            <w:noWrap/>
            <w:vAlign w:val="center"/>
            <w:hideMark/>
          </w:tcPr>
          <w:p w14:paraId="4BD90D3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nil"/>
              <w:right w:val="nil"/>
            </w:tcBorders>
            <w:shd w:val="clear" w:color="auto" w:fill="auto"/>
            <w:noWrap/>
            <w:vAlign w:val="center"/>
            <w:hideMark/>
          </w:tcPr>
          <w:p w14:paraId="60DC513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7F24963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39A3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420DD6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27EC52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30253D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r>
      <w:tr w:rsidR="00145C23" w:rsidRPr="001A3C97" w14:paraId="1F5E7A64" w14:textId="77777777" w:rsidTr="00145C23">
        <w:trPr>
          <w:trHeight w:val="325"/>
        </w:trPr>
        <w:tc>
          <w:tcPr>
            <w:tcW w:w="810" w:type="dxa"/>
            <w:vMerge w:val="restart"/>
            <w:tcBorders>
              <w:top w:val="nil"/>
              <w:left w:val="nil"/>
              <w:right w:val="nil"/>
            </w:tcBorders>
            <w:shd w:val="clear" w:color="auto" w:fill="auto"/>
            <w:noWrap/>
            <w:vAlign w:val="center"/>
            <w:hideMark/>
          </w:tcPr>
          <w:p w14:paraId="7905B33D"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p w14:paraId="33787354" w14:textId="32D4736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596F3DE6"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1BA6875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10" w:type="dxa"/>
            <w:tcBorders>
              <w:top w:val="nil"/>
              <w:left w:val="nil"/>
              <w:bottom w:val="nil"/>
              <w:right w:val="nil"/>
            </w:tcBorders>
            <w:shd w:val="clear" w:color="auto" w:fill="auto"/>
            <w:noWrap/>
            <w:vAlign w:val="center"/>
            <w:hideMark/>
          </w:tcPr>
          <w:p w14:paraId="5EA38FF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nil"/>
              <w:left w:val="nil"/>
              <w:bottom w:val="nil"/>
              <w:right w:val="nil"/>
            </w:tcBorders>
            <w:shd w:val="clear" w:color="auto" w:fill="auto"/>
            <w:noWrap/>
            <w:vAlign w:val="center"/>
            <w:hideMark/>
          </w:tcPr>
          <w:p w14:paraId="43D7C6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0" w:type="dxa"/>
            <w:tcBorders>
              <w:top w:val="nil"/>
              <w:left w:val="nil"/>
              <w:bottom w:val="nil"/>
              <w:right w:val="nil"/>
            </w:tcBorders>
            <w:shd w:val="clear" w:color="auto" w:fill="auto"/>
            <w:noWrap/>
            <w:vAlign w:val="center"/>
            <w:hideMark/>
          </w:tcPr>
          <w:p w14:paraId="47DDBAA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204E68F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7B1EA7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6205E6D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17753E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07ED00B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762" w:type="dxa"/>
            <w:tcBorders>
              <w:top w:val="nil"/>
              <w:left w:val="nil"/>
              <w:bottom w:val="nil"/>
              <w:right w:val="nil"/>
            </w:tcBorders>
            <w:shd w:val="clear" w:color="auto" w:fill="auto"/>
            <w:noWrap/>
            <w:vAlign w:val="center"/>
            <w:hideMark/>
          </w:tcPr>
          <w:p w14:paraId="2A41120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1D5D23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62" w:type="dxa"/>
            <w:tcBorders>
              <w:top w:val="nil"/>
              <w:left w:val="nil"/>
              <w:bottom w:val="nil"/>
              <w:right w:val="nil"/>
            </w:tcBorders>
            <w:shd w:val="clear" w:color="auto" w:fill="auto"/>
            <w:noWrap/>
            <w:vAlign w:val="center"/>
            <w:hideMark/>
          </w:tcPr>
          <w:p w14:paraId="1930959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77E6FD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739E7E1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nil"/>
              <w:left w:val="nil"/>
              <w:bottom w:val="nil"/>
              <w:right w:val="nil"/>
            </w:tcBorders>
            <w:shd w:val="clear" w:color="auto" w:fill="auto"/>
            <w:noWrap/>
            <w:vAlign w:val="center"/>
            <w:hideMark/>
          </w:tcPr>
          <w:p w14:paraId="2257DA4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r>
      <w:tr w:rsidR="00145C23" w:rsidRPr="001A3C97" w14:paraId="05123350" w14:textId="77777777" w:rsidTr="00145C23">
        <w:trPr>
          <w:trHeight w:val="325"/>
        </w:trPr>
        <w:tc>
          <w:tcPr>
            <w:tcW w:w="810" w:type="dxa"/>
            <w:vMerge/>
            <w:tcBorders>
              <w:left w:val="nil"/>
              <w:bottom w:val="nil"/>
              <w:right w:val="nil"/>
            </w:tcBorders>
            <w:shd w:val="clear" w:color="auto" w:fill="auto"/>
            <w:noWrap/>
            <w:vAlign w:val="center"/>
            <w:hideMark/>
          </w:tcPr>
          <w:p w14:paraId="068A0D92"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5B65FE73"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72DF64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10" w:type="dxa"/>
            <w:tcBorders>
              <w:top w:val="nil"/>
              <w:left w:val="nil"/>
              <w:bottom w:val="nil"/>
              <w:right w:val="nil"/>
            </w:tcBorders>
            <w:shd w:val="clear" w:color="auto" w:fill="auto"/>
            <w:noWrap/>
            <w:vAlign w:val="center"/>
            <w:hideMark/>
          </w:tcPr>
          <w:p w14:paraId="7F237E8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nil"/>
              <w:right w:val="nil"/>
            </w:tcBorders>
            <w:shd w:val="clear" w:color="auto" w:fill="auto"/>
            <w:noWrap/>
            <w:vAlign w:val="center"/>
            <w:hideMark/>
          </w:tcPr>
          <w:p w14:paraId="0FBAC4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0B22CD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762" w:type="dxa"/>
            <w:tcBorders>
              <w:top w:val="nil"/>
              <w:left w:val="nil"/>
              <w:bottom w:val="nil"/>
              <w:right w:val="nil"/>
            </w:tcBorders>
            <w:shd w:val="clear" w:color="auto" w:fill="auto"/>
            <w:noWrap/>
            <w:vAlign w:val="center"/>
            <w:hideMark/>
          </w:tcPr>
          <w:p w14:paraId="513F54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2" w:type="dxa"/>
            <w:tcBorders>
              <w:top w:val="nil"/>
              <w:left w:val="nil"/>
              <w:bottom w:val="nil"/>
              <w:right w:val="nil"/>
            </w:tcBorders>
            <w:shd w:val="clear" w:color="auto" w:fill="auto"/>
            <w:noWrap/>
            <w:vAlign w:val="center"/>
            <w:hideMark/>
          </w:tcPr>
          <w:p w14:paraId="059E355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762" w:type="dxa"/>
            <w:tcBorders>
              <w:top w:val="nil"/>
              <w:left w:val="nil"/>
              <w:bottom w:val="nil"/>
              <w:right w:val="nil"/>
            </w:tcBorders>
            <w:shd w:val="clear" w:color="auto" w:fill="auto"/>
            <w:noWrap/>
            <w:vAlign w:val="center"/>
            <w:hideMark/>
          </w:tcPr>
          <w:p w14:paraId="21716C2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nil"/>
              <w:left w:val="nil"/>
              <w:bottom w:val="nil"/>
              <w:right w:val="nil"/>
            </w:tcBorders>
            <w:shd w:val="clear" w:color="auto" w:fill="auto"/>
            <w:noWrap/>
            <w:vAlign w:val="center"/>
            <w:hideMark/>
          </w:tcPr>
          <w:p w14:paraId="174EDF5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nil"/>
              <w:left w:val="nil"/>
              <w:bottom w:val="nil"/>
              <w:right w:val="nil"/>
            </w:tcBorders>
            <w:shd w:val="clear" w:color="auto" w:fill="auto"/>
            <w:noWrap/>
            <w:vAlign w:val="center"/>
            <w:hideMark/>
          </w:tcPr>
          <w:p w14:paraId="47DA2D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-0.051</w:t>
            </w:r>
          </w:p>
        </w:tc>
        <w:tc>
          <w:tcPr>
            <w:tcW w:w="762" w:type="dxa"/>
            <w:tcBorders>
              <w:top w:val="nil"/>
              <w:left w:val="nil"/>
              <w:bottom w:val="nil"/>
              <w:right w:val="nil"/>
            </w:tcBorders>
            <w:shd w:val="clear" w:color="auto" w:fill="auto"/>
            <w:noWrap/>
            <w:vAlign w:val="center"/>
            <w:hideMark/>
          </w:tcPr>
          <w:p w14:paraId="1819D3E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31E209E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47A288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nil"/>
              <w:right w:val="nil"/>
            </w:tcBorders>
            <w:shd w:val="clear" w:color="auto" w:fill="auto"/>
            <w:noWrap/>
            <w:vAlign w:val="center"/>
            <w:hideMark/>
          </w:tcPr>
          <w:p w14:paraId="41488B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nil"/>
              <w:right w:val="nil"/>
            </w:tcBorders>
            <w:shd w:val="clear" w:color="auto" w:fill="auto"/>
            <w:noWrap/>
            <w:vAlign w:val="center"/>
            <w:hideMark/>
          </w:tcPr>
          <w:p w14:paraId="1710C82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79DBECA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r>
      <w:tr w:rsidR="00145C23" w:rsidRPr="001A3C97" w14:paraId="367406EF" w14:textId="77777777" w:rsidTr="00145C23">
        <w:trPr>
          <w:trHeight w:val="325"/>
        </w:trPr>
        <w:tc>
          <w:tcPr>
            <w:tcW w:w="810" w:type="dxa"/>
            <w:vMerge w:val="restart"/>
            <w:tcBorders>
              <w:top w:val="nil"/>
              <w:left w:val="nil"/>
              <w:right w:val="nil"/>
            </w:tcBorders>
            <w:shd w:val="clear" w:color="auto" w:fill="auto"/>
            <w:noWrap/>
            <w:vAlign w:val="center"/>
            <w:hideMark/>
          </w:tcPr>
          <w:p w14:paraId="2F3472DB"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p w14:paraId="26472E8C" w14:textId="78D6F58F"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68B4675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6BED88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10" w:type="dxa"/>
            <w:tcBorders>
              <w:top w:val="nil"/>
              <w:left w:val="nil"/>
              <w:bottom w:val="nil"/>
              <w:right w:val="nil"/>
            </w:tcBorders>
            <w:shd w:val="clear" w:color="auto" w:fill="auto"/>
            <w:noWrap/>
            <w:vAlign w:val="center"/>
            <w:hideMark/>
          </w:tcPr>
          <w:p w14:paraId="12AC38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0" w:type="dxa"/>
            <w:tcBorders>
              <w:top w:val="nil"/>
              <w:left w:val="nil"/>
              <w:bottom w:val="nil"/>
              <w:right w:val="nil"/>
            </w:tcBorders>
            <w:shd w:val="clear" w:color="auto" w:fill="auto"/>
            <w:noWrap/>
            <w:vAlign w:val="center"/>
            <w:hideMark/>
          </w:tcPr>
          <w:p w14:paraId="73F05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0" w:type="dxa"/>
            <w:tcBorders>
              <w:top w:val="nil"/>
              <w:left w:val="nil"/>
              <w:bottom w:val="nil"/>
              <w:right w:val="nil"/>
            </w:tcBorders>
            <w:shd w:val="clear" w:color="auto" w:fill="auto"/>
            <w:noWrap/>
            <w:vAlign w:val="center"/>
            <w:hideMark/>
          </w:tcPr>
          <w:p w14:paraId="66E2620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nil"/>
              <w:right w:val="nil"/>
            </w:tcBorders>
            <w:shd w:val="clear" w:color="auto" w:fill="auto"/>
            <w:noWrap/>
            <w:vAlign w:val="center"/>
            <w:hideMark/>
          </w:tcPr>
          <w:p w14:paraId="15D8ACF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34717A6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62" w:type="dxa"/>
            <w:tcBorders>
              <w:top w:val="nil"/>
              <w:left w:val="nil"/>
              <w:bottom w:val="nil"/>
              <w:right w:val="nil"/>
            </w:tcBorders>
            <w:shd w:val="clear" w:color="auto" w:fill="auto"/>
            <w:noWrap/>
            <w:vAlign w:val="center"/>
            <w:hideMark/>
          </w:tcPr>
          <w:p w14:paraId="007235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386E3B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77DAC9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1F625F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nil"/>
              <w:right w:val="nil"/>
            </w:tcBorders>
            <w:shd w:val="clear" w:color="auto" w:fill="auto"/>
            <w:noWrap/>
            <w:vAlign w:val="center"/>
            <w:hideMark/>
          </w:tcPr>
          <w:p w14:paraId="1C0369C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762" w:type="dxa"/>
            <w:tcBorders>
              <w:top w:val="nil"/>
              <w:left w:val="nil"/>
              <w:bottom w:val="nil"/>
              <w:right w:val="nil"/>
            </w:tcBorders>
            <w:shd w:val="clear" w:color="auto" w:fill="auto"/>
            <w:noWrap/>
            <w:vAlign w:val="center"/>
            <w:hideMark/>
          </w:tcPr>
          <w:p w14:paraId="49FE2414"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-0.024</w:t>
            </w:r>
          </w:p>
        </w:tc>
        <w:tc>
          <w:tcPr>
            <w:tcW w:w="762" w:type="dxa"/>
            <w:tcBorders>
              <w:top w:val="nil"/>
              <w:left w:val="nil"/>
              <w:bottom w:val="nil"/>
              <w:right w:val="nil"/>
            </w:tcBorders>
            <w:shd w:val="clear" w:color="auto" w:fill="auto"/>
            <w:noWrap/>
            <w:vAlign w:val="center"/>
            <w:hideMark/>
          </w:tcPr>
          <w:p w14:paraId="35BAE7DC"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-0.020</w:t>
            </w:r>
          </w:p>
        </w:tc>
        <w:tc>
          <w:tcPr>
            <w:tcW w:w="762" w:type="dxa"/>
            <w:tcBorders>
              <w:top w:val="nil"/>
              <w:left w:val="nil"/>
              <w:bottom w:val="nil"/>
              <w:right w:val="nil"/>
            </w:tcBorders>
            <w:shd w:val="clear" w:color="auto" w:fill="auto"/>
            <w:noWrap/>
            <w:vAlign w:val="center"/>
            <w:hideMark/>
          </w:tcPr>
          <w:p w14:paraId="5E5DBF88"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-0.017</w:t>
            </w:r>
          </w:p>
        </w:tc>
        <w:tc>
          <w:tcPr>
            <w:tcW w:w="762" w:type="dxa"/>
            <w:tcBorders>
              <w:top w:val="nil"/>
              <w:left w:val="nil"/>
              <w:bottom w:val="nil"/>
              <w:right w:val="nil"/>
            </w:tcBorders>
            <w:shd w:val="clear" w:color="auto" w:fill="auto"/>
            <w:noWrap/>
            <w:vAlign w:val="center"/>
            <w:hideMark/>
          </w:tcPr>
          <w:p w14:paraId="4D89B1B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-0.014</w:t>
            </w:r>
          </w:p>
        </w:tc>
      </w:tr>
      <w:tr w:rsidR="00145C23" w:rsidRPr="001A3C97" w14:paraId="6A7793A1" w14:textId="77777777" w:rsidTr="00B1225B">
        <w:trPr>
          <w:trHeight w:val="325"/>
        </w:trPr>
        <w:tc>
          <w:tcPr>
            <w:tcW w:w="810" w:type="dxa"/>
            <w:vMerge/>
            <w:tcBorders>
              <w:left w:val="nil"/>
              <w:bottom w:val="single" w:sz="4" w:space="0" w:color="auto"/>
              <w:right w:val="nil"/>
            </w:tcBorders>
            <w:shd w:val="clear" w:color="auto" w:fill="auto"/>
            <w:noWrap/>
            <w:vAlign w:val="center"/>
            <w:hideMark/>
          </w:tcPr>
          <w:p w14:paraId="1C3ADAEA" w14:textId="2BB5A106"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57149512"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4BA7AD0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7AA4D4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207B39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325CD57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2E76AD0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19D9654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440F05F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0F63F4C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8B1297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F8F9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1293BD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48DD2E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6858A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2B53357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32365C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r>
      <w:tr w:rsidR="00145C23" w:rsidRPr="001A3C97" w14:paraId="7F9B0E21" w14:textId="77777777" w:rsidTr="00B1225B">
        <w:trPr>
          <w:trHeight w:val="325"/>
        </w:trPr>
        <w:tc>
          <w:tcPr>
            <w:tcW w:w="810" w:type="dxa"/>
            <w:vMerge w:val="restart"/>
            <w:tcBorders>
              <w:top w:val="single" w:sz="4" w:space="0" w:color="auto"/>
              <w:left w:val="nil"/>
              <w:right w:val="nil"/>
            </w:tcBorders>
            <w:shd w:val="clear" w:color="auto" w:fill="auto"/>
            <w:noWrap/>
            <w:vAlign w:val="center"/>
            <w:hideMark/>
          </w:tcPr>
          <w:p w14:paraId="24F6C8A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p w14:paraId="086766F3" w14:textId="5E8A0F01"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742" w:type="dxa"/>
            <w:tcBorders>
              <w:top w:val="single" w:sz="4" w:space="0" w:color="auto"/>
              <w:left w:val="nil"/>
              <w:bottom w:val="nil"/>
              <w:right w:val="nil"/>
            </w:tcBorders>
            <w:shd w:val="clear" w:color="auto" w:fill="auto"/>
            <w:noWrap/>
            <w:vAlign w:val="center"/>
            <w:hideMark/>
          </w:tcPr>
          <w:p w14:paraId="522801A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4" w:space="0" w:color="auto"/>
              <w:left w:val="nil"/>
              <w:bottom w:val="nil"/>
              <w:right w:val="nil"/>
            </w:tcBorders>
            <w:shd w:val="clear" w:color="auto" w:fill="auto"/>
            <w:noWrap/>
            <w:vAlign w:val="center"/>
            <w:hideMark/>
          </w:tcPr>
          <w:p w14:paraId="63D3417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3A82BFF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450AD2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B2911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018FEC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097B73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6005DEA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C3A80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4B670ED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4BB2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0B80D48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6865B5F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10312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DE8F0A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3C64BC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r>
      <w:tr w:rsidR="00145C23" w:rsidRPr="001A3C97" w14:paraId="1F098F43" w14:textId="77777777" w:rsidTr="00B1225B">
        <w:trPr>
          <w:trHeight w:val="344"/>
        </w:trPr>
        <w:tc>
          <w:tcPr>
            <w:tcW w:w="810" w:type="dxa"/>
            <w:vMerge/>
            <w:tcBorders>
              <w:left w:val="nil"/>
              <w:bottom w:val="single" w:sz="18" w:space="0" w:color="auto"/>
              <w:right w:val="nil"/>
            </w:tcBorders>
            <w:shd w:val="clear" w:color="auto" w:fill="auto"/>
            <w:noWrap/>
            <w:vAlign w:val="center"/>
            <w:hideMark/>
          </w:tcPr>
          <w:p w14:paraId="7A79F9BA" w14:textId="5468F35D"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18" w:space="0" w:color="auto"/>
              <w:right w:val="nil"/>
            </w:tcBorders>
            <w:shd w:val="clear" w:color="auto" w:fill="auto"/>
            <w:noWrap/>
            <w:vAlign w:val="center"/>
            <w:hideMark/>
          </w:tcPr>
          <w:p w14:paraId="0630134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18" w:space="0" w:color="auto"/>
              <w:right w:val="nil"/>
            </w:tcBorders>
            <w:shd w:val="clear" w:color="auto" w:fill="auto"/>
            <w:noWrap/>
            <w:vAlign w:val="center"/>
            <w:hideMark/>
          </w:tcPr>
          <w:p w14:paraId="7D5FE91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10" w:type="dxa"/>
            <w:tcBorders>
              <w:top w:val="nil"/>
              <w:left w:val="nil"/>
              <w:bottom w:val="single" w:sz="18" w:space="0" w:color="auto"/>
              <w:right w:val="nil"/>
            </w:tcBorders>
            <w:shd w:val="clear" w:color="auto" w:fill="auto"/>
            <w:noWrap/>
            <w:vAlign w:val="center"/>
            <w:hideMark/>
          </w:tcPr>
          <w:p w14:paraId="637D61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0" w:type="dxa"/>
            <w:tcBorders>
              <w:top w:val="nil"/>
              <w:left w:val="nil"/>
              <w:bottom w:val="single" w:sz="18" w:space="0" w:color="auto"/>
              <w:right w:val="nil"/>
            </w:tcBorders>
            <w:shd w:val="clear" w:color="auto" w:fill="auto"/>
            <w:noWrap/>
            <w:vAlign w:val="center"/>
            <w:hideMark/>
          </w:tcPr>
          <w:p w14:paraId="5C1D147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single" w:sz="18" w:space="0" w:color="auto"/>
              <w:right w:val="nil"/>
            </w:tcBorders>
            <w:shd w:val="clear" w:color="auto" w:fill="auto"/>
            <w:noWrap/>
            <w:vAlign w:val="center"/>
            <w:hideMark/>
          </w:tcPr>
          <w:p w14:paraId="62A6044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15FEC7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single" w:sz="18" w:space="0" w:color="auto"/>
              <w:right w:val="nil"/>
            </w:tcBorders>
            <w:shd w:val="clear" w:color="auto" w:fill="auto"/>
            <w:noWrap/>
            <w:vAlign w:val="center"/>
            <w:hideMark/>
          </w:tcPr>
          <w:p w14:paraId="6A336E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22194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18" w:space="0" w:color="auto"/>
              <w:right w:val="nil"/>
            </w:tcBorders>
            <w:shd w:val="clear" w:color="auto" w:fill="auto"/>
            <w:noWrap/>
            <w:vAlign w:val="center"/>
            <w:hideMark/>
          </w:tcPr>
          <w:p w14:paraId="6D53D16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c>
          <w:tcPr>
            <w:tcW w:w="762" w:type="dxa"/>
            <w:tcBorders>
              <w:top w:val="nil"/>
              <w:left w:val="nil"/>
              <w:bottom w:val="single" w:sz="18" w:space="0" w:color="auto"/>
              <w:right w:val="nil"/>
            </w:tcBorders>
            <w:shd w:val="clear" w:color="auto" w:fill="auto"/>
            <w:noWrap/>
            <w:vAlign w:val="center"/>
            <w:hideMark/>
          </w:tcPr>
          <w:p w14:paraId="439545D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18" w:space="0" w:color="auto"/>
              <w:right w:val="nil"/>
            </w:tcBorders>
            <w:shd w:val="clear" w:color="auto" w:fill="auto"/>
            <w:noWrap/>
            <w:vAlign w:val="center"/>
            <w:hideMark/>
          </w:tcPr>
          <w:p w14:paraId="50A538D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18" w:space="0" w:color="auto"/>
              <w:right w:val="nil"/>
            </w:tcBorders>
            <w:shd w:val="clear" w:color="auto" w:fill="auto"/>
            <w:noWrap/>
            <w:vAlign w:val="center"/>
            <w:hideMark/>
          </w:tcPr>
          <w:p w14:paraId="6D81C9D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62" w:type="dxa"/>
            <w:tcBorders>
              <w:top w:val="nil"/>
              <w:left w:val="nil"/>
              <w:bottom w:val="single" w:sz="18" w:space="0" w:color="auto"/>
              <w:right w:val="nil"/>
            </w:tcBorders>
            <w:shd w:val="clear" w:color="auto" w:fill="auto"/>
            <w:noWrap/>
            <w:vAlign w:val="center"/>
            <w:hideMark/>
          </w:tcPr>
          <w:p w14:paraId="27286E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535759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single" w:sz="18" w:space="0" w:color="auto"/>
              <w:right w:val="nil"/>
            </w:tcBorders>
            <w:shd w:val="clear" w:color="auto" w:fill="auto"/>
            <w:noWrap/>
            <w:vAlign w:val="center"/>
            <w:hideMark/>
          </w:tcPr>
          <w:p w14:paraId="7EEDBB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single" w:sz="18" w:space="0" w:color="auto"/>
              <w:right w:val="nil"/>
            </w:tcBorders>
            <w:shd w:val="clear" w:color="auto" w:fill="auto"/>
            <w:noWrap/>
            <w:vAlign w:val="center"/>
            <w:hideMark/>
          </w:tcPr>
          <w:p w14:paraId="014DC1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r>
    </w:tbl>
    <w:p w14:paraId="4A606BBD" w14:textId="77777777" w:rsidR="00A85271" w:rsidRPr="001A3C97" w:rsidRDefault="00A85271" w:rsidP="001A1FBF">
      <w:pPr>
        <w:spacing w:line="276" w:lineRule="auto"/>
        <w:rPr>
          <w:rFonts w:ascii="Times New Roman" w:hAnsi="Times New Roman" w:cs="Times New Roman"/>
          <w:sz w:val="24"/>
          <w:szCs w:val="24"/>
        </w:rPr>
      </w:pPr>
    </w:p>
    <w:p w14:paraId="014428AC" w14:textId="77777777" w:rsidR="00A85271" w:rsidRPr="001A3C97" w:rsidRDefault="00A85271" w:rsidP="001A1FBF">
      <w:pPr>
        <w:spacing w:line="276" w:lineRule="auto"/>
        <w:rPr>
          <w:rFonts w:ascii="Times New Roman" w:hAnsi="Times New Roman" w:cs="Times New Roman"/>
          <w:sz w:val="24"/>
          <w:szCs w:val="24"/>
        </w:rPr>
      </w:pPr>
    </w:p>
    <w:p w14:paraId="4CF2DF68" w14:textId="77777777" w:rsidR="00A85271" w:rsidRPr="001A3C97" w:rsidRDefault="00A85271" w:rsidP="001A1FBF">
      <w:pPr>
        <w:spacing w:line="276" w:lineRule="auto"/>
        <w:rPr>
          <w:rFonts w:ascii="Times New Roman" w:hAnsi="Times New Roman" w:cs="Times New Roman"/>
          <w:sz w:val="24"/>
          <w:szCs w:val="24"/>
        </w:rPr>
        <w:sectPr w:rsidR="00A85271" w:rsidRPr="001A3C97" w:rsidSect="00A85271">
          <w:pgSz w:w="15840" w:h="12240" w:orient="landscape"/>
          <w:pgMar w:top="1440" w:right="1440" w:bottom="1440" w:left="1440" w:header="720" w:footer="720" w:gutter="0"/>
          <w:cols w:space="720"/>
          <w:docGrid w:linePitch="360"/>
        </w:sectPr>
      </w:pPr>
    </w:p>
    <w:p w14:paraId="4FEA1B7D" w14:textId="14438D93" w:rsidR="00C422E0" w:rsidRPr="001A3C97" w:rsidRDefault="00C422E0" w:rsidP="00C422E0">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FIGURES</w:t>
      </w:r>
    </w:p>
    <w:p w14:paraId="17D65535" w14:textId="77777777" w:rsidR="00C422E0" w:rsidRPr="001A3C97" w:rsidRDefault="00C422E0" w:rsidP="00C422E0">
      <w:pPr>
        <w:spacing w:line="276" w:lineRule="auto"/>
        <w:rPr>
          <w:rFonts w:ascii="Times New Roman" w:hAnsi="Times New Roman" w:cs="Times New Roman"/>
          <w:sz w:val="24"/>
          <w:szCs w:val="24"/>
        </w:rPr>
      </w:pPr>
    </w:p>
    <w:p w14:paraId="1EB395A7" w14:textId="19A4F301" w:rsidR="003828DA" w:rsidRPr="001A3C97" w:rsidRDefault="003828DA" w:rsidP="00C422E0">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drawing>
          <wp:inline distT="0" distB="0" distL="0" distR="0" wp14:anchorId="6AE15DC4" wp14:editId="45965384">
            <wp:extent cx="5943600" cy="5131308"/>
            <wp:effectExtent l="0" t="0" r="0" b="0"/>
            <wp:docPr id="88539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6455" r="3835" b="3186"/>
                    <a:stretch/>
                  </pic:blipFill>
                  <pic:spPr bwMode="auto">
                    <a:xfrm>
                      <a:off x="0" y="0"/>
                      <a:ext cx="5943600" cy="5131308"/>
                    </a:xfrm>
                    <a:prstGeom prst="rect">
                      <a:avLst/>
                    </a:prstGeom>
                    <a:noFill/>
                    <a:ln>
                      <a:noFill/>
                    </a:ln>
                    <a:extLst>
                      <a:ext uri="{53640926-AAD7-44D8-BBD7-CCE9431645EC}">
                        <a14:shadowObscured xmlns:a14="http://schemas.microsoft.com/office/drawing/2010/main"/>
                      </a:ext>
                    </a:extLst>
                  </pic:spPr>
                </pic:pic>
              </a:graphicData>
            </a:graphic>
          </wp:inline>
        </w:drawing>
      </w:r>
    </w:p>
    <w:p w14:paraId="765F12B2" w14:textId="4FB5CA43" w:rsidR="00C422E0" w:rsidRPr="001A3C97" w:rsidRDefault="00AB5AD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1. </w:t>
      </w:r>
      <w:r w:rsidR="003828DA" w:rsidRPr="001A3C97">
        <w:rPr>
          <w:rFonts w:ascii="Times New Roman" w:hAnsi="Times New Roman" w:cs="Times New Roman"/>
          <w:sz w:val="24"/>
          <w:szCs w:val="24"/>
        </w:rPr>
        <w:t xml:space="preserve">Sampling sites and nest search plots for this study were located in 2 study areas in West Virginia: (1) </w:t>
      </w:r>
      <w:r w:rsidR="0052531A" w:rsidRPr="001A3C97">
        <w:rPr>
          <w:rFonts w:ascii="Times New Roman" w:hAnsi="Times New Roman" w:cs="Times New Roman"/>
          <w:sz w:val="24"/>
          <w:szCs w:val="24"/>
        </w:rPr>
        <w:t xml:space="preserve">the </w:t>
      </w:r>
      <w:r w:rsidR="003828DA" w:rsidRPr="001A3C97">
        <w:rPr>
          <w:rFonts w:ascii="Times New Roman" w:hAnsi="Times New Roman" w:cs="Times New Roman"/>
          <w:sz w:val="24"/>
          <w:szCs w:val="24"/>
        </w:rPr>
        <w:t>MeadWestvaco Wildlife and Ecosystem Research Forest, which</w:t>
      </w:r>
      <w:r w:rsidR="0052531A" w:rsidRPr="001A3C97">
        <w:rPr>
          <w:rFonts w:ascii="Times New Roman" w:hAnsi="Times New Roman" w:cs="Times New Roman"/>
          <w:sz w:val="24"/>
          <w:szCs w:val="24"/>
        </w:rPr>
        <w:t xml:space="preserve"> was established in 1994 by the Westvaco Corporation and comprises</w:t>
      </w:r>
      <w:r w:rsidR="003828DA" w:rsidRPr="001A3C97">
        <w:rPr>
          <w:rFonts w:ascii="Times New Roman" w:hAnsi="Times New Roman" w:cs="Times New Roman"/>
          <w:sz w:val="24"/>
          <w:szCs w:val="24"/>
        </w:rPr>
        <w:t xml:space="preserve"> </w:t>
      </w:r>
      <w:r w:rsidR="0052531A" w:rsidRPr="001A3C97">
        <w:rPr>
          <w:rFonts w:ascii="Times New Roman" w:hAnsi="Times New Roman" w:cs="Times New Roman"/>
          <w:sz w:val="24"/>
          <w:szCs w:val="24"/>
        </w:rPr>
        <w:t xml:space="preserve">3,080 ha; and (2) </w:t>
      </w:r>
      <w:r w:rsidR="003828DA" w:rsidRPr="001A3C97">
        <w:rPr>
          <w:rFonts w:ascii="Times New Roman" w:hAnsi="Times New Roman" w:cs="Times New Roman"/>
          <w:sz w:val="24"/>
          <w:szCs w:val="24"/>
        </w:rPr>
        <w:t>the Monongahela National Forest (NF), which encompasses portions of nine counties (delineated by gray lines) and comprises nearly 688,000 ha, of which 54% (371,906 ha) is public land (dark green)</w:t>
      </w:r>
      <w:r w:rsidR="0052531A" w:rsidRPr="001A3C97">
        <w:rPr>
          <w:rFonts w:ascii="Times New Roman" w:hAnsi="Times New Roman" w:cs="Times New Roman"/>
          <w:sz w:val="24"/>
          <w:szCs w:val="24"/>
        </w:rPr>
        <w:t>.</w:t>
      </w:r>
    </w:p>
    <w:p w14:paraId="1D24E515" w14:textId="77777777" w:rsidR="003828DA" w:rsidRPr="001A3C97" w:rsidRDefault="003828DA" w:rsidP="00A81645">
      <w:pPr>
        <w:spacing w:line="276" w:lineRule="auto"/>
        <w:rPr>
          <w:rFonts w:ascii="Times New Roman" w:hAnsi="Times New Roman" w:cs="Times New Roman"/>
          <w:sz w:val="24"/>
          <w:szCs w:val="24"/>
        </w:rPr>
      </w:pPr>
    </w:p>
    <w:p w14:paraId="5B958A42" w14:textId="77777777" w:rsidR="007021BF" w:rsidRPr="001A3C97" w:rsidRDefault="007021BF" w:rsidP="00A81645">
      <w:pPr>
        <w:spacing w:line="276" w:lineRule="auto"/>
        <w:rPr>
          <w:rFonts w:ascii="Times New Roman" w:hAnsi="Times New Roman" w:cs="Times New Roman"/>
          <w:sz w:val="24"/>
          <w:szCs w:val="24"/>
        </w:rPr>
      </w:pPr>
    </w:p>
    <w:p w14:paraId="1A408A26" w14:textId="77777777" w:rsidR="007021BF" w:rsidRPr="001A3C97" w:rsidRDefault="007021BF" w:rsidP="00A81645">
      <w:pPr>
        <w:spacing w:line="276" w:lineRule="auto"/>
        <w:rPr>
          <w:rFonts w:ascii="Times New Roman" w:hAnsi="Times New Roman" w:cs="Times New Roman"/>
          <w:sz w:val="24"/>
          <w:szCs w:val="24"/>
        </w:rPr>
      </w:pPr>
    </w:p>
    <w:p w14:paraId="665DCF4A" w14:textId="77777777" w:rsidR="007021BF" w:rsidRPr="001A3C97" w:rsidRDefault="007021BF" w:rsidP="00A81645">
      <w:pPr>
        <w:spacing w:line="276" w:lineRule="auto"/>
        <w:rPr>
          <w:rFonts w:ascii="Times New Roman" w:hAnsi="Times New Roman" w:cs="Times New Roman"/>
          <w:sz w:val="24"/>
          <w:szCs w:val="24"/>
        </w:rPr>
      </w:pPr>
    </w:p>
    <w:p w14:paraId="5EF3C510" w14:textId="677B90DB" w:rsidR="00AB5ADE" w:rsidRPr="001A3C97" w:rsidRDefault="00C95F3B" w:rsidP="00A81645">
      <w:pPr>
        <w:spacing w:line="276" w:lineRule="auto"/>
        <w:rPr>
          <w:rFonts w:ascii="Times New Roman" w:hAnsi="Times New Roman" w:cs="Times New Roman"/>
          <w:sz w:val="24"/>
          <w:szCs w:val="24"/>
        </w:rPr>
      </w:pPr>
      <w:r w:rsidRPr="001A3C97">
        <w:rPr>
          <w:rFonts w:ascii="Times New Roman" w:hAnsi="Times New Roman" w:cs="Times New Roman"/>
          <w:noProof/>
          <w:sz w:val="24"/>
          <w:szCs w:val="24"/>
          <w14:ligatures w14:val="standardContextual"/>
        </w:rPr>
        <w:lastRenderedPageBreak/>
        <w:drawing>
          <wp:inline distT="0" distB="0" distL="0" distR="0" wp14:anchorId="0A70FD6D" wp14:editId="3FC9A51C">
            <wp:extent cx="5943600" cy="741966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10" cstate="print">
                      <a:extLst>
                        <a:ext uri="{28A0092B-C50C-407E-A947-70E740481C1C}">
                          <a14:useLocalDpi xmlns:a14="http://schemas.microsoft.com/office/drawing/2010/main" val="0"/>
                        </a:ext>
                      </a:extLst>
                    </a:blip>
                    <a:srcRect l="3205" t="1025" b="2341"/>
                    <a:stretch/>
                  </pic:blipFill>
                  <pic:spPr bwMode="auto">
                    <a:xfrm>
                      <a:off x="0" y="0"/>
                      <a:ext cx="5943600" cy="7419660"/>
                    </a:xfrm>
                    <a:prstGeom prst="rect">
                      <a:avLst/>
                    </a:prstGeom>
                    <a:ln>
                      <a:noFill/>
                    </a:ln>
                    <a:extLst>
                      <a:ext uri="{53640926-AAD7-44D8-BBD7-CCE9431645EC}">
                        <a14:shadowObscured xmlns:a14="http://schemas.microsoft.com/office/drawing/2010/main"/>
                      </a:ext>
                    </a:extLst>
                  </pic:spPr>
                </pic:pic>
              </a:graphicData>
            </a:graphic>
          </wp:inline>
        </w:drawing>
      </w:r>
    </w:p>
    <w:p w14:paraId="2512F0C2" w14:textId="5F9DD11B"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2. Locations </w:t>
      </w:r>
      <w:r w:rsidR="002F48C8" w:rsidRPr="001A3C97">
        <w:rPr>
          <w:rFonts w:ascii="Times New Roman" w:hAnsi="Times New Roman" w:cs="Times New Roman"/>
          <w:sz w:val="24"/>
          <w:szCs w:val="24"/>
        </w:rPr>
        <w:t xml:space="preserve">of the sampling points and nest search plots </w:t>
      </w:r>
      <w:r w:rsidR="00C95F3B"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C95F3B" w:rsidRPr="001A3C97">
        <w:rPr>
          <w:rFonts w:ascii="Times New Roman" w:hAnsi="Times New Roman" w:cs="Times New Roman"/>
          <w:sz w:val="24"/>
          <w:szCs w:val="24"/>
        </w:rPr>
        <w:t>MeadWestvaco Wildlife and Ecosystem Research Forest (WERF) in 1996–1998, 2001–2003, and 2007–2009</w:t>
      </w:r>
      <w:r w:rsidRPr="001A3C97">
        <w:rPr>
          <w:rFonts w:ascii="Times New Roman" w:hAnsi="Times New Roman" w:cs="Times New Roman"/>
          <w:sz w:val="24"/>
          <w:szCs w:val="24"/>
        </w:rPr>
        <w:t>.</w:t>
      </w:r>
    </w:p>
    <w:p w14:paraId="56777D28" w14:textId="77777777" w:rsidR="00AB5ADE" w:rsidRPr="001A3C97" w:rsidRDefault="00AB5ADE" w:rsidP="00AB5ADE">
      <w:pPr>
        <w:spacing w:line="276" w:lineRule="auto"/>
        <w:rPr>
          <w:rFonts w:ascii="Times New Roman" w:hAnsi="Times New Roman" w:cs="Times New Roman"/>
          <w:sz w:val="24"/>
          <w:szCs w:val="24"/>
        </w:rPr>
      </w:pPr>
    </w:p>
    <w:p w14:paraId="5BBEFDE5" w14:textId="755B1AFC" w:rsidR="00DA06B1" w:rsidRPr="001A3C97" w:rsidRDefault="00DB7EA8"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D8756E2" wp14:editId="5034F04B">
            <wp:extent cx="5943600" cy="6446286"/>
            <wp:effectExtent l="0" t="0" r="0" b="0"/>
            <wp:docPr id="1593495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446286"/>
                    </a:xfrm>
                    <a:prstGeom prst="rect">
                      <a:avLst/>
                    </a:prstGeom>
                    <a:noFill/>
                  </pic:spPr>
                </pic:pic>
              </a:graphicData>
            </a:graphic>
          </wp:inline>
        </w:drawing>
      </w:r>
    </w:p>
    <w:p w14:paraId="527C54EE" w14:textId="4C62A404"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3. </w:t>
      </w:r>
      <w:r w:rsidR="002F48C8" w:rsidRPr="001A3C97">
        <w:rPr>
          <w:rFonts w:ascii="Times New Roman" w:hAnsi="Times New Roman" w:cs="Times New Roman"/>
          <w:sz w:val="24"/>
          <w:szCs w:val="24"/>
        </w:rPr>
        <w:t xml:space="preserve">Locations of the sampling points and nest search plots </w:t>
      </w:r>
      <w:r w:rsidR="00DB7EA8"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F5520E" w:rsidRPr="001A3C97">
        <w:rPr>
          <w:rFonts w:ascii="Times New Roman" w:hAnsi="Times New Roman" w:cs="Times New Roman"/>
          <w:sz w:val="24"/>
          <w:szCs w:val="24"/>
        </w:rPr>
        <w:t xml:space="preserve">public lands (dark green) of the </w:t>
      </w:r>
      <w:r w:rsidR="00DB7EA8" w:rsidRPr="001A3C97">
        <w:rPr>
          <w:rFonts w:ascii="Times New Roman" w:hAnsi="Times New Roman" w:cs="Times New Roman"/>
          <w:sz w:val="24"/>
          <w:szCs w:val="24"/>
        </w:rPr>
        <w:t>Monongahela National Forest (MNF) in 1993–1996 and 1996–1999.</w:t>
      </w:r>
    </w:p>
    <w:p w14:paraId="444D2344" w14:textId="77777777" w:rsidR="002F48C8" w:rsidRPr="001A3C97" w:rsidRDefault="002F48C8" w:rsidP="00AB5ADE">
      <w:pPr>
        <w:spacing w:line="276" w:lineRule="auto"/>
        <w:rPr>
          <w:rFonts w:ascii="Times New Roman" w:hAnsi="Times New Roman" w:cs="Times New Roman"/>
          <w:sz w:val="24"/>
          <w:szCs w:val="24"/>
        </w:rPr>
      </w:pPr>
    </w:p>
    <w:p w14:paraId="691AA05E" w14:textId="77777777" w:rsidR="00DB7EA8" w:rsidRPr="001A3C97" w:rsidRDefault="00DB7EA8" w:rsidP="00AB5ADE">
      <w:pPr>
        <w:spacing w:line="276" w:lineRule="auto"/>
        <w:rPr>
          <w:rFonts w:ascii="Times New Roman" w:hAnsi="Times New Roman" w:cs="Times New Roman"/>
          <w:sz w:val="24"/>
          <w:szCs w:val="24"/>
        </w:rPr>
      </w:pPr>
    </w:p>
    <w:p w14:paraId="07316CE3" w14:textId="77777777" w:rsidR="00DB7EA8" w:rsidRPr="001A3C97" w:rsidRDefault="00DB7EA8" w:rsidP="00AB5ADE">
      <w:pPr>
        <w:spacing w:line="276" w:lineRule="auto"/>
        <w:rPr>
          <w:rFonts w:ascii="Times New Roman" w:hAnsi="Times New Roman" w:cs="Times New Roman"/>
          <w:sz w:val="24"/>
          <w:szCs w:val="24"/>
        </w:rPr>
      </w:pPr>
    </w:p>
    <w:p w14:paraId="23445A8D" w14:textId="77777777" w:rsidR="00DB7EA8" w:rsidRPr="001A3C97" w:rsidRDefault="00DB7EA8" w:rsidP="00AB5ADE">
      <w:pPr>
        <w:spacing w:line="276" w:lineRule="auto"/>
        <w:rPr>
          <w:rFonts w:ascii="Times New Roman" w:hAnsi="Times New Roman" w:cs="Times New Roman"/>
          <w:sz w:val="24"/>
          <w:szCs w:val="24"/>
        </w:rPr>
      </w:pPr>
    </w:p>
    <w:p w14:paraId="490652B3" w14:textId="4377B224" w:rsidR="00DB7EA8" w:rsidRPr="001A3C97" w:rsidRDefault="00F95B0A"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2C0CF06" wp14:editId="49C2C40E">
            <wp:extent cx="5584215" cy="8229600"/>
            <wp:effectExtent l="0" t="0" r="0" b="0"/>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4215" cy="8229600"/>
                    </a:xfrm>
                    <a:prstGeom prst="rect">
                      <a:avLst/>
                    </a:prstGeom>
                    <a:noFill/>
                  </pic:spPr>
                </pic:pic>
              </a:graphicData>
            </a:graphic>
          </wp:inline>
        </w:drawing>
      </w:r>
    </w:p>
    <w:p w14:paraId="75874035" w14:textId="2325B1D1" w:rsidR="003D652B" w:rsidRPr="001A3C97" w:rsidRDefault="002F48C8" w:rsidP="00F95B0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4. </w:t>
      </w:r>
      <w:r w:rsidR="00F95B0A" w:rsidRPr="001A3C97">
        <w:rPr>
          <w:rFonts w:ascii="Times New Roman" w:hAnsi="Times New Roman" w:cs="Times New Roman"/>
          <w:sz w:val="24"/>
          <w:szCs w:val="24"/>
        </w:rPr>
        <w:t>Timber h</w:t>
      </w:r>
      <w:r w:rsidRPr="001A3C97">
        <w:rPr>
          <w:rFonts w:ascii="Times New Roman" w:hAnsi="Times New Roman" w:cs="Times New Roman"/>
          <w:sz w:val="24"/>
          <w:szCs w:val="24"/>
        </w:rPr>
        <w:t xml:space="preserve">arvest history of </w:t>
      </w:r>
      <w:r w:rsidR="003D652B" w:rsidRPr="001A3C97">
        <w:rPr>
          <w:rFonts w:ascii="Times New Roman" w:hAnsi="Times New Roman" w:cs="Times New Roman"/>
          <w:sz w:val="24"/>
          <w:szCs w:val="24"/>
        </w:rPr>
        <w:t xml:space="preserve">the actively harvested </w:t>
      </w:r>
      <w:r w:rsidR="00F95B0A" w:rsidRPr="001A3C97">
        <w:rPr>
          <w:rFonts w:ascii="Times New Roman" w:hAnsi="Times New Roman" w:cs="Times New Roman"/>
          <w:sz w:val="24"/>
          <w:szCs w:val="24"/>
        </w:rPr>
        <w:t>MeadWestvaco Wildlife and Ecosystem Research Forest (WERF) during 1996–1998, 2001–2003, and 2007–2009.</w:t>
      </w:r>
      <w:r w:rsidR="003D652B" w:rsidRPr="001A3C97">
        <w:rPr>
          <w:rFonts w:ascii="Times New Roman" w:hAnsi="Times New Roman" w:cs="Times New Roman"/>
          <w:sz w:val="24"/>
          <w:szCs w:val="24"/>
        </w:rPr>
        <w:t xml:space="preserve"> Heavy partial harvest methods included shelterwood cuts, two-age harvests, and regeneration (seed-tree) harvests, whereas light partial harvest methods included diameter-limit harvests and single-tree selection.</w:t>
      </w:r>
    </w:p>
    <w:p w14:paraId="0B6CE550" w14:textId="00D361DD" w:rsidR="002F48C8" w:rsidRPr="001A3C97" w:rsidRDefault="002F48C8" w:rsidP="00AB5ADE">
      <w:pPr>
        <w:spacing w:line="276" w:lineRule="auto"/>
        <w:rPr>
          <w:rFonts w:ascii="Times New Roman" w:hAnsi="Times New Roman" w:cs="Times New Roman"/>
          <w:sz w:val="24"/>
          <w:szCs w:val="24"/>
        </w:rPr>
      </w:pPr>
    </w:p>
    <w:p w14:paraId="04F25ACC" w14:textId="77777777" w:rsidR="00CC1577" w:rsidRPr="001A3C97" w:rsidRDefault="00CC1577" w:rsidP="00AB5ADE">
      <w:pPr>
        <w:spacing w:line="276" w:lineRule="auto"/>
        <w:rPr>
          <w:rFonts w:ascii="Times New Roman" w:hAnsi="Times New Roman" w:cs="Times New Roman"/>
          <w:sz w:val="24"/>
          <w:szCs w:val="24"/>
        </w:rPr>
      </w:pPr>
    </w:p>
    <w:p w14:paraId="13DB94A4" w14:textId="77777777" w:rsidR="00380D5B" w:rsidRPr="001A3C97" w:rsidRDefault="00380D5B" w:rsidP="00CC1577">
      <w:pPr>
        <w:spacing w:line="276" w:lineRule="auto"/>
        <w:rPr>
          <w:rFonts w:ascii="Times New Roman" w:hAnsi="Times New Roman" w:cs="Times New Roman"/>
          <w:sz w:val="24"/>
          <w:szCs w:val="24"/>
        </w:rPr>
        <w:sectPr w:rsidR="00380D5B" w:rsidRPr="001A3C97">
          <w:pgSz w:w="12240" w:h="15840"/>
          <w:pgMar w:top="1440" w:right="1440" w:bottom="1440" w:left="1440" w:header="720" w:footer="720" w:gutter="0"/>
          <w:cols w:space="720"/>
          <w:docGrid w:linePitch="360"/>
        </w:sectPr>
      </w:pPr>
    </w:p>
    <w:p w14:paraId="5B621A18" w14:textId="4A414FF4" w:rsidR="00380D5B" w:rsidRPr="001A3C97" w:rsidRDefault="00380D5B"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69E3107" wp14:editId="49123637">
            <wp:extent cx="8229600" cy="5653951"/>
            <wp:effectExtent l="0" t="0" r="0" b="0"/>
            <wp:docPr id="1777500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653951"/>
                    </a:xfrm>
                    <a:prstGeom prst="rect">
                      <a:avLst/>
                    </a:prstGeom>
                    <a:noFill/>
                  </pic:spPr>
                </pic:pic>
              </a:graphicData>
            </a:graphic>
          </wp:inline>
        </w:drawing>
      </w:r>
    </w:p>
    <w:p w14:paraId="69E222E1" w14:textId="702CC8E2" w:rsidR="00380D5B" w:rsidRPr="001A3C97" w:rsidRDefault="00CC1577" w:rsidP="00CC1577">
      <w:pPr>
        <w:spacing w:line="276" w:lineRule="auto"/>
        <w:rPr>
          <w:rFonts w:ascii="Times New Roman" w:hAnsi="Times New Roman" w:cs="Times New Roman"/>
          <w:sz w:val="24"/>
          <w:szCs w:val="24"/>
        </w:rPr>
        <w:sectPr w:rsidR="00380D5B" w:rsidRPr="001A3C97" w:rsidSect="00380D5B">
          <w:pgSz w:w="15840" w:h="12240" w:orient="landscape"/>
          <w:pgMar w:top="1440" w:right="1440" w:bottom="1440" w:left="1440" w:header="720" w:footer="720" w:gutter="0"/>
          <w:cols w:space="720"/>
          <w:docGrid w:linePitch="360"/>
        </w:sectPr>
      </w:pPr>
      <w:r w:rsidRPr="001A3C97">
        <w:rPr>
          <w:rFonts w:ascii="Times New Roman" w:hAnsi="Times New Roman" w:cs="Times New Roman"/>
          <w:sz w:val="24"/>
          <w:szCs w:val="24"/>
        </w:rPr>
        <w:lastRenderedPageBreak/>
        <w:t xml:space="preserve">Figure </w:t>
      </w:r>
      <w:r w:rsidR="002F48C8" w:rsidRPr="001A3C97">
        <w:rPr>
          <w:rFonts w:ascii="Times New Roman" w:hAnsi="Times New Roman" w:cs="Times New Roman"/>
          <w:sz w:val="24"/>
          <w:szCs w:val="24"/>
        </w:rPr>
        <w:t>5</w:t>
      </w:r>
      <w:r w:rsidRPr="001A3C97">
        <w:rPr>
          <w:rFonts w:ascii="Times New Roman" w:hAnsi="Times New Roman" w:cs="Times New Roman"/>
          <w:sz w:val="24"/>
          <w:szCs w:val="24"/>
        </w:rPr>
        <w:t>. Whisker plots for overall species</w:t>
      </w:r>
      <w:r w:rsidR="00380D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richness </w:t>
      </w:r>
      <w:r w:rsidR="00380D5B" w:rsidRPr="001A3C97">
        <w:rPr>
          <w:rFonts w:ascii="Times New Roman" w:hAnsi="Times New Roman" w:cs="Times New Roman"/>
          <w:sz w:val="24"/>
          <w:szCs w:val="24"/>
        </w:rPr>
        <w:t xml:space="preserve">(ALL) </w:t>
      </w:r>
      <w:r w:rsidRPr="001A3C97">
        <w:rPr>
          <w:rFonts w:ascii="Times New Roman" w:hAnsi="Times New Roman" w:cs="Times New Roman"/>
          <w:sz w:val="24"/>
          <w:szCs w:val="24"/>
        </w:rPr>
        <w:t xml:space="preserve">and </w:t>
      </w:r>
      <w:r w:rsidR="00380D5B" w:rsidRPr="001A3C97">
        <w:rPr>
          <w:rFonts w:ascii="Times New Roman" w:hAnsi="Times New Roman" w:cs="Times New Roman"/>
          <w:sz w:val="24"/>
          <w:szCs w:val="24"/>
        </w:rPr>
        <w:t xml:space="preserve">guild (ESEA = early-successional </w:t>
      </w:r>
      <w:r w:rsidR="004B5503" w:rsidRPr="001A3C97">
        <w:rPr>
          <w:rFonts w:ascii="Times New Roman" w:hAnsi="Times New Roman" w:cs="Times New Roman"/>
          <w:sz w:val="24"/>
          <w:szCs w:val="24"/>
        </w:rPr>
        <w:t>/</w:t>
      </w:r>
      <w:r w:rsidR="00380D5B" w:rsidRPr="001A3C97">
        <w:rPr>
          <w:rFonts w:ascii="Times New Roman" w:hAnsi="Times New Roman" w:cs="Times New Roman"/>
          <w:sz w:val="24"/>
          <w:szCs w:val="24"/>
        </w:rPr>
        <w:t xml:space="preserve"> edge-associated, INT = forest-interior, GAP = forest-gap, and GEN = forest generalist) richness </w:t>
      </w:r>
      <w:r w:rsidRPr="001A3C97">
        <w:rPr>
          <w:rFonts w:ascii="Times New Roman" w:hAnsi="Times New Roman" w:cs="Times New Roman"/>
          <w:sz w:val="24"/>
          <w:szCs w:val="24"/>
        </w:rPr>
        <w:t>(see Appendix A for guild designations and associated forest songbird species), displaying the slope coefficients of the predictor variables (i.e., site covariates</w:t>
      </w:r>
      <w:r w:rsidR="00380D5B" w:rsidRPr="001A3C97">
        <w:rPr>
          <w:rFonts w:ascii="Times New Roman" w:hAnsi="Times New Roman" w:cs="Times New Roman"/>
          <w:sz w:val="24"/>
          <w:szCs w:val="24"/>
        </w:rPr>
        <w:t xml:space="preserve">; YR = year, LSHI = landscape-scale harvest intensity, YR×LSHI = interaction between year and landscape-scale harvest intensity, EL = elevation, ASP = aspect, ASP2 = aspect squared, TPI = topographic position index, AGE = stand age, AGE2 = stand age squared, PAF = proportion of all forest within 50 m, PMF = proportion of mixed forest within 50 m, PCF = proportion of conifer forest within 50 m, PS = proportion of shrub cover within 50 m, and </w:t>
      </w:r>
      <w:proofErr w:type="spellStart"/>
      <w:r w:rsidR="00380D5B" w:rsidRPr="001A3C97">
        <w:rPr>
          <w:rFonts w:ascii="Times New Roman" w:hAnsi="Times New Roman" w:cs="Times New Roman"/>
          <w:sz w:val="24"/>
          <w:szCs w:val="24"/>
        </w:rPr>
        <w:t>PAFkm</w:t>
      </w:r>
      <w:proofErr w:type="spellEnd"/>
      <w:r w:rsidR="00380D5B" w:rsidRPr="001A3C97">
        <w:rPr>
          <w:rFonts w:ascii="Times New Roman" w:hAnsi="Times New Roman" w:cs="Times New Roman"/>
          <w:sz w:val="24"/>
          <w:szCs w:val="24"/>
        </w:rPr>
        <w:t xml:space="preserve"> = proportion of all forest within 1 km)</w:t>
      </w:r>
      <w:r w:rsidRPr="001A3C97">
        <w:rPr>
          <w:rFonts w:ascii="Times New Roman" w:hAnsi="Times New Roman" w:cs="Times New Roman"/>
          <w:sz w:val="24"/>
          <w:szCs w:val="24"/>
        </w:rPr>
        <w:t xml:space="preserve">. Points are located at the mean values for the posterior distributions and the corresponding whiskers encompass the 95% credible intervals. </w:t>
      </w:r>
      <w:r w:rsidR="00380D5B" w:rsidRPr="001A3C97">
        <w:rPr>
          <w:rFonts w:ascii="Times New Roman" w:hAnsi="Times New Roman" w:cs="Times New Roman"/>
          <w:sz w:val="24"/>
          <w:szCs w:val="24"/>
        </w:rPr>
        <w:t>Solid colored</w:t>
      </w:r>
      <w:r w:rsidRPr="001A3C97">
        <w:rPr>
          <w:rFonts w:ascii="Times New Roman" w:hAnsi="Times New Roman" w:cs="Times New Roman"/>
          <w:sz w:val="24"/>
          <w:szCs w:val="24"/>
        </w:rPr>
        <w:t xml:space="preserve"> points with closed circles and </w:t>
      </w:r>
      <w:r w:rsidR="00380D5B" w:rsidRPr="001A3C97">
        <w:rPr>
          <w:rFonts w:ascii="Times New Roman" w:hAnsi="Times New Roman" w:cs="Times New Roman"/>
          <w:sz w:val="24"/>
          <w:szCs w:val="24"/>
        </w:rPr>
        <w:t>non-gray</w:t>
      </w:r>
      <w:r w:rsidRPr="001A3C97">
        <w:rPr>
          <w:rFonts w:ascii="Times New Roman" w:hAnsi="Times New Roman" w:cs="Times New Roman"/>
          <w:sz w:val="24"/>
          <w:szCs w:val="24"/>
        </w:rPr>
        <w:t xml:space="preserve"> whiskers indicate statistical significance (i.e., credible intervals do not overlap zero).</w:t>
      </w:r>
    </w:p>
    <w:p w14:paraId="7A6D59C9" w14:textId="42CD3F25" w:rsidR="0034638C" w:rsidRPr="001A3C97" w:rsidRDefault="0034638C"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3A58244" wp14:editId="7F7F8ED6">
            <wp:extent cx="5232232" cy="4069080"/>
            <wp:effectExtent l="0" t="0" r="6985" b="7620"/>
            <wp:docPr id="63242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385"/>
                    <a:stretch/>
                  </pic:blipFill>
                  <pic:spPr bwMode="auto">
                    <a:xfrm>
                      <a:off x="0" y="0"/>
                      <a:ext cx="5232232"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1A3C97">
        <w:rPr>
          <w:rFonts w:ascii="Times New Roman" w:hAnsi="Times New Roman" w:cs="Times New Roman"/>
          <w:noProof/>
          <w:sz w:val="24"/>
          <w:szCs w:val="24"/>
        </w:rPr>
        <w:drawing>
          <wp:inline distT="0" distB="0" distL="0" distR="0" wp14:anchorId="22C9CD4C" wp14:editId="79B3AD38">
            <wp:extent cx="5935606" cy="4069080"/>
            <wp:effectExtent l="0" t="0" r="0" b="7620"/>
            <wp:docPr id="11118568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940"/>
                    <a:stretch/>
                  </pic:blipFill>
                  <pic:spPr bwMode="auto">
                    <a:xfrm>
                      <a:off x="0" y="0"/>
                      <a:ext cx="5935606"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7533F5F5" w14:textId="08BDD71F" w:rsidR="00550C58" w:rsidRPr="001A3C97" w:rsidRDefault="006F7CAA"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AEEB92F" wp14:editId="493B7329">
            <wp:extent cx="5962780" cy="4069080"/>
            <wp:effectExtent l="0" t="0" r="0" b="7620"/>
            <wp:docPr id="15438076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387"/>
                    <a:stretch/>
                  </pic:blipFill>
                  <pic:spPr bwMode="auto">
                    <a:xfrm>
                      <a:off x="0" y="0"/>
                      <a:ext cx="5962780" cy="4069080"/>
                    </a:xfrm>
                    <a:prstGeom prst="rect">
                      <a:avLst/>
                    </a:prstGeom>
                    <a:noFill/>
                    <a:ln>
                      <a:noFill/>
                    </a:ln>
                    <a:extLst>
                      <a:ext uri="{53640926-AAD7-44D8-BBD7-CCE9431645EC}">
                        <a14:shadowObscured xmlns:a14="http://schemas.microsoft.com/office/drawing/2010/main"/>
                      </a:ext>
                    </a:extLst>
                  </pic:spPr>
                </pic:pic>
              </a:graphicData>
            </a:graphic>
          </wp:inline>
        </w:drawing>
      </w:r>
      <w:r w:rsidR="00550C58" w:rsidRPr="001A3C97">
        <w:rPr>
          <w:rFonts w:ascii="Times New Roman" w:hAnsi="Times New Roman" w:cs="Times New Roman"/>
          <w:noProof/>
          <w:sz w:val="24"/>
          <w:szCs w:val="24"/>
        </w:rPr>
        <w:drawing>
          <wp:inline distT="0" distB="0" distL="0" distR="0" wp14:anchorId="0820506B" wp14:editId="51BE7F47">
            <wp:extent cx="5438420" cy="4069080"/>
            <wp:effectExtent l="0" t="0" r="0" b="7620"/>
            <wp:docPr id="1962597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45"/>
                    <a:stretch/>
                  </pic:blipFill>
                  <pic:spPr bwMode="auto">
                    <a:xfrm>
                      <a:off x="0" y="0"/>
                      <a:ext cx="5438420"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60415C7" w14:textId="0B79A764" w:rsidR="002F48C8" w:rsidRPr="001A3C97" w:rsidRDefault="002F48C8" w:rsidP="002F48C8">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6. Whisker plots for each focal species for abundance analyses (Table 1), displaying the slope coefficients of the </w:t>
      </w:r>
      <w:r w:rsidR="006F7CAA" w:rsidRPr="001A3C97">
        <w:rPr>
          <w:rFonts w:ascii="Times New Roman" w:hAnsi="Times New Roman" w:cs="Times New Roman"/>
          <w:sz w:val="24"/>
          <w:szCs w:val="24"/>
        </w:rPr>
        <w:t xml:space="preserve">predictor variables (i.e., site covariates; YR = year, LSHI = landscape-scale harvest intensity, YR×LSHI = interaction between year and landscape-scale harvest intensity, EL = elevation, ASP = aspect, ASP2 = aspect squared, TPI = topographic position index, AGE = stand age, AGE2 = stand age squared, PAF = proportion of all forest within 50 m, PMF = proportion of mixed forest within 50 m, PCF = proportion of conifer forest within 50 m, PS = proportion of shrub cover within 50 m, and </w:t>
      </w:r>
      <w:proofErr w:type="spellStart"/>
      <w:r w:rsidR="006F7CAA" w:rsidRPr="001A3C97">
        <w:rPr>
          <w:rFonts w:ascii="Times New Roman" w:hAnsi="Times New Roman" w:cs="Times New Roman"/>
          <w:sz w:val="24"/>
          <w:szCs w:val="24"/>
        </w:rPr>
        <w:t>PAFkm</w:t>
      </w:r>
      <w:proofErr w:type="spellEnd"/>
      <w:r w:rsidR="006F7CAA" w:rsidRPr="001A3C97">
        <w:rPr>
          <w:rFonts w:ascii="Times New Roman" w:hAnsi="Times New Roman" w:cs="Times New Roman"/>
          <w:sz w:val="24"/>
          <w:szCs w:val="24"/>
        </w:rPr>
        <w:t xml:space="preserve"> = proportion of all forest within 1 km).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D42DCF" w:rsidRPr="001A3C97">
        <w:rPr>
          <w:rFonts w:ascii="Times New Roman" w:hAnsi="Times New Roman" w:cs="Times New Roman"/>
          <w:sz w:val="24"/>
          <w:szCs w:val="24"/>
        </w:rPr>
        <w:t xml:space="preserve"> </w:t>
      </w:r>
      <w:r w:rsidRPr="001A3C97">
        <w:rPr>
          <w:rFonts w:ascii="Times New Roman" w:hAnsi="Times New Roman" w:cs="Times New Roman"/>
          <w:sz w:val="24"/>
          <w:szCs w:val="24"/>
        </w:rPr>
        <w:t>Color of the 4-letter species code</w:t>
      </w:r>
      <w:r w:rsidR="00D42DCF" w:rsidRPr="001A3C97">
        <w:rPr>
          <w:rFonts w:ascii="Times New Roman" w:hAnsi="Times New Roman" w:cs="Times New Roman"/>
          <w:sz w:val="24"/>
          <w:szCs w:val="24"/>
        </w:rPr>
        <w:t xml:space="preserve"> and plot elements</w:t>
      </w:r>
      <w:r w:rsidRPr="001A3C97">
        <w:rPr>
          <w:rFonts w:ascii="Times New Roman" w:hAnsi="Times New Roman" w:cs="Times New Roman"/>
          <w:sz w:val="24"/>
          <w:szCs w:val="24"/>
        </w:rPr>
        <w:t xml:space="preserve"> indicates </w:t>
      </w:r>
      <w:r w:rsidR="00D42DCF" w:rsidRPr="001A3C97">
        <w:rPr>
          <w:rFonts w:ascii="Times New Roman" w:hAnsi="Times New Roman" w:cs="Times New Roman"/>
          <w:sz w:val="24"/>
          <w:szCs w:val="24"/>
        </w:rPr>
        <w:t>the species’</w:t>
      </w:r>
      <w:r w:rsidRPr="001A3C97">
        <w:rPr>
          <w:rFonts w:ascii="Times New Roman" w:hAnsi="Times New Roman" w:cs="Times New Roman"/>
          <w:sz w:val="24"/>
          <w:szCs w:val="24"/>
        </w:rPr>
        <w:t xml:space="preserve"> guild designation (</w:t>
      </w:r>
      <w:r w:rsidR="00D42DCF" w:rsidRPr="001A3C97">
        <w:rPr>
          <w:rFonts w:ascii="Times New Roman" w:hAnsi="Times New Roman" w:cs="Times New Roman"/>
          <w:sz w:val="24"/>
          <w:szCs w:val="24"/>
        </w:rPr>
        <w:t>light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early-successional or edge-associated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dark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forest-interior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teal</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 forest-gap guild</w:t>
      </w:r>
      <w:r w:rsidRPr="001A3C97">
        <w:rPr>
          <w:rFonts w:ascii="Times New Roman" w:hAnsi="Times New Roman" w:cs="Times New Roman"/>
          <w:sz w:val="24"/>
          <w:szCs w:val="24"/>
        </w:rPr>
        <w:t xml:space="preserve">, and orange = </w:t>
      </w:r>
      <w:r w:rsidR="00D42DCF" w:rsidRPr="001A3C97">
        <w:rPr>
          <w:rFonts w:ascii="Times New Roman" w:hAnsi="Times New Roman" w:cs="Times New Roman"/>
          <w:sz w:val="24"/>
          <w:szCs w:val="24"/>
        </w:rPr>
        <w:t xml:space="preserve">forest </w:t>
      </w:r>
      <w:r w:rsidRPr="001A3C97">
        <w:rPr>
          <w:rFonts w:ascii="Times New Roman" w:hAnsi="Times New Roman" w:cs="Times New Roman"/>
          <w:sz w:val="24"/>
          <w:szCs w:val="24"/>
        </w:rPr>
        <w:t>genera</w:t>
      </w:r>
      <w:r w:rsidR="00D42DCF" w:rsidRPr="001A3C97">
        <w:rPr>
          <w:rFonts w:ascii="Times New Roman" w:hAnsi="Times New Roman" w:cs="Times New Roman"/>
          <w:sz w:val="24"/>
          <w:szCs w:val="24"/>
        </w:rPr>
        <w:t>list</w:t>
      </w:r>
      <w:r w:rsidRPr="001A3C97">
        <w:rPr>
          <w:rFonts w:ascii="Times New Roman" w:hAnsi="Times New Roman" w:cs="Times New Roman"/>
          <w:sz w:val="24"/>
          <w:szCs w:val="24"/>
        </w:rPr>
        <w:t xml:space="preserve"> guild)</w:t>
      </w:r>
      <w:r w:rsidR="00D42DCF" w:rsidRPr="001A3C97">
        <w:rPr>
          <w:rFonts w:ascii="Times New Roman" w:hAnsi="Times New Roman" w:cs="Times New Roman"/>
          <w:sz w:val="24"/>
          <w:szCs w:val="24"/>
        </w:rPr>
        <w:t>.</w:t>
      </w:r>
    </w:p>
    <w:p w14:paraId="6CE9F25F" w14:textId="77777777" w:rsidR="002F48C8" w:rsidRPr="001A3C97" w:rsidRDefault="002F48C8" w:rsidP="00CC1577">
      <w:pPr>
        <w:spacing w:line="276" w:lineRule="auto"/>
        <w:rPr>
          <w:rFonts w:ascii="Times New Roman" w:hAnsi="Times New Roman" w:cs="Times New Roman"/>
          <w:sz w:val="24"/>
          <w:szCs w:val="24"/>
        </w:rPr>
      </w:pPr>
    </w:p>
    <w:p w14:paraId="6EE221EC" w14:textId="77777777" w:rsidR="002F48C8" w:rsidRPr="001A3C97" w:rsidRDefault="002F48C8" w:rsidP="00CC1577">
      <w:pPr>
        <w:spacing w:line="276" w:lineRule="auto"/>
        <w:rPr>
          <w:rFonts w:ascii="Times New Roman" w:hAnsi="Times New Roman" w:cs="Times New Roman"/>
          <w:sz w:val="24"/>
          <w:szCs w:val="24"/>
        </w:rPr>
      </w:pPr>
    </w:p>
    <w:p w14:paraId="777E1B12" w14:textId="77777777" w:rsidR="00633D93" w:rsidRPr="001A3C97" w:rsidRDefault="00633D93" w:rsidP="006F7CAA">
      <w:pPr>
        <w:spacing w:line="276" w:lineRule="auto"/>
        <w:rPr>
          <w:rFonts w:ascii="Times New Roman" w:hAnsi="Times New Roman" w:cs="Times New Roman"/>
          <w:sz w:val="24"/>
          <w:szCs w:val="24"/>
        </w:rPr>
        <w:sectPr w:rsidR="00633D93" w:rsidRPr="001A3C97">
          <w:pgSz w:w="12240" w:h="15840"/>
          <w:pgMar w:top="1440" w:right="1440" w:bottom="1440" w:left="1440" w:header="720" w:footer="720" w:gutter="0"/>
          <w:cols w:space="720"/>
          <w:docGrid w:linePitch="360"/>
        </w:sectPr>
      </w:pPr>
    </w:p>
    <w:p w14:paraId="7CA682ED" w14:textId="6244FBD2" w:rsidR="00633D93" w:rsidRPr="001A3C97" w:rsidRDefault="00633D93" w:rsidP="006F7CAA">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91AAC52" wp14:editId="411E2D08">
            <wp:extent cx="7493977" cy="5943600"/>
            <wp:effectExtent l="0" t="0" r="0" b="0"/>
            <wp:docPr id="16246552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6D3EBF8" w14:textId="332D74D1" w:rsidR="006F7CAA" w:rsidRPr="001A3C97" w:rsidRDefault="002F48C8" w:rsidP="006F7CA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7. Whisker plots for each focal species for nest success analyses (Table 1), displaying the slope coefficients of the </w:t>
      </w:r>
      <w:r w:rsidR="006F7CAA" w:rsidRPr="001A3C97">
        <w:rPr>
          <w:rFonts w:ascii="Times New Roman" w:hAnsi="Times New Roman" w:cs="Times New Roman"/>
          <w:sz w:val="24"/>
          <w:szCs w:val="24"/>
        </w:rPr>
        <w:t>predictor variables (i.e., site covariates; YR = year, LSHI = landscape-scale harvest intensity, YR×LSHI = interaction between year and landscape-scale harvest intensity, HH = harvest history of nest search plot, and MF = nest search plot located in mature forest)</w:t>
      </w:r>
      <w:r w:rsidR="00633D93" w:rsidRPr="001A3C97">
        <w:rPr>
          <w:rFonts w:ascii="Times New Roman" w:hAnsi="Times New Roman" w:cs="Times New Roman"/>
          <w:sz w:val="24"/>
          <w:szCs w:val="24"/>
        </w:rPr>
        <w:t xml:space="preserve"> for nest success during the incubation and brooding periods, respectively</w:t>
      </w:r>
      <w:r w:rsidR="006F7CAA" w:rsidRPr="001A3C97">
        <w:rPr>
          <w:rFonts w:ascii="Times New Roman" w:hAnsi="Times New Roman" w:cs="Times New Roman"/>
          <w:sz w:val="24"/>
          <w:szCs w:val="24"/>
        </w:rPr>
        <w:t xml:space="preserve">.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6F7CAA" w:rsidRPr="001A3C97">
        <w:rPr>
          <w:rFonts w:ascii="Times New Roman" w:hAnsi="Times New Roman" w:cs="Times New Roman"/>
          <w:sz w:val="24"/>
          <w:szCs w:val="24"/>
        </w:rPr>
        <w:t xml:space="preserve"> Color of the 4-letter species code and plot elements indicates the species’ guild designation (light green = early-successional or edge-associated guild, dark green = forest-interior guild, teal = forest-gap guild, and orange = forest generalist guild).</w:t>
      </w:r>
    </w:p>
    <w:p w14:paraId="3BE18B55" w14:textId="77777777" w:rsidR="00633D93" w:rsidRPr="001A3C97" w:rsidRDefault="00633D93" w:rsidP="002F48C8">
      <w:pPr>
        <w:spacing w:line="276" w:lineRule="auto"/>
        <w:rPr>
          <w:rFonts w:ascii="Times New Roman" w:hAnsi="Times New Roman" w:cs="Times New Roman"/>
          <w:sz w:val="24"/>
          <w:szCs w:val="24"/>
        </w:rPr>
        <w:sectPr w:rsidR="00633D93" w:rsidRPr="001A3C97" w:rsidSect="00633D93">
          <w:pgSz w:w="15840" w:h="12240" w:orient="landscape"/>
          <w:pgMar w:top="1440" w:right="1440" w:bottom="1440" w:left="1440" w:header="720" w:footer="720" w:gutter="0"/>
          <w:cols w:space="720"/>
          <w:docGrid w:linePitch="360"/>
        </w:sectPr>
      </w:pPr>
    </w:p>
    <w:p w14:paraId="4A2BDE5A" w14:textId="3CF2A8F7" w:rsidR="002F48C8" w:rsidRPr="001A3C97" w:rsidRDefault="007846B5"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4D35537" wp14:editId="5F1E4077">
            <wp:extent cx="5943600" cy="8176339"/>
            <wp:effectExtent l="0" t="0" r="0" b="0"/>
            <wp:docPr id="2484697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176339"/>
                    </a:xfrm>
                    <a:prstGeom prst="rect">
                      <a:avLst/>
                    </a:prstGeom>
                    <a:noFill/>
                  </pic:spPr>
                </pic:pic>
              </a:graphicData>
            </a:graphic>
          </wp:inline>
        </w:drawing>
      </w:r>
    </w:p>
    <w:p w14:paraId="267CE212" w14:textId="47D09385" w:rsidR="009B38FA" w:rsidRPr="001A3C97" w:rsidRDefault="00850E14" w:rsidP="00850E14">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8. </w:t>
      </w:r>
      <w:r w:rsidR="009B38FA" w:rsidRPr="001A3C97">
        <w:rPr>
          <w:rFonts w:ascii="Times New Roman" w:hAnsi="Times New Roman" w:cs="Times New Roman"/>
          <w:sz w:val="24"/>
          <w:szCs w:val="24"/>
        </w:rPr>
        <w:t xml:space="preserve">Plots of the change over time in overall species richness (ALL) and guild (ESEA = early-successional </w:t>
      </w:r>
      <w:r w:rsidR="004B5503" w:rsidRPr="001A3C97">
        <w:rPr>
          <w:rFonts w:ascii="Times New Roman" w:hAnsi="Times New Roman" w:cs="Times New Roman"/>
          <w:sz w:val="24"/>
          <w:szCs w:val="24"/>
        </w:rPr>
        <w:t>/</w:t>
      </w:r>
      <w:r w:rsidR="009B38FA" w:rsidRPr="001A3C97">
        <w:rPr>
          <w:rFonts w:ascii="Times New Roman" w:hAnsi="Times New Roman" w:cs="Times New Roman"/>
          <w:sz w:val="24"/>
          <w:szCs w:val="24"/>
        </w:rPr>
        <w:t xml:space="preserve"> edge-associated, INT = forest-interior, GAP = forest-gap, and GEN = forest generalist) richness (see Appendix A for guild designations and associated forest songbird species) within an actively harvested landscape (AHL) and minimally harvested landscape (MHL).</w:t>
      </w:r>
      <w:r w:rsidR="000236E2" w:rsidRPr="001A3C97">
        <w:rPr>
          <w:rFonts w:ascii="Times New Roman" w:hAnsi="Times New Roman" w:cs="Times New Roman"/>
          <w:sz w:val="24"/>
          <w:szCs w:val="24"/>
        </w:rPr>
        <w:t xml:space="preserve"> An asterisk indicates a significant trend, where the 95% credible interval of the effective slope coefficient for year does not overlap 0.</w:t>
      </w:r>
    </w:p>
    <w:p w14:paraId="43CA72F1" w14:textId="77777777" w:rsidR="009B38FA" w:rsidRPr="001A3C97" w:rsidRDefault="009B38FA" w:rsidP="00850E14">
      <w:pPr>
        <w:spacing w:line="276" w:lineRule="auto"/>
        <w:rPr>
          <w:rFonts w:ascii="Times New Roman" w:hAnsi="Times New Roman" w:cs="Times New Roman"/>
          <w:sz w:val="24"/>
          <w:szCs w:val="24"/>
        </w:rPr>
      </w:pPr>
    </w:p>
    <w:p w14:paraId="537338E2" w14:textId="7FD49D9D" w:rsidR="00850E14" w:rsidRPr="001A3C97" w:rsidRDefault="009B38FA" w:rsidP="009B38F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 </w:t>
      </w:r>
    </w:p>
    <w:p w14:paraId="3B1944DA" w14:textId="2D3A461F" w:rsidR="00850E14" w:rsidRPr="001A3C97" w:rsidRDefault="00AB4B30"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0FFB284" wp14:editId="61BEE378">
            <wp:extent cx="5943600" cy="8179629"/>
            <wp:effectExtent l="0" t="0" r="0" b="0"/>
            <wp:docPr id="7051446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179629"/>
                    </a:xfrm>
                    <a:prstGeom prst="rect">
                      <a:avLst/>
                    </a:prstGeom>
                    <a:noFill/>
                  </pic:spPr>
                </pic:pic>
              </a:graphicData>
            </a:graphic>
          </wp:inline>
        </w:drawing>
      </w:r>
    </w:p>
    <w:p w14:paraId="5EEB4BB5" w14:textId="309208DD"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E39BD2A" wp14:editId="5B10E383">
            <wp:extent cx="5947778" cy="8229600"/>
            <wp:effectExtent l="0" t="0" r="0" b="0"/>
            <wp:docPr id="2324261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7778" cy="8229600"/>
                    </a:xfrm>
                    <a:prstGeom prst="rect">
                      <a:avLst/>
                    </a:prstGeom>
                    <a:noFill/>
                  </pic:spPr>
                </pic:pic>
              </a:graphicData>
            </a:graphic>
          </wp:inline>
        </w:drawing>
      </w:r>
    </w:p>
    <w:p w14:paraId="756D8CB4" w14:textId="1BC34586"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8096AAD" wp14:editId="5B7951B3">
            <wp:extent cx="5943600" cy="6677651"/>
            <wp:effectExtent l="0" t="0" r="0" b="9525"/>
            <wp:docPr id="7777494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677651"/>
                    </a:xfrm>
                    <a:prstGeom prst="rect">
                      <a:avLst/>
                    </a:prstGeom>
                    <a:noFill/>
                  </pic:spPr>
                </pic:pic>
              </a:graphicData>
            </a:graphic>
          </wp:inline>
        </w:drawing>
      </w:r>
    </w:p>
    <w:p w14:paraId="66167510" w14:textId="39D92BE6" w:rsidR="00AB4B30" w:rsidRPr="001A3C97" w:rsidRDefault="009274EF" w:rsidP="009274EF">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9. </w:t>
      </w:r>
      <w:r w:rsidR="00AB4B30" w:rsidRPr="001A3C97">
        <w:rPr>
          <w:rFonts w:ascii="Times New Roman" w:hAnsi="Times New Roman" w:cs="Times New Roman"/>
          <w:sz w:val="24"/>
          <w:szCs w:val="24"/>
        </w:rPr>
        <w:t xml:space="preserve">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 </w:t>
      </w:r>
    </w:p>
    <w:p w14:paraId="53451D2D" w14:textId="77777777" w:rsidR="006233C2" w:rsidRPr="001A3C97" w:rsidRDefault="006233C2" w:rsidP="00AB5ADE">
      <w:pPr>
        <w:spacing w:line="276" w:lineRule="auto"/>
        <w:rPr>
          <w:rFonts w:ascii="Times New Roman" w:hAnsi="Times New Roman" w:cs="Times New Roman"/>
          <w:sz w:val="24"/>
          <w:szCs w:val="24"/>
        </w:rPr>
        <w:sectPr w:rsidR="006233C2" w:rsidRPr="001A3C97">
          <w:pgSz w:w="12240" w:h="15840"/>
          <w:pgMar w:top="1440" w:right="1440" w:bottom="1440" w:left="1440" w:header="720" w:footer="720" w:gutter="0"/>
          <w:cols w:space="720"/>
          <w:docGrid w:linePitch="360"/>
        </w:sectPr>
      </w:pPr>
    </w:p>
    <w:p w14:paraId="3FEDF122" w14:textId="63E13D6D" w:rsidR="009274EF"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4F8580F8" wp14:editId="188E06B3">
            <wp:extent cx="6796729" cy="5943600"/>
            <wp:effectExtent l="0" t="0" r="4445" b="0"/>
            <wp:docPr id="189645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8274106" w14:textId="74EEF8BB" w:rsidR="006233C2"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7983BFF" wp14:editId="571E8653">
            <wp:extent cx="6776342" cy="5943600"/>
            <wp:effectExtent l="0" t="0" r="5715" b="0"/>
            <wp:docPr id="1027864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923" b="3515"/>
                    <a:stretch/>
                  </pic:blipFill>
                  <pic:spPr bwMode="auto">
                    <a:xfrm>
                      <a:off x="0" y="0"/>
                      <a:ext cx="6776342"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007C5A8" w14:textId="254E233E" w:rsidR="00B022B5" w:rsidRPr="001A3C97" w:rsidRDefault="009274EF" w:rsidP="00B022B5">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10. </w:t>
      </w:r>
      <w:r w:rsidR="00B022B5" w:rsidRPr="001A3C97">
        <w:rPr>
          <w:rFonts w:ascii="Times New Roman" w:hAnsi="Times New Roman" w:cs="Times New Roman"/>
          <w:sz w:val="24"/>
          <w:szCs w:val="24"/>
        </w:rPr>
        <w:t xml:space="preserve">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 </w:t>
      </w:r>
    </w:p>
    <w:p w14:paraId="1D7D338C" w14:textId="77777777" w:rsidR="006233C2" w:rsidRPr="001A3C97" w:rsidRDefault="006233C2" w:rsidP="00AB5ADE">
      <w:pPr>
        <w:spacing w:line="276" w:lineRule="auto"/>
        <w:rPr>
          <w:rFonts w:ascii="Times New Roman" w:hAnsi="Times New Roman" w:cs="Times New Roman"/>
          <w:sz w:val="24"/>
          <w:szCs w:val="24"/>
        </w:rPr>
        <w:sectPr w:rsidR="006233C2" w:rsidRPr="001A3C97" w:rsidSect="006233C2">
          <w:pgSz w:w="15840" w:h="12240" w:orient="landscape"/>
          <w:pgMar w:top="1440" w:right="1440" w:bottom="1440" w:left="1440" w:header="720" w:footer="720" w:gutter="0"/>
          <w:cols w:space="720"/>
          <w:docGrid w:linePitch="360"/>
        </w:sectPr>
      </w:pPr>
    </w:p>
    <w:p w14:paraId="4644B320" w14:textId="75C1A6F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APPENDICES</w:t>
      </w:r>
    </w:p>
    <w:p w14:paraId="5A4BA18B" w14:textId="77777777" w:rsidR="00C422E0" w:rsidRPr="001A3C97" w:rsidRDefault="00C422E0" w:rsidP="00A81645">
      <w:pPr>
        <w:spacing w:line="276" w:lineRule="auto"/>
        <w:rPr>
          <w:rFonts w:ascii="Times New Roman" w:hAnsi="Times New Roman" w:cs="Times New Roman"/>
          <w:sz w:val="24"/>
          <w:szCs w:val="24"/>
        </w:rPr>
      </w:pPr>
    </w:p>
    <w:p w14:paraId="551CBDBA" w14:textId="6E760A83"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Appendix A</w:t>
      </w:r>
    </w:p>
    <w:p w14:paraId="2CD80E6B" w14:textId="3F468EE2"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the 6</w:t>
      </w:r>
      <w:r w:rsidR="00002027" w:rsidRPr="001A3C97">
        <w:rPr>
          <w:rFonts w:ascii="Times New Roman" w:hAnsi="Times New Roman" w:cs="Times New Roman"/>
          <w:sz w:val="24"/>
          <w:szCs w:val="24"/>
        </w:rPr>
        <w:t>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in the guild richness analyses.</w:t>
      </w:r>
    </w:p>
    <w:p w14:paraId="77ADD9D6" w14:textId="77777777" w:rsidR="00390D90" w:rsidRPr="001A3C97" w:rsidRDefault="00390D90" w:rsidP="00390D90">
      <w:pPr>
        <w:spacing w:after="0" w:line="276" w:lineRule="auto"/>
        <w:rPr>
          <w:rFonts w:ascii="Times New Roman" w:hAnsi="Times New Roman" w:cs="Times New Roman"/>
          <w:sz w:val="24"/>
          <w:szCs w:val="24"/>
        </w:rPr>
      </w:pPr>
    </w:p>
    <w:p w14:paraId="638AE512" w14:textId="5DAE68EB"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A1. List of the common name, scientific name, 4-letter species code, relative frequency, taxonomic family,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931FF4" w:rsidRPr="001A3C97">
        <w:rPr>
          <w:rFonts w:ascii="Times New Roman" w:hAnsi="Times New Roman" w:cs="Times New Roman"/>
          <w:sz w:val="24"/>
          <w:szCs w:val="24"/>
        </w:rPr>
        <w:t>, and focal species status</w:t>
      </w:r>
      <w:r w:rsidR="0000202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all </w:t>
      </w:r>
      <w:r w:rsidR="0000202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for the guild richness analyses. Relative frequency is the number of detections across all breeding bird point count surveys from all sampling points</w:t>
      </w:r>
      <w:r w:rsidR="00002027" w:rsidRPr="001A3C97">
        <w:rPr>
          <w:rFonts w:ascii="Times New Roman" w:hAnsi="Times New Roman" w:cs="Times New Roman"/>
          <w:sz w:val="24"/>
          <w:szCs w:val="24"/>
        </w:rPr>
        <w:t xml:space="preserve"> in the study</w:t>
      </w:r>
      <w:r w:rsidRPr="001A3C97">
        <w:rPr>
          <w:rFonts w:ascii="Times New Roman" w:hAnsi="Times New Roman" w:cs="Times New Roman"/>
          <w:sz w:val="24"/>
          <w:szCs w:val="24"/>
        </w:rPr>
        <w:t xml:space="preserve">. The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 xml:space="preserve">guild designation indicates the primary breeding habitat of the species, such that: species in the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6282C6F8" w14:textId="77777777" w:rsidR="00390D90" w:rsidRPr="001A3C97" w:rsidRDefault="00390D90" w:rsidP="00390D90">
      <w:pPr>
        <w:spacing w:after="0" w:line="276" w:lineRule="auto"/>
        <w:rPr>
          <w:rFonts w:ascii="Times New Roman" w:hAnsi="Times New Roman" w:cs="Times New Roman"/>
          <w:sz w:val="24"/>
          <w:szCs w:val="24"/>
        </w:rPr>
      </w:pP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2C67055" w14:textId="77777777" w:rsidTr="006E732C">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4E17F35B" w14:textId="77777777" w:rsidR="00390D90" w:rsidRPr="001A3C97" w:rsidRDefault="00390D90"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07DFCD0B" w14:textId="77777777" w:rsidR="00390D90" w:rsidRPr="001A3C97" w:rsidRDefault="00390D90"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2FC9D073" w14:textId="77777777" w:rsidR="00390D90" w:rsidRPr="001A3C97" w:rsidRDefault="00390D90" w:rsidP="006E732C">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6C4EA11E" w14:textId="77777777" w:rsidR="00390D90" w:rsidRPr="001A3C97" w:rsidRDefault="00390D90" w:rsidP="006E732C">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1F87F7D5" w14:textId="77777777" w:rsidR="00390D90" w:rsidRPr="001A3C97" w:rsidRDefault="00390D90" w:rsidP="006E732C">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3E3B6AA4" w14:textId="77777777" w:rsidR="00390D90" w:rsidRPr="001A3C97" w:rsidRDefault="00390D90" w:rsidP="006E732C">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0876DB44" w14:textId="04782103" w:rsidR="00390D90" w:rsidRPr="001A3C97" w:rsidRDefault="00CA3C2C" w:rsidP="006E732C">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Focal</w:t>
            </w:r>
            <w:r w:rsidR="00931FF4" w:rsidRPr="001A3C97">
              <w:rPr>
                <w:rFonts w:ascii="Times New Roman" w:eastAsia="Times New Roman" w:hAnsi="Times New Roman" w:cs="Times New Roman"/>
                <w:b/>
                <w:bCs/>
                <w:color w:val="000000"/>
                <w:sz w:val="24"/>
                <w:szCs w:val="24"/>
              </w:rPr>
              <w:t xml:space="preserve"> Species</w:t>
            </w:r>
          </w:p>
        </w:tc>
      </w:tr>
      <w:tr w:rsidR="0066506A" w:rsidRPr="001A3C97" w14:paraId="6D3EC7E8" w14:textId="77777777" w:rsidTr="0066506A">
        <w:trPr>
          <w:trHeight w:val="298"/>
        </w:trPr>
        <w:tc>
          <w:tcPr>
            <w:tcW w:w="3150" w:type="dxa"/>
            <w:tcBorders>
              <w:top w:val="single" w:sz="12" w:space="0" w:color="auto"/>
              <w:left w:val="nil"/>
              <w:bottom w:val="nil"/>
              <w:right w:val="nil"/>
            </w:tcBorders>
            <w:shd w:val="clear" w:color="auto" w:fill="auto"/>
            <w:noWrap/>
            <w:vAlign w:val="center"/>
          </w:tcPr>
          <w:p w14:paraId="19001A60"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Chestnut-sided Warbler</w:t>
            </w:r>
          </w:p>
          <w:p w14:paraId="4D8C3A25" w14:textId="34009BAF"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Setophaga pensylvanica</w:t>
            </w:r>
            <w:r w:rsidRPr="001A3C97">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179F83CC" w14:textId="1661550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CSWA</w:t>
            </w:r>
          </w:p>
        </w:tc>
        <w:tc>
          <w:tcPr>
            <w:tcW w:w="1392" w:type="dxa"/>
            <w:tcBorders>
              <w:top w:val="single" w:sz="12" w:space="0" w:color="auto"/>
              <w:left w:val="nil"/>
              <w:bottom w:val="nil"/>
              <w:right w:val="nil"/>
            </w:tcBorders>
            <w:shd w:val="clear" w:color="auto" w:fill="auto"/>
            <w:noWrap/>
            <w:vAlign w:val="center"/>
          </w:tcPr>
          <w:p w14:paraId="5D8FE13B" w14:textId="6F9328C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600</w:t>
            </w:r>
          </w:p>
        </w:tc>
        <w:tc>
          <w:tcPr>
            <w:tcW w:w="1630" w:type="dxa"/>
            <w:tcBorders>
              <w:top w:val="single" w:sz="12" w:space="0" w:color="auto"/>
              <w:left w:val="nil"/>
              <w:bottom w:val="nil"/>
              <w:right w:val="nil"/>
            </w:tcBorders>
            <w:shd w:val="clear" w:color="auto" w:fill="auto"/>
            <w:noWrap/>
            <w:vAlign w:val="center"/>
          </w:tcPr>
          <w:p w14:paraId="73C07025" w14:textId="31CD09A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12" w:space="0" w:color="auto"/>
              <w:left w:val="nil"/>
              <w:bottom w:val="nil"/>
              <w:right w:val="nil"/>
            </w:tcBorders>
            <w:shd w:val="clear" w:color="auto" w:fill="auto"/>
            <w:noWrap/>
            <w:vAlign w:val="center"/>
          </w:tcPr>
          <w:p w14:paraId="389B21DF" w14:textId="21F8E36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2" w:space="0" w:color="auto"/>
              <w:left w:val="nil"/>
              <w:bottom w:val="nil"/>
              <w:right w:val="nil"/>
            </w:tcBorders>
            <w:shd w:val="clear" w:color="auto" w:fill="auto"/>
            <w:noWrap/>
            <w:vAlign w:val="center"/>
          </w:tcPr>
          <w:p w14:paraId="326F272D" w14:textId="517894B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7489097D" w14:textId="77777777" w:rsidTr="0066506A">
        <w:trPr>
          <w:trHeight w:val="298"/>
        </w:trPr>
        <w:tc>
          <w:tcPr>
            <w:tcW w:w="3150" w:type="dxa"/>
            <w:tcBorders>
              <w:top w:val="nil"/>
              <w:left w:val="nil"/>
              <w:bottom w:val="nil"/>
              <w:right w:val="nil"/>
            </w:tcBorders>
            <w:shd w:val="clear" w:color="auto" w:fill="auto"/>
            <w:noWrap/>
            <w:vAlign w:val="center"/>
          </w:tcPr>
          <w:p w14:paraId="1AB98AEB"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Towhee</w:t>
            </w:r>
          </w:p>
          <w:p w14:paraId="413F13F4" w14:textId="5B131B3B"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Pipilo erythrophthalmus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BED4CFC" w14:textId="070899A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EATO</w:t>
            </w:r>
          </w:p>
        </w:tc>
        <w:tc>
          <w:tcPr>
            <w:tcW w:w="1392" w:type="dxa"/>
            <w:tcBorders>
              <w:top w:val="nil"/>
              <w:left w:val="nil"/>
              <w:bottom w:val="nil"/>
              <w:right w:val="nil"/>
            </w:tcBorders>
            <w:shd w:val="clear" w:color="auto" w:fill="auto"/>
            <w:noWrap/>
            <w:vAlign w:val="center"/>
          </w:tcPr>
          <w:p w14:paraId="49AF351D" w14:textId="6A711CF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718</w:t>
            </w:r>
          </w:p>
        </w:tc>
        <w:tc>
          <w:tcPr>
            <w:tcW w:w="1630" w:type="dxa"/>
            <w:tcBorders>
              <w:top w:val="nil"/>
              <w:left w:val="nil"/>
              <w:bottom w:val="nil"/>
              <w:right w:val="nil"/>
            </w:tcBorders>
            <w:shd w:val="clear" w:color="auto" w:fill="auto"/>
            <w:noWrap/>
            <w:vAlign w:val="center"/>
          </w:tcPr>
          <w:p w14:paraId="61958402" w14:textId="3BAD2AC5" w:rsidR="0066506A" w:rsidRPr="001A3C97" w:rsidRDefault="0066506A" w:rsidP="0066506A">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3FF61ED6" w14:textId="7D4EA1B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009D6F9" w14:textId="19ED365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0AFFD735" w14:textId="77777777" w:rsidTr="0066506A">
        <w:trPr>
          <w:trHeight w:val="298"/>
        </w:trPr>
        <w:tc>
          <w:tcPr>
            <w:tcW w:w="3150" w:type="dxa"/>
            <w:tcBorders>
              <w:top w:val="nil"/>
              <w:left w:val="nil"/>
              <w:bottom w:val="nil"/>
              <w:right w:val="nil"/>
            </w:tcBorders>
            <w:shd w:val="clear" w:color="auto" w:fill="auto"/>
            <w:noWrap/>
            <w:vAlign w:val="center"/>
          </w:tcPr>
          <w:p w14:paraId="3CEC5F55"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Indigo Bunting</w:t>
            </w:r>
          </w:p>
          <w:p w14:paraId="1B55DDB9" w14:textId="531207BC"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Passerina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cyanea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827C258" w14:textId="75BF988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INBU</w:t>
            </w:r>
          </w:p>
        </w:tc>
        <w:tc>
          <w:tcPr>
            <w:tcW w:w="1392" w:type="dxa"/>
            <w:tcBorders>
              <w:top w:val="nil"/>
              <w:left w:val="nil"/>
              <w:bottom w:val="nil"/>
              <w:right w:val="nil"/>
            </w:tcBorders>
            <w:shd w:val="clear" w:color="auto" w:fill="auto"/>
            <w:noWrap/>
            <w:vAlign w:val="center"/>
          </w:tcPr>
          <w:p w14:paraId="38579664" w14:textId="4C4F271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589</w:t>
            </w:r>
          </w:p>
        </w:tc>
        <w:tc>
          <w:tcPr>
            <w:tcW w:w="1630" w:type="dxa"/>
            <w:tcBorders>
              <w:top w:val="nil"/>
              <w:left w:val="nil"/>
              <w:bottom w:val="nil"/>
              <w:right w:val="nil"/>
            </w:tcBorders>
            <w:shd w:val="clear" w:color="auto" w:fill="auto"/>
            <w:noWrap/>
            <w:vAlign w:val="center"/>
          </w:tcPr>
          <w:p w14:paraId="13314DCD" w14:textId="54BC4B9B" w:rsidR="0066506A" w:rsidRPr="001A3C97" w:rsidRDefault="0066506A" w:rsidP="0066506A">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65827249" w14:textId="56AD4D3A"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86738EE" w14:textId="3C4ACB5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527C3FEE" w14:textId="77777777" w:rsidTr="0066506A">
        <w:trPr>
          <w:trHeight w:val="298"/>
        </w:trPr>
        <w:tc>
          <w:tcPr>
            <w:tcW w:w="3150" w:type="dxa"/>
            <w:tcBorders>
              <w:top w:val="nil"/>
              <w:left w:val="nil"/>
              <w:bottom w:val="nil"/>
              <w:right w:val="nil"/>
            </w:tcBorders>
            <w:shd w:val="clear" w:color="auto" w:fill="auto"/>
            <w:noWrap/>
            <w:vAlign w:val="center"/>
          </w:tcPr>
          <w:p w14:paraId="631270F3"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Goldfinch</w:t>
            </w:r>
          </w:p>
          <w:p w14:paraId="21181169" w14:textId="558406C6"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Spinus tristis</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360B8DF" w14:textId="4504B45E"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AMGO</w:t>
            </w:r>
          </w:p>
        </w:tc>
        <w:tc>
          <w:tcPr>
            <w:tcW w:w="1392" w:type="dxa"/>
            <w:tcBorders>
              <w:top w:val="nil"/>
              <w:left w:val="nil"/>
              <w:bottom w:val="nil"/>
              <w:right w:val="nil"/>
            </w:tcBorders>
            <w:shd w:val="clear" w:color="auto" w:fill="auto"/>
            <w:noWrap/>
            <w:vAlign w:val="center"/>
          </w:tcPr>
          <w:p w14:paraId="20A100AE" w14:textId="139AF6C5"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89</w:t>
            </w:r>
          </w:p>
        </w:tc>
        <w:tc>
          <w:tcPr>
            <w:tcW w:w="1630" w:type="dxa"/>
            <w:tcBorders>
              <w:top w:val="nil"/>
              <w:left w:val="nil"/>
              <w:bottom w:val="nil"/>
              <w:right w:val="nil"/>
            </w:tcBorders>
            <w:shd w:val="clear" w:color="auto" w:fill="auto"/>
            <w:noWrap/>
            <w:vAlign w:val="center"/>
          </w:tcPr>
          <w:p w14:paraId="5BA3D97E" w14:textId="6A6C72AC"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top w:val="nil"/>
              <w:left w:val="nil"/>
              <w:bottom w:val="nil"/>
              <w:right w:val="nil"/>
            </w:tcBorders>
            <w:shd w:val="clear" w:color="auto" w:fill="auto"/>
            <w:noWrap/>
            <w:vAlign w:val="center"/>
          </w:tcPr>
          <w:p w14:paraId="37DB9F26" w14:textId="5D782812"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754F9D" w14:textId="1C67049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4021A33C" w14:textId="77777777" w:rsidTr="0066506A">
        <w:trPr>
          <w:trHeight w:val="298"/>
        </w:trPr>
        <w:tc>
          <w:tcPr>
            <w:tcW w:w="3150" w:type="dxa"/>
            <w:tcBorders>
              <w:top w:val="nil"/>
              <w:left w:val="nil"/>
              <w:bottom w:val="nil"/>
              <w:right w:val="nil"/>
            </w:tcBorders>
            <w:shd w:val="clear" w:color="auto" w:fill="auto"/>
            <w:noWrap/>
            <w:vAlign w:val="center"/>
          </w:tcPr>
          <w:p w14:paraId="543C277E"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Brown-headed Cowbird</w:t>
            </w:r>
          </w:p>
          <w:p w14:paraId="265A4CC0" w14:textId="22C40243"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Molothrus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ater</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13F282E" w14:textId="549796F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BHCO</w:t>
            </w:r>
          </w:p>
        </w:tc>
        <w:tc>
          <w:tcPr>
            <w:tcW w:w="1392" w:type="dxa"/>
            <w:tcBorders>
              <w:top w:val="nil"/>
              <w:left w:val="nil"/>
              <w:bottom w:val="nil"/>
              <w:right w:val="nil"/>
            </w:tcBorders>
            <w:shd w:val="clear" w:color="auto" w:fill="auto"/>
            <w:noWrap/>
            <w:vAlign w:val="center"/>
          </w:tcPr>
          <w:p w14:paraId="1EF56306" w14:textId="2FB33BB5" w:rsidR="0066506A" w:rsidRPr="001A3C97" w:rsidRDefault="0066506A" w:rsidP="0066506A">
            <w:pPr>
              <w:spacing w:after="0"/>
              <w:jc w:val="center"/>
              <w:rPr>
                <w:rFonts w:ascii="Times New Roman" w:hAnsi="Times New Roman" w:cs="Times New Roman"/>
                <w:color w:val="000000"/>
              </w:rPr>
            </w:pPr>
            <w:r w:rsidRPr="001A3C97">
              <w:rPr>
                <w:rFonts w:ascii="Times New Roman" w:hAnsi="Times New Roman" w:cs="Times New Roman"/>
                <w:color w:val="000000"/>
              </w:rPr>
              <w:t>163</w:t>
            </w:r>
          </w:p>
        </w:tc>
        <w:tc>
          <w:tcPr>
            <w:tcW w:w="1630" w:type="dxa"/>
            <w:tcBorders>
              <w:top w:val="nil"/>
              <w:left w:val="nil"/>
              <w:bottom w:val="nil"/>
              <w:right w:val="nil"/>
            </w:tcBorders>
            <w:shd w:val="clear" w:color="auto" w:fill="auto"/>
            <w:noWrap/>
            <w:vAlign w:val="center"/>
          </w:tcPr>
          <w:p w14:paraId="46E4AFD3" w14:textId="4091FF7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Icteridae</w:t>
            </w:r>
          </w:p>
        </w:tc>
        <w:tc>
          <w:tcPr>
            <w:tcW w:w="1219" w:type="dxa"/>
            <w:tcBorders>
              <w:top w:val="nil"/>
              <w:left w:val="nil"/>
              <w:bottom w:val="nil"/>
              <w:right w:val="nil"/>
            </w:tcBorders>
            <w:shd w:val="clear" w:color="auto" w:fill="auto"/>
            <w:noWrap/>
            <w:vAlign w:val="center"/>
          </w:tcPr>
          <w:p w14:paraId="4E3A18E7" w14:textId="3C032F0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5DA3B4C" w14:textId="613030D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5FB2AEFC" w14:textId="77777777" w:rsidTr="0066506A">
        <w:trPr>
          <w:trHeight w:val="298"/>
        </w:trPr>
        <w:tc>
          <w:tcPr>
            <w:tcW w:w="3150" w:type="dxa"/>
            <w:tcBorders>
              <w:top w:val="nil"/>
              <w:left w:val="nil"/>
              <w:bottom w:val="nil"/>
              <w:right w:val="nil"/>
            </w:tcBorders>
            <w:shd w:val="clear" w:color="auto" w:fill="auto"/>
            <w:noWrap/>
            <w:vAlign w:val="center"/>
          </w:tcPr>
          <w:p w14:paraId="1074A14D"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Blue-winged Warbler</w:t>
            </w:r>
          </w:p>
          <w:p w14:paraId="798DF99D" w14:textId="1D2E189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Vermivora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cyanoptera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56ADE8E8" w14:textId="0B7A473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BWWA</w:t>
            </w:r>
          </w:p>
        </w:tc>
        <w:tc>
          <w:tcPr>
            <w:tcW w:w="1392" w:type="dxa"/>
            <w:tcBorders>
              <w:top w:val="nil"/>
              <w:left w:val="nil"/>
              <w:bottom w:val="nil"/>
              <w:right w:val="nil"/>
            </w:tcBorders>
            <w:shd w:val="clear" w:color="auto" w:fill="auto"/>
            <w:noWrap/>
            <w:vAlign w:val="center"/>
          </w:tcPr>
          <w:p w14:paraId="68CCE345" w14:textId="3FFFBB3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110</w:t>
            </w:r>
          </w:p>
        </w:tc>
        <w:tc>
          <w:tcPr>
            <w:tcW w:w="1630" w:type="dxa"/>
            <w:tcBorders>
              <w:top w:val="nil"/>
              <w:left w:val="nil"/>
              <w:bottom w:val="nil"/>
              <w:right w:val="nil"/>
            </w:tcBorders>
            <w:shd w:val="clear" w:color="auto" w:fill="auto"/>
            <w:noWrap/>
            <w:vAlign w:val="center"/>
          </w:tcPr>
          <w:p w14:paraId="1737C9DA" w14:textId="51D95EE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5247665E" w14:textId="7AB1406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82F0A81" w14:textId="7D0034B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04DFF49C" w14:textId="77777777" w:rsidTr="0066506A">
        <w:trPr>
          <w:trHeight w:val="298"/>
        </w:trPr>
        <w:tc>
          <w:tcPr>
            <w:tcW w:w="3150" w:type="dxa"/>
            <w:tcBorders>
              <w:top w:val="nil"/>
              <w:left w:val="nil"/>
              <w:bottom w:val="nil"/>
              <w:right w:val="nil"/>
            </w:tcBorders>
            <w:shd w:val="clear" w:color="auto" w:fill="auto"/>
            <w:noWrap/>
            <w:vAlign w:val="center"/>
          </w:tcPr>
          <w:p w14:paraId="64EFD54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Carolina Wren</w:t>
            </w:r>
          </w:p>
          <w:p w14:paraId="5FD52B67"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Thryothorus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ludovicianus</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EEF3E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CARW</w:t>
            </w:r>
          </w:p>
        </w:tc>
        <w:tc>
          <w:tcPr>
            <w:tcW w:w="1392" w:type="dxa"/>
            <w:tcBorders>
              <w:top w:val="nil"/>
              <w:left w:val="nil"/>
              <w:bottom w:val="nil"/>
              <w:right w:val="nil"/>
            </w:tcBorders>
            <w:shd w:val="clear" w:color="auto" w:fill="auto"/>
            <w:noWrap/>
            <w:vAlign w:val="center"/>
          </w:tcPr>
          <w:p w14:paraId="5D0E899A" w14:textId="50BE3CC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w:t>
            </w:r>
          </w:p>
        </w:tc>
        <w:tc>
          <w:tcPr>
            <w:tcW w:w="1630" w:type="dxa"/>
            <w:tcBorders>
              <w:top w:val="nil"/>
              <w:left w:val="nil"/>
              <w:bottom w:val="nil"/>
              <w:right w:val="nil"/>
            </w:tcBorders>
            <w:shd w:val="clear" w:color="auto" w:fill="auto"/>
            <w:noWrap/>
            <w:vAlign w:val="center"/>
          </w:tcPr>
          <w:p w14:paraId="11C1BFC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top w:val="nil"/>
              <w:left w:val="nil"/>
              <w:bottom w:val="nil"/>
              <w:right w:val="nil"/>
            </w:tcBorders>
            <w:shd w:val="clear" w:color="auto" w:fill="auto"/>
            <w:noWrap/>
            <w:vAlign w:val="center"/>
          </w:tcPr>
          <w:p w14:paraId="50E5E451"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E74E0C7" w14:textId="71FA5C9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7D121928" w14:textId="77777777" w:rsidTr="0066506A">
        <w:trPr>
          <w:trHeight w:val="298"/>
        </w:trPr>
        <w:tc>
          <w:tcPr>
            <w:tcW w:w="3150" w:type="dxa"/>
            <w:tcBorders>
              <w:top w:val="nil"/>
              <w:left w:val="nil"/>
              <w:bottom w:val="nil"/>
              <w:right w:val="nil"/>
            </w:tcBorders>
            <w:shd w:val="clear" w:color="auto" w:fill="auto"/>
            <w:noWrap/>
            <w:vAlign w:val="center"/>
          </w:tcPr>
          <w:p w14:paraId="1EB7AEA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Cedar Waxwing</w:t>
            </w:r>
          </w:p>
          <w:p w14:paraId="07B34BE8"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Bombycilla</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cedrorum</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473A899"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CEDW</w:t>
            </w:r>
          </w:p>
        </w:tc>
        <w:tc>
          <w:tcPr>
            <w:tcW w:w="1392" w:type="dxa"/>
            <w:tcBorders>
              <w:top w:val="nil"/>
              <w:left w:val="nil"/>
              <w:bottom w:val="nil"/>
              <w:right w:val="nil"/>
            </w:tcBorders>
            <w:shd w:val="clear" w:color="auto" w:fill="auto"/>
            <w:noWrap/>
            <w:vAlign w:val="center"/>
          </w:tcPr>
          <w:p w14:paraId="6417BA97" w14:textId="2D2E1AD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216</w:t>
            </w:r>
          </w:p>
        </w:tc>
        <w:tc>
          <w:tcPr>
            <w:tcW w:w="1630" w:type="dxa"/>
            <w:tcBorders>
              <w:top w:val="nil"/>
              <w:left w:val="nil"/>
              <w:bottom w:val="nil"/>
              <w:right w:val="nil"/>
            </w:tcBorders>
            <w:shd w:val="clear" w:color="auto" w:fill="auto"/>
            <w:noWrap/>
            <w:vAlign w:val="center"/>
          </w:tcPr>
          <w:p w14:paraId="7D5E17DB"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Bombycillidae</w:t>
            </w:r>
            <w:proofErr w:type="spellEnd"/>
          </w:p>
        </w:tc>
        <w:tc>
          <w:tcPr>
            <w:tcW w:w="1219" w:type="dxa"/>
            <w:tcBorders>
              <w:top w:val="nil"/>
              <w:left w:val="nil"/>
              <w:bottom w:val="nil"/>
              <w:right w:val="nil"/>
            </w:tcBorders>
            <w:shd w:val="clear" w:color="auto" w:fill="auto"/>
            <w:noWrap/>
            <w:vAlign w:val="center"/>
          </w:tcPr>
          <w:p w14:paraId="1DC62712"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5D5906A" w14:textId="2CBF355F"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72F302F" w14:textId="77777777" w:rsidTr="0066506A">
        <w:trPr>
          <w:trHeight w:val="298"/>
        </w:trPr>
        <w:tc>
          <w:tcPr>
            <w:tcW w:w="3150" w:type="dxa"/>
            <w:tcBorders>
              <w:top w:val="nil"/>
              <w:left w:val="nil"/>
              <w:bottom w:val="nil"/>
              <w:right w:val="nil"/>
            </w:tcBorders>
            <w:shd w:val="clear" w:color="auto" w:fill="auto"/>
            <w:noWrap/>
            <w:vAlign w:val="center"/>
          </w:tcPr>
          <w:p w14:paraId="7DCA429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Chipping Sparrow</w:t>
            </w:r>
          </w:p>
          <w:p w14:paraId="788DAF21" w14:textId="53689F8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 xml:space="preserve">Spizella </w:t>
            </w:r>
            <w:proofErr w:type="spellStart"/>
            <w:r w:rsidRPr="001A3C97">
              <w:rPr>
                <w:rFonts w:ascii="Times New Roman" w:hAnsi="Times New Roman" w:cs="Times New Roman"/>
                <w:i/>
                <w:iCs/>
                <w:color w:val="000000"/>
                <w:sz w:val="24"/>
                <w:szCs w:val="24"/>
              </w:rPr>
              <w:t>passerina</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8473E1" w14:textId="6FBCC95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CHSP</w:t>
            </w:r>
          </w:p>
        </w:tc>
        <w:tc>
          <w:tcPr>
            <w:tcW w:w="1392" w:type="dxa"/>
            <w:tcBorders>
              <w:top w:val="nil"/>
              <w:left w:val="nil"/>
              <w:bottom w:val="nil"/>
              <w:right w:val="nil"/>
            </w:tcBorders>
            <w:shd w:val="clear" w:color="auto" w:fill="auto"/>
            <w:noWrap/>
            <w:vAlign w:val="center"/>
          </w:tcPr>
          <w:p w14:paraId="6A5E7858" w14:textId="5CC8C30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40</w:t>
            </w:r>
          </w:p>
        </w:tc>
        <w:tc>
          <w:tcPr>
            <w:tcW w:w="1630" w:type="dxa"/>
            <w:tcBorders>
              <w:top w:val="nil"/>
              <w:left w:val="nil"/>
              <w:bottom w:val="nil"/>
              <w:right w:val="nil"/>
            </w:tcBorders>
            <w:shd w:val="clear" w:color="auto" w:fill="auto"/>
            <w:noWrap/>
            <w:vAlign w:val="center"/>
          </w:tcPr>
          <w:p w14:paraId="453BC0AE" w14:textId="66BDA88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205B9E97" w14:textId="14F73BA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5DFD65A" w14:textId="3DD7156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48281FD" w14:textId="77777777" w:rsidTr="0066506A">
        <w:trPr>
          <w:trHeight w:val="298"/>
        </w:trPr>
        <w:tc>
          <w:tcPr>
            <w:tcW w:w="3150" w:type="dxa"/>
            <w:tcBorders>
              <w:top w:val="nil"/>
              <w:left w:val="nil"/>
              <w:bottom w:val="nil"/>
              <w:right w:val="nil"/>
            </w:tcBorders>
            <w:shd w:val="clear" w:color="auto" w:fill="auto"/>
            <w:noWrap/>
            <w:vAlign w:val="center"/>
          </w:tcPr>
          <w:p w14:paraId="7F5C1F59"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Common Yellowthroat</w:t>
            </w:r>
          </w:p>
          <w:p w14:paraId="4EAA7318" w14:textId="0C2B95DE"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Geothlypis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trichas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C0E4518" w14:textId="7F2114E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COYE</w:t>
            </w:r>
          </w:p>
        </w:tc>
        <w:tc>
          <w:tcPr>
            <w:tcW w:w="1392" w:type="dxa"/>
            <w:tcBorders>
              <w:top w:val="nil"/>
              <w:left w:val="nil"/>
              <w:bottom w:val="nil"/>
              <w:right w:val="nil"/>
            </w:tcBorders>
            <w:shd w:val="clear" w:color="auto" w:fill="auto"/>
            <w:noWrap/>
            <w:vAlign w:val="center"/>
          </w:tcPr>
          <w:p w14:paraId="4A7DA0B4" w14:textId="1CEEFFB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w:t>
            </w:r>
          </w:p>
        </w:tc>
        <w:tc>
          <w:tcPr>
            <w:tcW w:w="1630" w:type="dxa"/>
            <w:tcBorders>
              <w:top w:val="nil"/>
              <w:left w:val="nil"/>
              <w:bottom w:val="nil"/>
              <w:right w:val="nil"/>
            </w:tcBorders>
            <w:shd w:val="clear" w:color="auto" w:fill="auto"/>
            <w:noWrap/>
            <w:vAlign w:val="center"/>
          </w:tcPr>
          <w:p w14:paraId="508B0450" w14:textId="55D6BD4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03152A0" w14:textId="2A27ED9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3B6444" w14:textId="58D368F0"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9E02D68" w14:textId="77777777" w:rsidTr="0066506A">
        <w:trPr>
          <w:trHeight w:val="298"/>
        </w:trPr>
        <w:tc>
          <w:tcPr>
            <w:tcW w:w="3150" w:type="dxa"/>
            <w:tcBorders>
              <w:top w:val="nil"/>
              <w:left w:val="nil"/>
              <w:bottom w:val="single" w:sz="18" w:space="0" w:color="auto"/>
              <w:right w:val="nil"/>
            </w:tcBorders>
            <w:shd w:val="clear" w:color="auto" w:fill="auto"/>
            <w:noWrap/>
            <w:vAlign w:val="center"/>
          </w:tcPr>
          <w:p w14:paraId="7A710C5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Phoebe</w:t>
            </w:r>
          </w:p>
          <w:p w14:paraId="15AA7668" w14:textId="5DF265ED"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Sayornis</w:t>
            </w:r>
            <w:proofErr w:type="spellEnd"/>
            <w:r w:rsidRPr="001A3C97">
              <w:rPr>
                <w:rFonts w:ascii="Times New Roman" w:eastAsia="Times New Roman" w:hAnsi="Times New Roman" w:cs="Times New Roman"/>
                <w:i/>
                <w:iCs/>
                <w:color w:val="000000"/>
                <w:sz w:val="24"/>
                <w:szCs w:val="24"/>
              </w:rPr>
              <w:t xml:space="preserve"> phoebe</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478D2FB9" w14:textId="373D218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EAPH</w:t>
            </w:r>
          </w:p>
        </w:tc>
        <w:tc>
          <w:tcPr>
            <w:tcW w:w="1392" w:type="dxa"/>
            <w:tcBorders>
              <w:top w:val="nil"/>
              <w:left w:val="nil"/>
              <w:bottom w:val="single" w:sz="18" w:space="0" w:color="auto"/>
              <w:right w:val="nil"/>
            </w:tcBorders>
            <w:shd w:val="clear" w:color="auto" w:fill="auto"/>
            <w:noWrap/>
            <w:vAlign w:val="center"/>
          </w:tcPr>
          <w:p w14:paraId="0E6CB20A" w14:textId="17D417D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16</w:t>
            </w:r>
          </w:p>
        </w:tc>
        <w:tc>
          <w:tcPr>
            <w:tcW w:w="1630" w:type="dxa"/>
            <w:tcBorders>
              <w:top w:val="nil"/>
              <w:left w:val="nil"/>
              <w:bottom w:val="single" w:sz="18" w:space="0" w:color="auto"/>
              <w:right w:val="nil"/>
            </w:tcBorders>
            <w:shd w:val="clear" w:color="auto" w:fill="auto"/>
            <w:noWrap/>
            <w:vAlign w:val="center"/>
          </w:tcPr>
          <w:p w14:paraId="7AF6D756" w14:textId="72130C3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single" w:sz="18" w:space="0" w:color="auto"/>
              <w:right w:val="nil"/>
            </w:tcBorders>
            <w:shd w:val="clear" w:color="auto" w:fill="auto"/>
            <w:noWrap/>
            <w:vAlign w:val="center"/>
          </w:tcPr>
          <w:p w14:paraId="6AAFF6CD" w14:textId="5FC7B89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18" w:space="0" w:color="auto"/>
              <w:right w:val="nil"/>
            </w:tcBorders>
            <w:shd w:val="clear" w:color="auto" w:fill="auto"/>
            <w:noWrap/>
            <w:vAlign w:val="center"/>
          </w:tcPr>
          <w:p w14:paraId="7B9BFA59" w14:textId="0C00B426"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EA6E2C7" w14:textId="77777777" w:rsidR="00931FF4" w:rsidRPr="001A3C97" w:rsidRDefault="00931FF4" w:rsidP="00390D90">
      <w:pPr>
        <w:rPr>
          <w:rFonts w:ascii="Times New Roman" w:hAnsi="Times New Roman" w:cs="Times New Roman"/>
          <w:sz w:val="24"/>
          <w:szCs w:val="24"/>
        </w:rPr>
      </w:pPr>
    </w:p>
    <w:p w14:paraId="183AB90A" w14:textId="1356F02B"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5A23641" w14:textId="77777777" w:rsidTr="006E732C">
        <w:trPr>
          <w:trHeight w:val="298"/>
        </w:trPr>
        <w:tc>
          <w:tcPr>
            <w:tcW w:w="3150" w:type="dxa"/>
            <w:tcBorders>
              <w:top w:val="single" w:sz="18" w:space="0" w:color="auto"/>
              <w:left w:val="nil"/>
              <w:bottom w:val="single" w:sz="18" w:space="0" w:color="auto"/>
              <w:right w:val="nil"/>
            </w:tcBorders>
            <w:shd w:val="clear" w:color="auto" w:fill="auto"/>
            <w:noWrap/>
            <w:vAlign w:val="center"/>
          </w:tcPr>
          <w:p w14:paraId="1FD96856" w14:textId="77777777" w:rsidR="00390D90" w:rsidRPr="001A3C97" w:rsidRDefault="00390D90"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72846B74" w14:textId="77777777" w:rsidR="00390D90" w:rsidRPr="001A3C97" w:rsidRDefault="00390D90" w:rsidP="006E732C">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5D1B3487" w14:textId="77777777" w:rsidR="00390D90" w:rsidRPr="001A3C97" w:rsidRDefault="00390D90" w:rsidP="006E732C">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77BB14C1" w14:textId="77777777" w:rsidR="00390D90" w:rsidRPr="001A3C97" w:rsidRDefault="00390D90" w:rsidP="006E732C">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5F1817AA" w14:textId="77777777" w:rsidR="00390D90" w:rsidRPr="001A3C97" w:rsidRDefault="00390D90" w:rsidP="006E732C">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50AFCC" w14:textId="77777777" w:rsidR="00390D90" w:rsidRPr="001A3C97" w:rsidRDefault="00390D90" w:rsidP="006E732C">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474F32F" w14:textId="240675B1" w:rsidR="00390D90" w:rsidRPr="001A3C97" w:rsidRDefault="0083262A" w:rsidP="006E732C">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83262A" w:rsidRPr="001A3C97" w14:paraId="5A83B2D6" w14:textId="77777777" w:rsidTr="0083262A">
        <w:trPr>
          <w:trHeight w:val="298"/>
        </w:trPr>
        <w:tc>
          <w:tcPr>
            <w:tcW w:w="3150" w:type="dxa"/>
            <w:tcBorders>
              <w:top w:val="single" w:sz="18" w:space="0" w:color="auto"/>
              <w:left w:val="nil"/>
              <w:bottom w:val="nil"/>
              <w:right w:val="nil"/>
            </w:tcBorders>
            <w:shd w:val="clear" w:color="auto" w:fill="auto"/>
            <w:noWrap/>
            <w:vAlign w:val="center"/>
          </w:tcPr>
          <w:p w14:paraId="29B2892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Field Sparrow</w:t>
            </w:r>
          </w:p>
          <w:p w14:paraId="141FDE84" w14:textId="4144F184"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Spizella </w:t>
            </w:r>
            <w:proofErr w:type="spellStart"/>
            <w:r w:rsidRPr="001A3C97">
              <w:rPr>
                <w:rFonts w:ascii="Times New Roman" w:eastAsia="Times New Roman" w:hAnsi="Times New Roman" w:cs="Times New Roman"/>
                <w:i/>
                <w:iCs/>
                <w:color w:val="000000"/>
                <w:sz w:val="24"/>
                <w:szCs w:val="24"/>
              </w:rPr>
              <w:t>pusilla</w:t>
            </w:r>
            <w:proofErr w:type="spellEnd"/>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5A82327" w14:textId="0CF225F4"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FISP</w:t>
            </w:r>
          </w:p>
        </w:tc>
        <w:tc>
          <w:tcPr>
            <w:tcW w:w="1392" w:type="dxa"/>
            <w:tcBorders>
              <w:top w:val="single" w:sz="18" w:space="0" w:color="auto"/>
              <w:left w:val="nil"/>
              <w:bottom w:val="nil"/>
              <w:right w:val="nil"/>
            </w:tcBorders>
            <w:shd w:val="clear" w:color="auto" w:fill="auto"/>
            <w:noWrap/>
            <w:vAlign w:val="center"/>
          </w:tcPr>
          <w:p w14:paraId="3E5967A9" w14:textId="7AE3B8A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34</w:t>
            </w:r>
          </w:p>
        </w:tc>
        <w:tc>
          <w:tcPr>
            <w:tcW w:w="1630" w:type="dxa"/>
            <w:tcBorders>
              <w:top w:val="single" w:sz="18" w:space="0" w:color="auto"/>
              <w:left w:val="nil"/>
              <w:bottom w:val="nil"/>
              <w:right w:val="nil"/>
            </w:tcBorders>
            <w:shd w:val="clear" w:color="auto" w:fill="auto"/>
            <w:noWrap/>
            <w:vAlign w:val="center"/>
          </w:tcPr>
          <w:p w14:paraId="06EA85BB" w14:textId="58875A2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single" w:sz="18" w:space="0" w:color="auto"/>
              <w:left w:val="nil"/>
              <w:bottom w:val="nil"/>
              <w:right w:val="nil"/>
            </w:tcBorders>
            <w:shd w:val="clear" w:color="auto" w:fill="auto"/>
            <w:noWrap/>
            <w:vAlign w:val="center"/>
          </w:tcPr>
          <w:p w14:paraId="6E190769" w14:textId="5B9AC5A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8" w:space="0" w:color="auto"/>
              <w:left w:val="nil"/>
              <w:bottom w:val="nil"/>
              <w:right w:val="nil"/>
            </w:tcBorders>
            <w:shd w:val="clear" w:color="auto" w:fill="auto"/>
            <w:noWrap/>
            <w:vAlign w:val="center"/>
          </w:tcPr>
          <w:p w14:paraId="513E34FD" w14:textId="597D1C2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17D8FE20" w14:textId="77777777" w:rsidTr="0083262A">
        <w:trPr>
          <w:trHeight w:val="298"/>
        </w:trPr>
        <w:tc>
          <w:tcPr>
            <w:tcW w:w="3150" w:type="dxa"/>
            <w:tcBorders>
              <w:top w:val="nil"/>
              <w:left w:val="nil"/>
              <w:bottom w:val="nil"/>
              <w:right w:val="nil"/>
            </w:tcBorders>
            <w:shd w:val="clear" w:color="auto" w:fill="auto"/>
            <w:noWrap/>
            <w:vAlign w:val="center"/>
          </w:tcPr>
          <w:p w14:paraId="2DC583F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Gray Catbird</w:t>
            </w:r>
          </w:p>
          <w:p w14:paraId="43013A71" w14:textId="0D64F7D9"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Dumetella carolinensis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12BE05D" w14:textId="7584F421"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GRCA</w:t>
            </w:r>
          </w:p>
        </w:tc>
        <w:tc>
          <w:tcPr>
            <w:tcW w:w="1392" w:type="dxa"/>
            <w:tcBorders>
              <w:top w:val="nil"/>
              <w:left w:val="nil"/>
              <w:bottom w:val="nil"/>
              <w:right w:val="nil"/>
            </w:tcBorders>
            <w:shd w:val="clear" w:color="auto" w:fill="auto"/>
            <w:noWrap/>
            <w:vAlign w:val="center"/>
          </w:tcPr>
          <w:p w14:paraId="2B4B0510" w14:textId="0D2F94E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132</w:t>
            </w:r>
          </w:p>
        </w:tc>
        <w:tc>
          <w:tcPr>
            <w:tcW w:w="1630" w:type="dxa"/>
            <w:tcBorders>
              <w:top w:val="nil"/>
              <w:left w:val="nil"/>
              <w:bottom w:val="nil"/>
              <w:right w:val="nil"/>
            </w:tcBorders>
            <w:shd w:val="clear" w:color="auto" w:fill="auto"/>
            <w:noWrap/>
            <w:vAlign w:val="center"/>
          </w:tcPr>
          <w:p w14:paraId="780DEFE8" w14:textId="12D075C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Mimidae</w:t>
            </w:r>
            <w:proofErr w:type="spellEnd"/>
          </w:p>
        </w:tc>
        <w:tc>
          <w:tcPr>
            <w:tcW w:w="1219" w:type="dxa"/>
            <w:tcBorders>
              <w:top w:val="nil"/>
              <w:left w:val="nil"/>
              <w:bottom w:val="nil"/>
              <w:right w:val="nil"/>
            </w:tcBorders>
            <w:shd w:val="clear" w:color="auto" w:fill="auto"/>
            <w:noWrap/>
            <w:vAlign w:val="center"/>
          </w:tcPr>
          <w:p w14:paraId="49B980DB" w14:textId="6243063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C9128D9" w14:textId="2FADA8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5BE329D1" w14:textId="77777777" w:rsidTr="0083262A">
        <w:trPr>
          <w:trHeight w:val="298"/>
        </w:trPr>
        <w:tc>
          <w:tcPr>
            <w:tcW w:w="3150" w:type="dxa"/>
            <w:tcBorders>
              <w:top w:val="nil"/>
              <w:left w:val="nil"/>
              <w:bottom w:val="nil"/>
              <w:right w:val="nil"/>
            </w:tcBorders>
            <w:shd w:val="clear" w:color="auto" w:fill="auto"/>
            <w:noWrap/>
            <w:vAlign w:val="center"/>
          </w:tcPr>
          <w:p w14:paraId="76837C0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Dove</w:t>
            </w:r>
          </w:p>
          <w:p w14:paraId="39115B37" w14:textId="2D39C640"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Zenaida macroura</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9E51356" w14:textId="1C77579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MODO</w:t>
            </w:r>
          </w:p>
        </w:tc>
        <w:tc>
          <w:tcPr>
            <w:tcW w:w="1392" w:type="dxa"/>
            <w:tcBorders>
              <w:top w:val="nil"/>
              <w:left w:val="nil"/>
              <w:bottom w:val="nil"/>
              <w:right w:val="nil"/>
            </w:tcBorders>
            <w:shd w:val="clear" w:color="auto" w:fill="auto"/>
            <w:noWrap/>
            <w:vAlign w:val="center"/>
          </w:tcPr>
          <w:p w14:paraId="1423B997" w14:textId="7570C25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17</w:t>
            </w:r>
          </w:p>
        </w:tc>
        <w:tc>
          <w:tcPr>
            <w:tcW w:w="1630" w:type="dxa"/>
            <w:tcBorders>
              <w:top w:val="nil"/>
              <w:left w:val="nil"/>
              <w:bottom w:val="nil"/>
              <w:right w:val="nil"/>
            </w:tcBorders>
            <w:shd w:val="clear" w:color="auto" w:fill="auto"/>
            <w:noWrap/>
            <w:vAlign w:val="center"/>
          </w:tcPr>
          <w:p w14:paraId="3993862F" w14:textId="296853F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Columbidae</w:t>
            </w:r>
          </w:p>
        </w:tc>
        <w:tc>
          <w:tcPr>
            <w:tcW w:w="1219" w:type="dxa"/>
            <w:tcBorders>
              <w:top w:val="nil"/>
              <w:left w:val="nil"/>
              <w:bottom w:val="nil"/>
              <w:right w:val="nil"/>
            </w:tcBorders>
            <w:shd w:val="clear" w:color="auto" w:fill="auto"/>
            <w:noWrap/>
            <w:vAlign w:val="center"/>
          </w:tcPr>
          <w:p w14:paraId="6B8F98FB" w14:textId="2269D3D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EECC233" w14:textId="342C207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A098947" w14:textId="77777777" w:rsidTr="0083262A">
        <w:trPr>
          <w:trHeight w:val="298"/>
        </w:trPr>
        <w:tc>
          <w:tcPr>
            <w:tcW w:w="3150" w:type="dxa"/>
            <w:tcBorders>
              <w:top w:val="nil"/>
              <w:left w:val="nil"/>
              <w:bottom w:val="nil"/>
              <w:right w:val="nil"/>
            </w:tcBorders>
            <w:shd w:val="clear" w:color="auto" w:fill="auto"/>
            <w:noWrap/>
            <w:vAlign w:val="center"/>
          </w:tcPr>
          <w:p w14:paraId="50F1BAC6"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Warbler</w:t>
            </w:r>
          </w:p>
          <w:p w14:paraId="7E14D462" w14:textId="64971093"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Geothlypis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philadelphia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024B528" w14:textId="1263BEA8"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MOWA</w:t>
            </w:r>
          </w:p>
        </w:tc>
        <w:tc>
          <w:tcPr>
            <w:tcW w:w="1392" w:type="dxa"/>
            <w:tcBorders>
              <w:top w:val="nil"/>
              <w:left w:val="nil"/>
              <w:bottom w:val="nil"/>
              <w:right w:val="nil"/>
            </w:tcBorders>
            <w:shd w:val="clear" w:color="auto" w:fill="auto"/>
            <w:noWrap/>
            <w:vAlign w:val="center"/>
          </w:tcPr>
          <w:p w14:paraId="1B467542" w14:textId="01DBEAE2"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42</w:t>
            </w:r>
          </w:p>
        </w:tc>
        <w:tc>
          <w:tcPr>
            <w:tcW w:w="1630" w:type="dxa"/>
            <w:tcBorders>
              <w:top w:val="nil"/>
              <w:left w:val="nil"/>
              <w:bottom w:val="nil"/>
              <w:right w:val="nil"/>
            </w:tcBorders>
            <w:shd w:val="clear" w:color="auto" w:fill="auto"/>
            <w:noWrap/>
            <w:vAlign w:val="center"/>
          </w:tcPr>
          <w:p w14:paraId="790D2184" w14:textId="1795F20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7CBCA8E" w14:textId="6E7386F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302657F8" w14:textId="1BE6D44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D68F529" w14:textId="77777777" w:rsidTr="0083262A">
        <w:trPr>
          <w:trHeight w:val="298"/>
        </w:trPr>
        <w:tc>
          <w:tcPr>
            <w:tcW w:w="3150" w:type="dxa"/>
            <w:tcBorders>
              <w:top w:val="nil"/>
              <w:left w:val="nil"/>
              <w:bottom w:val="nil"/>
              <w:right w:val="nil"/>
            </w:tcBorders>
            <w:shd w:val="clear" w:color="auto" w:fill="auto"/>
            <w:noWrap/>
            <w:vAlign w:val="center"/>
          </w:tcPr>
          <w:p w14:paraId="28FCC553"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Cardinal</w:t>
            </w:r>
          </w:p>
          <w:p w14:paraId="538C3F20" w14:textId="37E52D9C"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Cardinalis cardinalis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65E83AB" w14:textId="793E8B70"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NOCA</w:t>
            </w:r>
          </w:p>
        </w:tc>
        <w:tc>
          <w:tcPr>
            <w:tcW w:w="1392" w:type="dxa"/>
            <w:tcBorders>
              <w:top w:val="nil"/>
              <w:left w:val="nil"/>
              <w:bottom w:val="nil"/>
              <w:right w:val="nil"/>
            </w:tcBorders>
            <w:shd w:val="clear" w:color="auto" w:fill="auto"/>
            <w:noWrap/>
            <w:vAlign w:val="center"/>
          </w:tcPr>
          <w:p w14:paraId="32EE172E" w14:textId="6CCE95F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nil"/>
              <w:right w:val="nil"/>
            </w:tcBorders>
            <w:shd w:val="clear" w:color="auto" w:fill="auto"/>
            <w:noWrap/>
            <w:vAlign w:val="center"/>
          </w:tcPr>
          <w:p w14:paraId="72FC144D" w14:textId="6F783B8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4BA3D0F2" w14:textId="72907CF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693C13B" w14:textId="016B114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7741CEEB" w14:textId="77777777" w:rsidTr="0083262A">
        <w:trPr>
          <w:trHeight w:val="298"/>
        </w:trPr>
        <w:tc>
          <w:tcPr>
            <w:tcW w:w="3150" w:type="dxa"/>
            <w:tcBorders>
              <w:top w:val="nil"/>
              <w:left w:val="nil"/>
              <w:bottom w:val="nil"/>
              <w:right w:val="nil"/>
            </w:tcBorders>
            <w:shd w:val="clear" w:color="auto" w:fill="auto"/>
            <w:noWrap/>
            <w:vAlign w:val="center"/>
          </w:tcPr>
          <w:p w14:paraId="07A0815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Song Sparrow</w:t>
            </w:r>
          </w:p>
          <w:p w14:paraId="338E49C2"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Melospiza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melodia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4B073EF"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SOSP</w:t>
            </w:r>
          </w:p>
        </w:tc>
        <w:tc>
          <w:tcPr>
            <w:tcW w:w="1392" w:type="dxa"/>
            <w:tcBorders>
              <w:top w:val="nil"/>
              <w:left w:val="nil"/>
              <w:bottom w:val="nil"/>
              <w:right w:val="nil"/>
            </w:tcBorders>
            <w:shd w:val="clear" w:color="auto" w:fill="auto"/>
            <w:noWrap/>
            <w:vAlign w:val="center"/>
          </w:tcPr>
          <w:p w14:paraId="305C9D93" w14:textId="4C5C624D"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75</w:t>
            </w:r>
          </w:p>
        </w:tc>
        <w:tc>
          <w:tcPr>
            <w:tcW w:w="1630" w:type="dxa"/>
            <w:tcBorders>
              <w:top w:val="nil"/>
              <w:left w:val="nil"/>
              <w:bottom w:val="nil"/>
              <w:right w:val="nil"/>
            </w:tcBorders>
            <w:shd w:val="clear" w:color="auto" w:fill="auto"/>
            <w:noWrap/>
            <w:vAlign w:val="center"/>
          </w:tcPr>
          <w:p w14:paraId="6C15CCB8"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1B5B9127"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2DC44A2" w14:textId="03825D9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032731B8" w14:textId="77777777" w:rsidTr="0083262A">
        <w:trPr>
          <w:trHeight w:val="298"/>
        </w:trPr>
        <w:tc>
          <w:tcPr>
            <w:tcW w:w="3150" w:type="dxa"/>
            <w:tcBorders>
              <w:top w:val="nil"/>
              <w:left w:val="nil"/>
              <w:bottom w:val="single" w:sz="4" w:space="0" w:color="auto"/>
              <w:right w:val="nil"/>
            </w:tcBorders>
            <w:shd w:val="clear" w:color="auto" w:fill="auto"/>
            <w:noWrap/>
            <w:vAlign w:val="center"/>
          </w:tcPr>
          <w:p w14:paraId="197313D4"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Yellow-billed Cuckoo</w:t>
            </w:r>
          </w:p>
          <w:p w14:paraId="6ECC597F"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Coccyzus</w:t>
            </w:r>
            <w:proofErr w:type="spellEnd"/>
            <w:r w:rsidRPr="001A3C97">
              <w:rPr>
                <w:rFonts w:ascii="Times New Roman" w:eastAsia="Times New Roman" w:hAnsi="Times New Roman" w:cs="Times New Roman"/>
                <w:i/>
                <w:iCs/>
                <w:color w:val="000000"/>
                <w:sz w:val="24"/>
                <w:szCs w:val="24"/>
              </w:rPr>
              <w:t xml:space="preserve"> americanus</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tcPr>
          <w:p w14:paraId="309240C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YBCU</w:t>
            </w:r>
          </w:p>
        </w:tc>
        <w:tc>
          <w:tcPr>
            <w:tcW w:w="1392" w:type="dxa"/>
            <w:tcBorders>
              <w:top w:val="nil"/>
              <w:left w:val="nil"/>
              <w:bottom w:val="single" w:sz="4" w:space="0" w:color="auto"/>
              <w:right w:val="nil"/>
            </w:tcBorders>
            <w:shd w:val="clear" w:color="auto" w:fill="auto"/>
            <w:noWrap/>
            <w:vAlign w:val="center"/>
          </w:tcPr>
          <w:p w14:paraId="75CC75B3" w14:textId="0F3403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64</w:t>
            </w:r>
          </w:p>
        </w:tc>
        <w:tc>
          <w:tcPr>
            <w:tcW w:w="1630" w:type="dxa"/>
            <w:tcBorders>
              <w:top w:val="nil"/>
              <w:left w:val="nil"/>
              <w:bottom w:val="single" w:sz="4" w:space="0" w:color="auto"/>
              <w:right w:val="nil"/>
            </w:tcBorders>
            <w:shd w:val="clear" w:color="auto" w:fill="auto"/>
            <w:noWrap/>
            <w:vAlign w:val="center"/>
          </w:tcPr>
          <w:p w14:paraId="3FCC3895"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Cuculidae</w:t>
            </w:r>
            <w:proofErr w:type="spellEnd"/>
          </w:p>
        </w:tc>
        <w:tc>
          <w:tcPr>
            <w:tcW w:w="1219" w:type="dxa"/>
            <w:tcBorders>
              <w:top w:val="nil"/>
              <w:left w:val="nil"/>
              <w:bottom w:val="single" w:sz="4" w:space="0" w:color="auto"/>
              <w:right w:val="nil"/>
            </w:tcBorders>
            <w:shd w:val="clear" w:color="auto" w:fill="auto"/>
            <w:noWrap/>
            <w:vAlign w:val="center"/>
          </w:tcPr>
          <w:p w14:paraId="18A37CF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4" w:space="0" w:color="auto"/>
              <w:right w:val="nil"/>
            </w:tcBorders>
            <w:shd w:val="clear" w:color="auto" w:fill="auto"/>
            <w:noWrap/>
            <w:vAlign w:val="center"/>
          </w:tcPr>
          <w:p w14:paraId="52FE5C49" w14:textId="3B4DDF7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F692FC" w14:textId="77777777" w:rsidTr="00204380">
        <w:trPr>
          <w:trHeight w:val="298"/>
        </w:trPr>
        <w:tc>
          <w:tcPr>
            <w:tcW w:w="3150" w:type="dxa"/>
            <w:tcBorders>
              <w:top w:val="single" w:sz="4" w:space="0" w:color="auto"/>
              <w:left w:val="nil"/>
              <w:bottom w:val="nil"/>
              <w:right w:val="nil"/>
            </w:tcBorders>
            <w:shd w:val="clear" w:color="auto" w:fill="auto"/>
            <w:noWrap/>
            <w:vAlign w:val="center"/>
          </w:tcPr>
          <w:p w14:paraId="5693B19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Green Warbler</w:t>
            </w:r>
          </w:p>
          <w:p w14:paraId="685681E3" w14:textId="7B10D3C1"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virens</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9C1D5D4" w14:textId="4F98948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BTNW</w:t>
            </w:r>
          </w:p>
        </w:tc>
        <w:tc>
          <w:tcPr>
            <w:tcW w:w="1392" w:type="dxa"/>
            <w:tcBorders>
              <w:top w:val="single" w:sz="4" w:space="0" w:color="auto"/>
              <w:left w:val="nil"/>
              <w:bottom w:val="nil"/>
              <w:right w:val="nil"/>
            </w:tcBorders>
            <w:shd w:val="clear" w:color="auto" w:fill="auto"/>
            <w:noWrap/>
            <w:vAlign w:val="center"/>
          </w:tcPr>
          <w:p w14:paraId="7C350339" w14:textId="58AC8693"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2458</w:t>
            </w:r>
          </w:p>
        </w:tc>
        <w:tc>
          <w:tcPr>
            <w:tcW w:w="1630" w:type="dxa"/>
            <w:tcBorders>
              <w:top w:val="single" w:sz="4" w:space="0" w:color="auto"/>
              <w:left w:val="nil"/>
              <w:bottom w:val="nil"/>
              <w:right w:val="nil"/>
            </w:tcBorders>
            <w:shd w:val="clear" w:color="auto" w:fill="auto"/>
            <w:noWrap/>
            <w:vAlign w:val="center"/>
          </w:tcPr>
          <w:p w14:paraId="18C9A06A" w14:textId="2B865A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A1BBBFB" w14:textId="5C3B829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4" w:space="0" w:color="auto"/>
              <w:left w:val="nil"/>
              <w:bottom w:val="nil"/>
              <w:right w:val="nil"/>
            </w:tcBorders>
            <w:shd w:val="clear" w:color="auto" w:fill="auto"/>
            <w:noWrap/>
            <w:vAlign w:val="center"/>
          </w:tcPr>
          <w:p w14:paraId="65074BDF" w14:textId="206218A6"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2E983AFA" w14:textId="77777777" w:rsidTr="00204380">
        <w:trPr>
          <w:trHeight w:val="298"/>
        </w:trPr>
        <w:tc>
          <w:tcPr>
            <w:tcW w:w="3150" w:type="dxa"/>
            <w:tcBorders>
              <w:left w:val="nil"/>
              <w:bottom w:val="nil"/>
              <w:right w:val="nil"/>
            </w:tcBorders>
            <w:shd w:val="clear" w:color="auto" w:fill="auto"/>
            <w:noWrap/>
            <w:vAlign w:val="center"/>
          </w:tcPr>
          <w:p w14:paraId="66534764"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Dark-eyed Junco</w:t>
            </w:r>
          </w:p>
          <w:p w14:paraId="5437C742" w14:textId="23E6AAE9"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Junco </w:t>
            </w:r>
            <w:proofErr w:type="spellStart"/>
            <w:r w:rsidRPr="001A3C97">
              <w:rPr>
                <w:rFonts w:ascii="Times New Roman" w:eastAsia="Times New Roman" w:hAnsi="Times New Roman" w:cs="Times New Roman"/>
                <w:i/>
                <w:iCs/>
                <w:color w:val="000000"/>
                <w:sz w:val="23"/>
                <w:szCs w:val="23"/>
              </w:rPr>
              <w:t>hyemalis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AE408D0" w14:textId="63376F7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DEJU</w:t>
            </w:r>
          </w:p>
        </w:tc>
        <w:tc>
          <w:tcPr>
            <w:tcW w:w="1392" w:type="dxa"/>
            <w:tcBorders>
              <w:left w:val="nil"/>
              <w:bottom w:val="nil"/>
              <w:right w:val="nil"/>
            </w:tcBorders>
            <w:shd w:val="clear" w:color="auto" w:fill="auto"/>
            <w:noWrap/>
            <w:vAlign w:val="center"/>
          </w:tcPr>
          <w:p w14:paraId="19330B9A" w14:textId="6DB3923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1719</w:t>
            </w:r>
          </w:p>
        </w:tc>
        <w:tc>
          <w:tcPr>
            <w:tcW w:w="1630" w:type="dxa"/>
            <w:tcBorders>
              <w:left w:val="nil"/>
              <w:bottom w:val="nil"/>
              <w:right w:val="nil"/>
            </w:tcBorders>
            <w:shd w:val="clear" w:color="auto" w:fill="auto"/>
            <w:noWrap/>
            <w:vAlign w:val="center"/>
          </w:tcPr>
          <w:p w14:paraId="5650C61F" w14:textId="60BC9C6C"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left w:val="nil"/>
              <w:bottom w:val="nil"/>
              <w:right w:val="nil"/>
            </w:tcBorders>
            <w:shd w:val="clear" w:color="auto" w:fill="auto"/>
            <w:noWrap/>
            <w:vAlign w:val="center"/>
          </w:tcPr>
          <w:p w14:paraId="73CD6F6C" w14:textId="3EC9B3C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B386C1C" w14:textId="6E584F1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07CA03A9" w14:textId="77777777" w:rsidTr="00204380">
        <w:trPr>
          <w:trHeight w:val="298"/>
        </w:trPr>
        <w:tc>
          <w:tcPr>
            <w:tcW w:w="3150" w:type="dxa"/>
            <w:tcBorders>
              <w:left w:val="nil"/>
              <w:bottom w:val="nil"/>
              <w:right w:val="nil"/>
            </w:tcBorders>
            <w:shd w:val="clear" w:color="auto" w:fill="auto"/>
            <w:noWrap/>
            <w:vAlign w:val="center"/>
          </w:tcPr>
          <w:p w14:paraId="7370114E" w14:textId="7777777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hAnsi="Times New Roman" w:cs="Times New Roman"/>
                <w:color w:val="000000"/>
                <w:sz w:val="24"/>
                <w:szCs w:val="24"/>
                <w:lang w:val="es-ES"/>
              </w:rPr>
              <w:t>Red-</w:t>
            </w:r>
            <w:proofErr w:type="spellStart"/>
            <w:r w:rsidRPr="001A3C97">
              <w:rPr>
                <w:rFonts w:ascii="Times New Roman" w:hAnsi="Times New Roman" w:cs="Times New Roman"/>
                <w:color w:val="000000"/>
                <w:sz w:val="24"/>
                <w:szCs w:val="24"/>
                <w:lang w:val="es-ES"/>
              </w:rPr>
              <w:t>eyed</w:t>
            </w:r>
            <w:proofErr w:type="spellEnd"/>
            <w:r w:rsidRPr="001A3C97">
              <w:rPr>
                <w:rFonts w:ascii="Times New Roman" w:hAnsi="Times New Roman" w:cs="Times New Roman"/>
                <w:color w:val="000000"/>
                <w:sz w:val="24"/>
                <w:szCs w:val="24"/>
                <w:lang w:val="es-ES"/>
              </w:rPr>
              <w:t xml:space="preserve"> </w:t>
            </w:r>
            <w:proofErr w:type="spellStart"/>
            <w:r w:rsidRPr="001A3C97">
              <w:rPr>
                <w:rFonts w:ascii="Times New Roman" w:hAnsi="Times New Roman" w:cs="Times New Roman"/>
                <w:color w:val="000000"/>
                <w:sz w:val="24"/>
                <w:szCs w:val="24"/>
                <w:lang w:val="es-ES"/>
              </w:rPr>
              <w:t>Vireo</w:t>
            </w:r>
            <w:proofErr w:type="spellEnd"/>
          </w:p>
          <w:p w14:paraId="2DDEC6A3" w14:textId="2D54C2B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eastAsia="Times New Roman" w:hAnsi="Times New Roman" w:cs="Times New Roman"/>
                <w:color w:val="000000"/>
                <w:sz w:val="23"/>
                <w:szCs w:val="23"/>
                <w:lang w:val="es-ES"/>
              </w:rPr>
              <w:t>(</w:t>
            </w:r>
            <w:proofErr w:type="spellStart"/>
            <w:r w:rsidRPr="001A3C97">
              <w:rPr>
                <w:rFonts w:ascii="Times New Roman" w:eastAsia="Times New Roman" w:hAnsi="Times New Roman" w:cs="Times New Roman"/>
                <w:i/>
                <w:iCs/>
                <w:color w:val="000000"/>
                <w:sz w:val="23"/>
                <w:szCs w:val="23"/>
                <w:lang w:val="es-ES"/>
              </w:rPr>
              <w:t>Vireo</w:t>
            </w:r>
            <w:proofErr w:type="spellEnd"/>
            <w:r w:rsidRPr="001A3C97">
              <w:rPr>
                <w:rFonts w:ascii="Times New Roman" w:eastAsia="Times New Roman" w:hAnsi="Times New Roman" w:cs="Times New Roman"/>
                <w:i/>
                <w:iCs/>
                <w:color w:val="000000"/>
                <w:sz w:val="23"/>
                <w:szCs w:val="23"/>
                <w:lang w:val="es-ES"/>
              </w:rPr>
              <w:t xml:space="preserve"> </w:t>
            </w:r>
            <w:proofErr w:type="spellStart"/>
            <w:r w:rsidRPr="001A3C97">
              <w:rPr>
                <w:rFonts w:ascii="Times New Roman" w:eastAsia="Times New Roman" w:hAnsi="Times New Roman" w:cs="Times New Roman"/>
                <w:i/>
                <w:iCs/>
                <w:color w:val="000000"/>
                <w:sz w:val="23"/>
                <w:szCs w:val="23"/>
                <w:lang w:val="es-ES"/>
              </w:rPr>
              <w:t>olivaceus</w:t>
            </w:r>
            <w:proofErr w:type="spellEnd"/>
            <w:r w:rsidRPr="001A3C97">
              <w:rPr>
                <w:rFonts w:ascii="Times New Roman" w:eastAsia="Times New Roman" w:hAnsi="Times New Roman" w:cs="Times New Roman"/>
                <w:color w:val="000000"/>
                <w:sz w:val="23"/>
                <w:szCs w:val="23"/>
                <w:lang w:val="es-ES"/>
              </w:rPr>
              <w:t>)</w:t>
            </w:r>
          </w:p>
        </w:tc>
        <w:tc>
          <w:tcPr>
            <w:tcW w:w="1003" w:type="dxa"/>
            <w:tcBorders>
              <w:left w:val="nil"/>
              <w:bottom w:val="nil"/>
              <w:right w:val="nil"/>
            </w:tcBorders>
            <w:shd w:val="clear" w:color="auto" w:fill="auto"/>
            <w:noWrap/>
            <w:vAlign w:val="center"/>
          </w:tcPr>
          <w:p w14:paraId="5677361A" w14:textId="27BEB72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REVI</w:t>
            </w:r>
          </w:p>
        </w:tc>
        <w:tc>
          <w:tcPr>
            <w:tcW w:w="1392" w:type="dxa"/>
            <w:tcBorders>
              <w:left w:val="nil"/>
              <w:bottom w:val="nil"/>
              <w:right w:val="nil"/>
            </w:tcBorders>
            <w:shd w:val="clear" w:color="auto" w:fill="auto"/>
            <w:noWrap/>
            <w:vAlign w:val="center"/>
          </w:tcPr>
          <w:p w14:paraId="366369F3" w14:textId="1CFE0A0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3135</w:t>
            </w:r>
          </w:p>
        </w:tc>
        <w:tc>
          <w:tcPr>
            <w:tcW w:w="1630" w:type="dxa"/>
            <w:tcBorders>
              <w:left w:val="nil"/>
              <w:bottom w:val="nil"/>
              <w:right w:val="nil"/>
            </w:tcBorders>
            <w:shd w:val="clear" w:color="auto" w:fill="auto"/>
            <w:noWrap/>
            <w:vAlign w:val="center"/>
          </w:tcPr>
          <w:p w14:paraId="1EE45556" w14:textId="6835A098"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38AA97B7" w14:textId="6C5ED47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8B084C" w14:textId="4CDE83A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4C8FC92F" w14:textId="77777777" w:rsidTr="00204380">
        <w:trPr>
          <w:trHeight w:val="298"/>
        </w:trPr>
        <w:tc>
          <w:tcPr>
            <w:tcW w:w="3150" w:type="dxa"/>
            <w:tcBorders>
              <w:left w:val="nil"/>
              <w:bottom w:val="nil"/>
              <w:right w:val="nil"/>
            </w:tcBorders>
            <w:shd w:val="clear" w:color="auto" w:fill="auto"/>
            <w:noWrap/>
            <w:vAlign w:val="center"/>
          </w:tcPr>
          <w:p w14:paraId="064C28A5"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Wood Thrush</w:t>
            </w:r>
          </w:p>
          <w:p w14:paraId="7C45904F" w14:textId="32C00142"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Hylocichla mustelina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3BE3331" w14:textId="0AFD071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WOTH</w:t>
            </w:r>
          </w:p>
        </w:tc>
        <w:tc>
          <w:tcPr>
            <w:tcW w:w="1392" w:type="dxa"/>
            <w:tcBorders>
              <w:left w:val="nil"/>
              <w:bottom w:val="nil"/>
              <w:right w:val="nil"/>
            </w:tcBorders>
            <w:shd w:val="clear" w:color="auto" w:fill="auto"/>
            <w:noWrap/>
            <w:vAlign w:val="center"/>
          </w:tcPr>
          <w:p w14:paraId="02BEA876" w14:textId="58D3565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610</w:t>
            </w:r>
          </w:p>
        </w:tc>
        <w:tc>
          <w:tcPr>
            <w:tcW w:w="1630" w:type="dxa"/>
            <w:tcBorders>
              <w:left w:val="nil"/>
              <w:bottom w:val="nil"/>
              <w:right w:val="nil"/>
            </w:tcBorders>
            <w:shd w:val="clear" w:color="auto" w:fill="auto"/>
            <w:noWrap/>
            <w:vAlign w:val="center"/>
          </w:tcPr>
          <w:p w14:paraId="6751592F" w14:textId="1FF31EB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36D74142" w14:textId="4CEEA45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AEF6201" w14:textId="0F6CE83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130C46F0" w14:textId="77777777" w:rsidTr="00204380">
        <w:trPr>
          <w:trHeight w:val="298"/>
        </w:trPr>
        <w:tc>
          <w:tcPr>
            <w:tcW w:w="3150" w:type="dxa"/>
            <w:tcBorders>
              <w:left w:val="nil"/>
              <w:bottom w:val="nil"/>
              <w:right w:val="nil"/>
            </w:tcBorders>
            <w:shd w:val="clear" w:color="auto" w:fill="auto"/>
            <w:noWrap/>
            <w:vAlign w:val="center"/>
          </w:tcPr>
          <w:p w14:paraId="6F9F513C"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Acadian Flycatcher</w:t>
            </w:r>
          </w:p>
          <w:p w14:paraId="0D30D365" w14:textId="4DFC678D"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Empidonax </w:t>
            </w:r>
            <w:proofErr w:type="spellStart"/>
            <w:r w:rsidRPr="001A3C97">
              <w:rPr>
                <w:rFonts w:ascii="Times New Roman" w:eastAsia="Times New Roman" w:hAnsi="Times New Roman" w:cs="Times New Roman"/>
                <w:i/>
                <w:iCs/>
                <w:color w:val="000000"/>
                <w:sz w:val="23"/>
                <w:szCs w:val="23"/>
              </w:rPr>
              <w:t>virescens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252A7C45" w14:textId="671D76B2"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ACFL</w:t>
            </w:r>
          </w:p>
        </w:tc>
        <w:tc>
          <w:tcPr>
            <w:tcW w:w="1392" w:type="dxa"/>
            <w:tcBorders>
              <w:left w:val="nil"/>
              <w:bottom w:val="nil"/>
              <w:right w:val="nil"/>
            </w:tcBorders>
            <w:shd w:val="clear" w:color="auto" w:fill="auto"/>
            <w:noWrap/>
            <w:vAlign w:val="center"/>
          </w:tcPr>
          <w:p w14:paraId="69EE2DD8" w14:textId="3EA3BFAA"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708</w:t>
            </w:r>
          </w:p>
        </w:tc>
        <w:tc>
          <w:tcPr>
            <w:tcW w:w="1630" w:type="dxa"/>
            <w:tcBorders>
              <w:left w:val="nil"/>
              <w:bottom w:val="nil"/>
              <w:right w:val="nil"/>
            </w:tcBorders>
            <w:shd w:val="clear" w:color="auto" w:fill="auto"/>
            <w:noWrap/>
            <w:vAlign w:val="center"/>
          </w:tcPr>
          <w:p w14:paraId="71619BF2" w14:textId="705F68C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left w:val="nil"/>
              <w:bottom w:val="nil"/>
              <w:right w:val="nil"/>
            </w:tcBorders>
            <w:shd w:val="clear" w:color="auto" w:fill="auto"/>
            <w:noWrap/>
            <w:vAlign w:val="center"/>
          </w:tcPr>
          <w:p w14:paraId="48A88302" w14:textId="1743532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B6B361" w14:textId="60167F2B"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B39765C" w14:textId="77777777" w:rsidTr="00204380">
        <w:trPr>
          <w:trHeight w:val="298"/>
        </w:trPr>
        <w:tc>
          <w:tcPr>
            <w:tcW w:w="3150" w:type="dxa"/>
            <w:tcBorders>
              <w:left w:val="nil"/>
              <w:bottom w:val="nil"/>
              <w:right w:val="nil"/>
            </w:tcBorders>
            <w:shd w:val="clear" w:color="auto" w:fill="auto"/>
            <w:noWrap/>
            <w:vAlign w:val="center"/>
          </w:tcPr>
          <w:p w14:paraId="0571B9BF"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Black-and-white Warbler</w:t>
            </w:r>
          </w:p>
          <w:p w14:paraId="76EF92F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Mniotilta</w:t>
            </w:r>
            <w:proofErr w:type="spellEnd"/>
            <w:r w:rsidRPr="001A3C97">
              <w:rPr>
                <w:rFonts w:ascii="Times New Roman" w:eastAsia="Times New Roman" w:hAnsi="Times New Roman" w:cs="Times New Roman"/>
                <w:i/>
                <w:iCs/>
                <w:color w:val="000000"/>
                <w:sz w:val="23"/>
                <w:szCs w:val="23"/>
              </w:rPr>
              <w:t xml:space="preserve"> varia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FE567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BAWW</w:t>
            </w:r>
          </w:p>
        </w:tc>
        <w:tc>
          <w:tcPr>
            <w:tcW w:w="1392" w:type="dxa"/>
            <w:tcBorders>
              <w:left w:val="nil"/>
              <w:bottom w:val="nil"/>
              <w:right w:val="nil"/>
            </w:tcBorders>
            <w:shd w:val="clear" w:color="auto" w:fill="auto"/>
            <w:noWrap/>
            <w:vAlign w:val="center"/>
          </w:tcPr>
          <w:p w14:paraId="7ECC9A5C" w14:textId="2AFCACD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641</w:t>
            </w:r>
          </w:p>
        </w:tc>
        <w:tc>
          <w:tcPr>
            <w:tcW w:w="1630" w:type="dxa"/>
            <w:tcBorders>
              <w:left w:val="nil"/>
              <w:bottom w:val="nil"/>
              <w:right w:val="nil"/>
            </w:tcBorders>
            <w:shd w:val="clear" w:color="auto" w:fill="auto"/>
            <w:noWrap/>
            <w:vAlign w:val="center"/>
          </w:tcPr>
          <w:p w14:paraId="0A4AA8A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6D357BAA"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7D616E7" w14:textId="5A197CF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49E2B1D1" w14:textId="77777777" w:rsidTr="00204380">
        <w:trPr>
          <w:trHeight w:val="298"/>
        </w:trPr>
        <w:tc>
          <w:tcPr>
            <w:tcW w:w="3150" w:type="dxa"/>
            <w:tcBorders>
              <w:left w:val="nil"/>
              <w:bottom w:val="nil"/>
              <w:right w:val="nil"/>
            </w:tcBorders>
            <w:shd w:val="clear" w:color="auto" w:fill="auto"/>
            <w:noWrap/>
            <w:vAlign w:val="center"/>
          </w:tcPr>
          <w:p w14:paraId="567E641D"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Blackburnian Warbler</w:t>
            </w:r>
          </w:p>
          <w:p w14:paraId="49D38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fusca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3949A03"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BLBW</w:t>
            </w:r>
          </w:p>
        </w:tc>
        <w:tc>
          <w:tcPr>
            <w:tcW w:w="1392" w:type="dxa"/>
            <w:tcBorders>
              <w:left w:val="nil"/>
              <w:bottom w:val="nil"/>
              <w:right w:val="nil"/>
            </w:tcBorders>
            <w:shd w:val="clear" w:color="auto" w:fill="auto"/>
            <w:noWrap/>
            <w:vAlign w:val="center"/>
          </w:tcPr>
          <w:p w14:paraId="06E53B09" w14:textId="3A802E11"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608</w:t>
            </w:r>
          </w:p>
        </w:tc>
        <w:tc>
          <w:tcPr>
            <w:tcW w:w="1630" w:type="dxa"/>
            <w:tcBorders>
              <w:left w:val="nil"/>
              <w:bottom w:val="nil"/>
              <w:right w:val="nil"/>
            </w:tcBorders>
            <w:shd w:val="clear" w:color="auto" w:fill="auto"/>
            <w:noWrap/>
            <w:vAlign w:val="center"/>
          </w:tcPr>
          <w:p w14:paraId="231688D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328D296D"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C7B1BB4" w14:textId="1EDD1D7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8B587DD" w14:textId="77777777" w:rsidTr="00204380">
        <w:trPr>
          <w:trHeight w:val="298"/>
        </w:trPr>
        <w:tc>
          <w:tcPr>
            <w:tcW w:w="3150" w:type="dxa"/>
            <w:tcBorders>
              <w:left w:val="nil"/>
              <w:bottom w:val="nil"/>
              <w:right w:val="nil"/>
            </w:tcBorders>
            <w:shd w:val="clear" w:color="auto" w:fill="auto"/>
            <w:noWrap/>
            <w:vAlign w:val="center"/>
          </w:tcPr>
          <w:p w14:paraId="18CC684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Blue Warbler</w:t>
            </w:r>
          </w:p>
          <w:p w14:paraId="74C9655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caerulescens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6D4112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BTBW</w:t>
            </w:r>
          </w:p>
        </w:tc>
        <w:tc>
          <w:tcPr>
            <w:tcW w:w="1392" w:type="dxa"/>
            <w:tcBorders>
              <w:left w:val="nil"/>
              <w:bottom w:val="nil"/>
              <w:right w:val="nil"/>
            </w:tcBorders>
            <w:shd w:val="clear" w:color="auto" w:fill="auto"/>
            <w:noWrap/>
            <w:vAlign w:val="center"/>
          </w:tcPr>
          <w:p w14:paraId="747BCAE4" w14:textId="62741A3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1162</w:t>
            </w:r>
          </w:p>
        </w:tc>
        <w:tc>
          <w:tcPr>
            <w:tcW w:w="1630" w:type="dxa"/>
            <w:tcBorders>
              <w:left w:val="nil"/>
              <w:bottom w:val="nil"/>
              <w:right w:val="nil"/>
            </w:tcBorders>
            <w:shd w:val="clear" w:color="auto" w:fill="auto"/>
            <w:noWrap/>
            <w:vAlign w:val="center"/>
          </w:tcPr>
          <w:p w14:paraId="4C238D7B"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0AF77CE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37E8B5E" w14:textId="23BFA450"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7F3A0E6A" w14:textId="77777777" w:rsidTr="00204380">
        <w:trPr>
          <w:trHeight w:val="298"/>
        </w:trPr>
        <w:tc>
          <w:tcPr>
            <w:tcW w:w="3150" w:type="dxa"/>
            <w:tcBorders>
              <w:left w:val="nil"/>
              <w:bottom w:val="nil"/>
              <w:right w:val="nil"/>
            </w:tcBorders>
            <w:shd w:val="clear" w:color="auto" w:fill="auto"/>
            <w:noWrap/>
            <w:vAlign w:val="center"/>
          </w:tcPr>
          <w:p w14:paraId="54D1B6F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Blue-headed Vireo</w:t>
            </w:r>
          </w:p>
          <w:p w14:paraId="124DCE39" w14:textId="0C65508B"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Vireo solitarius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DED11DC" w14:textId="25CF8F0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BHVI</w:t>
            </w:r>
          </w:p>
        </w:tc>
        <w:tc>
          <w:tcPr>
            <w:tcW w:w="1392" w:type="dxa"/>
            <w:tcBorders>
              <w:left w:val="nil"/>
              <w:bottom w:val="nil"/>
              <w:right w:val="nil"/>
            </w:tcBorders>
            <w:shd w:val="clear" w:color="auto" w:fill="auto"/>
            <w:noWrap/>
            <w:vAlign w:val="center"/>
          </w:tcPr>
          <w:p w14:paraId="1AD304C2" w14:textId="1B1E9A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1636</w:t>
            </w:r>
          </w:p>
        </w:tc>
        <w:tc>
          <w:tcPr>
            <w:tcW w:w="1630" w:type="dxa"/>
            <w:tcBorders>
              <w:left w:val="nil"/>
              <w:bottom w:val="nil"/>
              <w:right w:val="nil"/>
            </w:tcBorders>
            <w:shd w:val="clear" w:color="auto" w:fill="auto"/>
            <w:noWrap/>
            <w:vAlign w:val="center"/>
          </w:tcPr>
          <w:p w14:paraId="2C6A462B" w14:textId="26AFEC85"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0412A23D" w14:textId="46117B6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E69DA1" w14:textId="399F1029"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FFC04B2" w14:textId="77777777" w:rsidTr="00204380">
        <w:trPr>
          <w:trHeight w:val="298"/>
        </w:trPr>
        <w:tc>
          <w:tcPr>
            <w:tcW w:w="3150" w:type="dxa"/>
            <w:tcBorders>
              <w:left w:val="nil"/>
              <w:bottom w:val="nil"/>
              <w:right w:val="nil"/>
            </w:tcBorders>
            <w:shd w:val="clear" w:color="auto" w:fill="auto"/>
            <w:noWrap/>
            <w:vAlign w:val="center"/>
          </w:tcPr>
          <w:p w14:paraId="27B7735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 Creeper</w:t>
            </w:r>
          </w:p>
          <w:p w14:paraId="6F3765CB" w14:textId="43D07313"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Certhia</w:t>
            </w:r>
            <w:proofErr w:type="spellEnd"/>
            <w:r w:rsidRPr="001A3C97">
              <w:rPr>
                <w:rFonts w:ascii="Times New Roman" w:eastAsia="Times New Roman" w:hAnsi="Times New Roman" w:cs="Times New Roman"/>
                <w:i/>
                <w:iCs/>
                <w:color w:val="000000"/>
                <w:sz w:val="23"/>
                <w:szCs w:val="23"/>
              </w:rPr>
              <w:t xml:space="preserve"> americana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3B490A11" w14:textId="2EDB68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BRCR</w:t>
            </w:r>
          </w:p>
        </w:tc>
        <w:tc>
          <w:tcPr>
            <w:tcW w:w="1392" w:type="dxa"/>
            <w:tcBorders>
              <w:left w:val="nil"/>
              <w:bottom w:val="nil"/>
              <w:right w:val="nil"/>
            </w:tcBorders>
            <w:shd w:val="clear" w:color="auto" w:fill="auto"/>
            <w:noWrap/>
            <w:vAlign w:val="center"/>
          </w:tcPr>
          <w:p w14:paraId="7C14089C" w14:textId="000F92A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150</w:t>
            </w:r>
          </w:p>
        </w:tc>
        <w:tc>
          <w:tcPr>
            <w:tcW w:w="1630" w:type="dxa"/>
            <w:tcBorders>
              <w:left w:val="nil"/>
              <w:bottom w:val="nil"/>
              <w:right w:val="nil"/>
            </w:tcBorders>
            <w:shd w:val="clear" w:color="auto" w:fill="auto"/>
            <w:noWrap/>
            <w:vAlign w:val="center"/>
          </w:tcPr>
          <w:p w14:paraId="279B5218" w14:textId="324ADD2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Certhiidae</w:t>
            </w:r>
          </w:p>
        </w:tc>
        <w:tc>
          <w:tcPr>
            <w:tcW w:w="1219" w:type="dxa"/>
            <w:tcBorders>
              <w:left w:val="nil"/>
              <w:bottom w:val="nil"/>
              <w:right w:val="nil"/>
            </w:tcBorders>
            <w:shd w:val="clear" w:color="auto" w:fill="auto"/>
            <w:noWrap/>
            <w:vAlign w:val="center"/>
          </w:tcPr>
          <w:p w14:paraId="0CA91B4B" w14:textId="7D1419F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E88C50B" w14:textId="263BCEE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627FC3" w14:textId="77777777" w:rsidTr="00204380">
        <w:trPr>
          <w:trHeight w:val="298"/>
        </w:trPr>
        <w:tc>
          <w:tcPr>
            <w:tcW w:w="3150" w:type="dxa"/>
            <w:tcBorders>
              <w:left w:val="nil"/>
              <w:bottom w:val="nil"/>
              <w:right w:val="nil"/>
            </w:tcBorders>
            <w:shd w:val="clear" w:color="auto" w:fill="auto"/>
            <w:noWrap/>
            <w:vAlign w:val="center"/>
          </w:tcPr>
          <w:p w14:paraId="07359E1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Canada Warbler</w:t>
            </w:r>
          </w:p>
          <w:p w14:paraId="5046C09C" w14:textId="2EFE54AF"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Cardellina</w:t>
            </w:r>
            <w:proofErr w:type="spellEnd"/>
            <w:r w:rsidRPr="001A3C97">
              <w:rPr>
                <w:rFonts w:ascii="Times New Roman" w:eastAsia="Times New Roman" w:hAnsi="Times New Roman" w:cs="Times New Roman"/>
                <w:i/>
                <w:iCs/>
                <w:color w:val="000000"/>
                <w:sz w:val="23"/>
                <w:szCs w:val="23"/>
              </w:rPr>
              <w:t xml:space="preserve">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557FEEF" w14:textId="6E039B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CAWA</w:t>
            </w:r>
          </w:p>
        </w:tc>
        <w:tc>
          <w:tcPr>
            <w:tcW w:w="1392" w:type="dxa"/>
            <w:tcBorders>
              <w:left w:val="nil"/>
              <w:bottom w:val="nil"/>
              <w:right w:val="nil"/>
            </w:tcBorders>
            <w:shd w:val="clear" w:color="auto" w:fill="auto"/>
            <w:noWrap/>
            <w:vAlign w:val="center"/>
          </w:tcPr>
          <w:p w14:paraId="5BDBDDA1" w14:textId="707962C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558</w:t>
            </w:r>
          </w:p>
        </w:tc>
        <w:tc>
          <w:tcPr>
            <w:tcW w:w="1630" w:type="dxa"/>
            <w:tcBorders>
              <w:left w:val="nil"/>
              <w:bottom w:val="nil"/>
              <w:right w:val="nil"/>
            </w:tcBorders>
            <w:shd w:val="clear" w:color="auto" w:fill="auto"/>
            <w:noWrap/>
            <w:vAlign w:val="center"/>
          </w:tcPr>
          <w:p w14:paraId="1CD25C48" w14:textId="1B67289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D2AF41F" w14:textId="5F8CC99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E42B6C" w14:textId="5F7C93B5"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5469125" w14:textId="77777777" w:rsidTr="00204380">
        <w:trPr>
          <w:trHeight w:val="298"/>
        </w:trPr>
        <w:tc>
          <w:tcPr>
            <w:tcW w:w="3150" w:type="dxa"/>
            <w:tcBorders>
              <w:left w:val="nil"/>
              <w:bottom w:val="nil"/>
              <w:right w:val="nil"/>
            </w:tcBorders>
            <w:shd w:val="clear" w:color="auto" w:fill="auto"/>
            <w:noWrap/>
            <w:vAlign w:val="center"/>
          </w:tcPr>
          <w:p w14:paraId="62688B4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Golden-crowned Kinglet</w:t>
            </w:r>
          </w:p>
          <w:p w14:paraId="3993019E" w14:textId="5FB3FB35"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Regulus </w:t>
            </w:r>
            <w:proofErr w:type="spellStart"/>
            <w:r w:rsidRPr="001A3C97">
              <w:rPr>
                <w:rFonts w:ascii="Times New Roman" w:eastAsia="Times New Roman" w:hAnsi="Times New Roman" w:cs="Times New Roman"/>
                <w:i/>
                <w:iCs/>
                <w:color w:val="000000"/>
                <w:sz w:val="23"/>
                <w:szCs w:val="23"/>
              </w:rPr>
              <w:t>satrapa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7B1CEE2" w14:textId="16B906F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GCKI</w:t>
            </w:r>
          </w:p>
        </w:tc>
        <w:tc>
          <w:tcPr>
            <w:tcW w:w="1392" w:type="dxa"/>
            <w:tcBorders>
              <w:left w:val="nil"/>
              <w:bottom w:val="nil"/>
              <w:right w:val="nil"/>
            </w:tcBorders>
            <w:shd w:val="clear" w:color="auto" w:fill="auto"/>
            <w:noWrap/>
            <w:vAlign w:val="center"/>
          </w:tcPr>
          <w:p w14:paraId="5B5A8EB0" w14:textId="7BD099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437</w:t>
            </w:r>
          </w:p>
        </w:tc>
        <w:tc>
          <w:tcPr>
            <w:tcW w:w="1630" w:type="dxa"/>
            <w:tcBorders>
              <w:left w:val="nil"/>
              <w:bottom w:val="nil"/>
              <w:right w:val="nil"/>
            </w:tcBorders>
            <w:shd w:val="clear" w:color="auto" w:fill="auto"/>
            <w:noWrap/>
            <w:vAlign w:val="center"/>
          </w:tcPr>
          <w:p w14:paraId="3C20E6EE" w14:textId="534DA625"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Regulidae</w:t>
            </w:r>
            <w:proofErr w:type="spellEnd"/>
          </w:p>
        </w:tc>
        <w:tc>
          <w:tcPr>
            <w:tcW w:w="1219" w:type="dxa"/>
            <w:tcBorders>
              <w:left w:val="nil"/>
              <w:bottom w:val="nil"/>
              <w:right w:val="nil"/>
            </w:tcBorders>
            <w:shd w:val="clear" w:color="auto" w:fill="auto"/>
            <w:noWrap/>
            <w:vAlign w:val="center"/>
          </w:tcPr>
          <w:p w14:paraId="55480F01" w14:textId="64EBC6E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8746B56" w14:textId="493B7E4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4DCDA0E" w14:textId="77777777" w:rsidTr="00204380">
        <w:trPr>
          <w:trHeight w:val="298"/>
        </w:trPr>
        <w:tc>
          <w:tcPr>
            <w:tcW w:w="3150" w:type="dxa"/>
            <w:tcBorders>
              <w:left w:val="nil"/>
              <w:bottom w:val="nil"/>
              <w:right w:val="nil"/>
            </w:tcBorders>
            <w:shd w:val="clear" w:color="auto" w:fill="auto"/>
            <w:noWrap/>
            <w:vAlign w:val="center"/>
          </w:tcPr>
          <w:p w14:paraId="03687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Hairy Woodpecker</w:t>
            </w:r>
          </w:p>
          <w:p w14:paraId="44033653" w14:textId="5A4FA18C"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Leuconotopicus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villosus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A47F27B" w14:textId="3BF570D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HAWO</w:t>
            </w:r>
          </w:p>
        </w:tc>
        <w:tc>
          <w:tcPr>
            <w:tcW w:w="1392" w:type="dxa"/>
            <w:tcBorders>
              <w:left w:val="nil"/>
              <w:bottom w:val="nil"/>
              <w:right w:val="nil"/>
            </w:tcBorders>
            <w:shd w:val="clear" w:color="auto" w:fill="auto"/>
            <w:noWrap/>
            <w:vAlign w:val="center"/>
          </w:tcPr>
          <w:p w14:paraId="452E3AD7" w14:textId="0C8E9CA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318</w:t>
            </w:r>
          </w:p>
        </w:tc>
        <w:tc>
          <w:tcPr>
            <w:tcW w:w="1630" w:type="dxa"/>
            <w:tcBorders>
              <w:left w:val="nil"/>
              <w:bottom w:val="nil"/>
              <w:right w:val="nil"/>
            </w:tcBorders>
            <w:shd w:val="clear" w:color="auto" w:fill="auto"/>
            <w:noWrap/>
            <w:vAlign w:val="center"/>
          </w:tcPr>
          <w:p w14:paraId="19942200" w14:textId="51F7DBE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62E90FF2" w14:textId="2CBBEBE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215AEBA" w14:textId="0A67C5AE"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1F13EDA" w14:textId="77777777" w:rsidTr="00204380">
        <w:trPr>
          <w:trHeight w:val="298"/>
        </w:trPr>
        <w:tc>
          <w:tcPr>
            <w:tcW w:w="3150" w:type="dxa"/>
            <w:tcBorders>
              <w:left w:val="nil"/>
              <w:bottom w:val="single" w:sz="18" w:space="0" w:color="auto"/>
              <w:right w:val="nil"/>
            </w:tcBorders>
            <w:shd w:val="clear" w:color="auto" w:fill="auto"/>
            <w:noWrap/>
            <w:vAlign w:val="center"/>
          </w:tcPr>
          <w:p w14:paraId="6689782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Hermit Thrush</w:t>
            </w:r>
          </w:p>
          <w:p w14:paraId="53B01127" w14:textId="42D36030"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guttatus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single" w:sz="18" w:space="0" w:color="auto"/>
              <w:right w:val="nil"/>
            </w:tcBorders>
            <w:shd w:val="clear" w:color="auto" w:fill="auto"/>
            <w:noWrap/>
            <w:vAlign w:val="center"/>
          </w:tcPr>
          <w:p w14:paraId="248EE11B" w14:textId="421DDA1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HETH</w:t>
            </w:r>
          </w:p>
        </w:tc>
        <w:tc>
          <w:tcPr>
            <w:tcW w:w="1392" w:type="dxa"/>
            <w:tcBorders>
              <w:left w:val="nil"/>
              <w:bottom w:val="single" w:sz="18" w:space="0" w:color="auto"/>
              <w:right w:val="nil"/>
            </w:tcBorders>
            <w:shd w:val="clear" w:color="auto" w:fill="auto"/>
            <w:noWrap/>
            <w:vAlign w:val="center"/>
          </w:tcPr>
          <w:p w14:paraId="185E9DC8" w14:textId="561D095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384</w:t>
            </w:r>
          </w:p>
        </w:tc>
        <w:tc>
          <w:tcPr>
            <w:tcW w:w="1630" w:type="dxa"/>
            <w:tcBorders>
              <w:left w:val="nil"/>
              <w:bottom w:val="single" w:sz="18" w:space="0" w:color="auto"/>
              <w:right w:val="nil"/>
            </w:tcBorders>
            <w:shd w:val="clear" w:color="auto" w:fill="auto"/>
            <w:noWrap/>
            <w:vAlign w:val="center"/>
          </w:tcPr>
          <w:p w14:paraId="00D7B463" w14:textId="1E01F9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single" w:sz="18" w:space="0" w:color="auto"/>
              <w:right w:val="nil"/>
            </w:tcBorders>
            <w:shd w:val="clear" w:color="auto" w:fill="auto"/>
            <w:noWrap/>
            <w:vAlign w:val="center"/>
          </w:tcPr>
          <w:p w14:paraId="6E2FEC50" w14:textId="4CD38D8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18" w:space="0" w:color="auto"/>
              <w:right w:val="nil"/>
            </w:tcBorders>
            <w:shd w:val="clear" w:color="auto" w:fill="auto"/>
            <w:noWrap/>
            <w:vAlign w:val="center"/>
          </w:tcPr>
          <w:p w14:paraId="3F89BBAA" w14:textId="7F20EEDC"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2E60253C" w14:textId="77777777" w:rsidR="00204380" w:rsidRPr="001A3C97" w:rsidRDefault="00204380" w:rsidP="00390D90">
      <w:pPr>
        <w:rPr>
          <w:rFonts w:ascii="Times New Roman" w:hAnsi="Times New Roman" w:cs="Times New Roman"/>
          <w:sz w:val="24"/>
          <w:szCs w:val="24"/>
        </w:rPr>
      </w:pPr>
    </w:p>
    <w:p w14:paraId="3F04FFB8" w14:textId="3E356462"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2438D4" w:rsidRPr="001A3C97" w14:paraId="4E250B60" w14:textId="77777777" w:rsidTr="006E732C">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DD31D78" w14:textId="77777777" w:rsidR="002438D4" w:rsidRPr="001A3C97" w:rsidRDefault="002438D4" w:rsidP="002438D4">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71E667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144D2C29"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6FA3E753"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7DEE5176"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B814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305BCB4" w14:textId="6565564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2438D4" w:rsidRPr="001A3C97" w14:paraId="34AEF083" w14:textId="77777777" w:rsidTr="002438D4">
        <w:trPr>
          <w:trHeight w:val="298"/>
        </w:trPr>
        <w:tc>
          <w:tcPr>
            <w:tcW w:w="3150" w:type="dxa"/>
            <w:tcBorders>
              <w:top w:val="single" w:sz="18" w:space="0" w:color="auto"/>
              <w:left w:val="nil"/>
              <w:bottom w:val="nil"/>
              <w:right w:val="nil"/>
            </w:tcBorders>
            <w:shd w:val="clear" w:color="auto" w:fill="auto"/>
            <w:noWrap/>
            <w:vAlign w:val="center"/>
          </w:tcPr>
          <w:p w14:paraId="59951C04"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Least Flycatcher</w:t>
            </w:r>
          </w:p>
          <w:p w14:paraId="662A042C" w14:textId="4860A0A4"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Empidonax </w:t>
            </w:r>
            <w:proofErr w:type="spellStart"/>
            <w:r w:rsidRPr="001A3C97">
              <w:rPr>
                <w:rFonts w:ascii="Times New Roman" w:eastAsia="Times New Roman" w:hAnsi="Times New Roman" w:cs="Times New Roman"/>
                <w:i/>
                <w:iCs/>
                <w:color w:val="000000"/>
                <w:sz w:val="23"/>
                <w:szCs w:val="23"/>
              </w:rPr>
              <w:t>minimus</w:t>
            </w:r>
            <w:proofErr w:type="spellEnd"/>
            <w:r w:rsidRPr="001A3C97">
              <w:rPr>
                <w:rFonts w:ascii="Times New Roman" w:eastAsia="Times New Roman" w:hAnsi="Times New Roman" w:cs="Times New Roman"/>
                <w:color w:val="000000"/>
                <w:sz w:val="23"/>
                <w:szCs w:val="23"/>
              </w:rPr>
              <w:t>)</w:t>
            </w:r>
          </w:p>
        </w:tc>
        <w:tc>
          <w:tcPr>
            <w:tcW w:w="1003" w:type="dxa"/>
            <w:tcBorders>
              <w:top w:val="single" w:sz="18" w:space="0" w:color="auto"/>
              <w:left w:val="nil"/>
              <w:bottom w:val="nil"/>
              <w:right w:val="nil"/>
            </w:tcBorders>
            <w:shd w:val="clear" w:color="auto" w:fill="auto"/>
            <w:noWrap/>
            <w:vAlign w:val="center"/>
          </w:tcPr>
          <w:p w14:paraId="74EEEA04" w14:textId="3DFF8F9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LEFL</w:t>
            </w:r>
          </w:p>
        </w:tc>
        <w:tc>
          <w:tcPr>
            <w:tcW w:w="1392" w:type="dxa"/>
            <w:tcBorders>
              <w:top w:val="single" w:sz="18" w:space="0" w:color="auto"/>
              <w:left w:val="nil"/>
              <w:bottom w:val="nil"/>
              <w:right w:val="nil"/>
            </w:tcBorders>
            <w:shd w:val="clear" w:color="auto" w:fill="auto"/>
            <w:noWrap/>
            <w:vAlign w:val="center"/>
          </w:tcPr>
          <w:p w14:paraId="0C949A16" w14:textId="2A433C1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w:t>
            </w:r>
          </w:p>
        </w:tc>
        <w:tc>
          <w:tcPr>
            <w:tcW w:w="1630" w:type="dxa"/>
            <w:tcBorders>
              <w:top w:val="single" w:sz="18" w:space="0" w:color="auto"/>
              <w:left w:val="nil"/>
              <w:bottom w:val="nil"/>
              <w:right w:val="nil"/>
            </w:tcBorders>
            <w:shd w:val="clear" w:color="auto" w:fill="auto"/>
            <w:noWrap/>
            <w:vAlign w:val="center"/>
          </w:tcPr>
          <w:p w14:paraId="3BE7F092" w14:textId="46B193B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single" w:sz="18" w:space="0" w:color="auto"/>
              <w:left w:val="nil"/>
              <w:bottom w:val="nil"/>
              <w:right w:val="nil"/>
            </w:tcBorders>
            <w:shd w:val="clear" w:color="auto" w:fill="auto"/>
            <w:noWrap/>
            <w:vAlign w:val="center"/>
          </w:tcPr>
          <w:p w14:paraId="4C04DBD1" w14:textId="257CAC9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18" w:space="0" w:color="auto"/>
              <w:left w:val="nil"/>
              <w:bottom w:val="nil"/>
              <w:right w:val="nil"/>
            </w:tcBorders>
            <w:shd w:val="clear" w:color="auto" w:fill="auto"/>
            <w:noWrap/>
            <w:vAlign w:val="center"/>
          </w:tcPr>
          <w:p w14:paraId="7171C567" w14:textId="7BAB0FE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E251E3" w14:textId="77777777" w:rsidTr="002438D4">
        <w:trPr>
          <w:trHeight w:val="298"/>
        </w:trPr>
        <w:tc>
          <w:tcPr>
            <w:tcW w:w="3150" w:type="dxa"/>
            <w:tcBorders>
              <w:left w:val="nil"/>
              <w:bottom w:val="nil"/>
              <w:right w:val="nil"/>
            </w:tcBorders>
            <w:shd w:val="clear" w:color="auto" w:fill="auto"/>
            <w:noWrap/>
            <w:vAlign w:val="center"/>
          </w:tcPr>
          <w:p w14:paraId="6C1C09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Magnolia Warbler</w:t>
            </w:r>
          </w:p>
          <w:p w14:paraId="5B2F7E38" w14:textId="0A9F8C2D"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magnolia</w:t>
            </w:r>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80A1B1C" w14:textId="25D1631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MAWA</w:t>
            </w:r>
          </w:p>
        </w:tc>
        <w:tc>
          <w:tcPr>
            <w:tcW w:w="1392" w:type="dxa"/>
            <w:tcBorders>
              <w:left w:val="nil"/>
              <w:bottom w:val="nil"/>
              <w:right w:val="nil"/>
            </w:tcBorders>
            <w:shd w:val="clear" w:color="auto" w:fill="auto"/>
            <w:noWrap/>
            <w:vAlign w:val="center"/>
          </w:tcPr>
          <w:p w14:paraId="46BEE92C" w14:textId="706530F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1153</w:t>
            </w:r>
          </w:p>
        </w:tc>
        <w:tc>
          <w:tcPr>
            <w:tcW w:w="1630" w:type="dxa"/>
            <w:tcBorders>
              <w:left w:val="nil"/>
              <w:bottom w:val="nil"/>
              <w:right w:val="nil"/>
            </w:tcBorders>
            <w:shd w:val="clear" w:color="auto" w:fill="auto"/>
            <w:noWrap/>
            <w:vAlign w:val="center"/>
          </w:tcPr>
          <w:p w14:paraId="25041B52" w14:textId="1329E77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998E691" w14:textId="49A2926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9D210FB" w14:textId="6C8DAFF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84111C7" w14:textId="77777777" w:rsidTr="002438D4">
        <w:trPr>
          <w:trHeight w:val="298"/>
        </w:trPr>
        <w:tc>
          <w:tcPr>
            <w:tcW w:w="3150" w:type="dxa"/>
            <w:tcBorders>
              <w:left w:val="nil"/>
              <w:bottom w:val="nil"/>
              <w:right w:val="nil"/>
            </w:tcBorders>
            <w:shd w:val="clear" w:color="auto" w:fill="auto"/>
            <w:noWrap/>
            <w:vAlign w:val="center"/>
          </w:tcPr>
          <w:p w14:paraId="4D6A98A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Ovenbird</w:t>
            </w:r>
          </w:p>
          <w:p w14:paraId="3149B8BB" w14:textId="0D6F8DF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Seiurus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aurocapilla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440BC1E" w14:textId="0BA73A1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OVEN</w:t>
            </w:r>
          </w:p>
        </w:tc>
        <w:tc>
          <w:tcPr>
            <w:tcW w:w="1392" w:type="dxa"/>
            <w:tcBorders>
              <w:left w:val="nil"/>
              <w:bottom w:val="nil"/>
              <w:right w:val="nil"/>
            </w:tcBorders>
            <w:shd w:val="clear" w:color="auto" w:fill="auto"/>
            <w:noWrap/>
            <w:vAlign w:val="center"/>
          </w:tcPr>
          <w:p w14:paraId="727DB119" w14:textId="75157D0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788</w:t>
            </w:r>
          </w:p>
        </w:tc>
        <w:tc>
          <w:tcPr>
            <w:tcW w:w="1630" w:type="dxa"/>
            <w:tcBorders>
              <w:left w:val="nil"/>
              <w:bottom w:val="nil"/>
              <w:right w:val="nil"/>
            </w:tcBorders>
            <w:shd w:val="clear" w:color="auto" w:fill="auto"/>
            <w:noWrap/>
            <w:vAlign w:val="center"/>
          </w:tcPr>
          <w:p w14:paraId="5B0002FE" w14:textId="630F841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A7FAE4E" w14:textId="654AC1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F4EAC9D" w14:textId="12A36BD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4F4EEDC" w14:textId="77777777" w:rsidTr="002438D4">
        <w:trPr>
          <w:trHeight w:val="298"/>
        </w:trPr>
        <w:tc>
          <w:tcPr>
            <w:tcW w:w="3150" w:type="dxa"/>
            <w:tcBorders>
              <w:left w:val="nil"/>
              <w:bottom w:val="nil"/>
              <w:right w:val="nil"/>
            </w:tcBorders>
            <w:shd w:val="clear" w:color="auto" w:fill="auto"/>
            <w:noWrap/>
            <w:vAlign w:val="center"/>
          </w:tcPr>
          <w:p w14:paraId="7238FF20"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Pileated Woodpecker</w:t>
            </w:r>
          </w:p>
          <w:p w14:paraId="7D263F6D" w14:textId="0FA07593"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Dryocopus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pileatus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3F5C2505" w14:textId="19CB412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PIWO</w:t>
            </w:r>
          </w:p>
        </w:tc>
        <w:tc>
          <w:tcPr>
            <w:tcW w:w="1392" w:type="dxa"/>
            <w:tcBorders>
              <w:left w:val="nil"/>
              <w:bottom w:val="nil"/>
              <w:right w:val="nil"/>
            </w:tcBorders>
            <w:shd w:val="clear" w:color="auto" w:fill="auto"/>
            <w:noWrap/>
            <w:vAlign w:val="center"/>
          </w:tcPr>
          <w:p w14:paraId="4D05045C" w14:textId="546A60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168</w:t>
            </w:r>
          </w:p>
        </w:tc>
        <w:tc>
          <w:tcPr>
            <w:tcW w:w="1630" w:type="dxa"/>
            <w:tcBorders>
              <w:left w:val="nil"/>
              <w:bottom w:val="nil"/>
              <w:right w:val="nil"/>
            </w:tcBorders>
            <w:shd w:val="clear" w:color="auto" w:fill="auto"/>
            <w:noWrap/>
            <w:vAlign w:val="center"/>
          </w:tcPr>
          <w:p w14:paraId="54852B91" w14:textId="5ABBA1E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13E533F8" w14:textId="6B3E1D3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B075FD9" w14:textId="226C24D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31FCE03" w14:textId="77777777" w:rsidTr="002438D4">
        <w:trPr>
          <w:trHeight w:val="298"/>
        </w:trPr>
        <w:tc>
          <w:tcPr>
            <w:tcW w:w="3150" w:type="dxa"/>
            <w:tcBorders>
              <w:left w:val="nil"/>
              <w:bottom w:val="nil"/>
              <w:right w:val="nil"/>
            </w:tcBorders>
            <w:shd w:val="clear" w:color="auto" w:fill="auto"/>
            <w:noWrap/>
            <w:vAlign w:val="center"/>
          </w:tcPr>
          <w:p w14:paraId="1E5FEBD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Pine Warbler</w:t>
            </w:r>
          </w:p>
          <w:p w14:paraId="507285AD" w14:textId="60E71BE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pinus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47F27A5" w14:textId="1D26386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PIWA</w:t>
            </w:r>
          </w:p>
        </w:tc>
        <w:tc>
          <w:tcPr>
            <w:tcW w:w="1392" w:type="dxa"/>
            <w:tcBorders>
              <w:left w:val="nil"/>
              <w:bottom w:val="nil"/>
              <w:right w:val="nil"/>
            </w:tcBorders>
            <w:shd w:val="clear" w:color="auto" w:fill="auto"/>
            <w:noWrap/>
            <w:vAlign w:val="center"/>
          </w:tcPr>
          <w:p w14:paraId="2D20D110" w14:textId="0FF257A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79</w:t>
            </w:r>
          </w:p>
        </w:tc>
        <w:tc>
          <w:tcPr>
            <w:tcW w:w="1630" w:type="dxa"/>
            <w:tcBorders>
              <w:left w:val="nil"/>
              <w:bottom w:val="nil"/>
              <w:right w:val="nil"/>
            </w:tcBorders>
            <w:shd w:val="clear" w:color="auto" w:fill="auto"/>
            <w:noWrap/>
            <w:vAlign w:val="center"/>
          </w:tcPr>
          <w:p w14:paraId="5F0130C5" w14:textId="5B0DEA2F"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BB8ED3A" w14:textId="3FDE067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1071A6FC" w14:textId="29CE25D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4FA3FC" w14:textId="77777777" w:rsidTr="002438D4">
        <w:trPr>
          <w:trHeight w:val="298"/>
        </w:trPr>
        <w:tc>
          <w:tcPr>
            <w:tcW w:w="3150" w:type="dxa"/>
            <w:tcBorders>
              <w:left w:val="nil"/>
              <w:bottom w:val="nil"/>
              <w:right w:val="nil"/>
            </w:tcBorders>
            <w:shd w:val="clear" w:color="auto" w:fill="auto"/>
            <w:noWrap/>
            <w:vAlign w:val="center"/>
          </w:tcPr>
          <w:p w14:paraId="02EBC09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Purple Finch</w:t>
            </w:r>
          </w:p>
          <w:p w14:paraId="7CB74F9C" w14:textId="2947738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Haemorhous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purpureus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F761CCB" w14:textId="3528281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PUFI</w:t>
            </w:r>
          </w:p>
        </w:tc>
        <w:tc>
          <w:tcPr>
            <w:tcW w:w="1392" w:type="dxa"/>
            <w:tcBorders>
              <w:left w:val="nil"/>
              <w:bottom w:val="nil"/>
              <w:right w:val="nil"/>
            </w:tcBorders>
            <w:shd w:val="clear" w:color="auto" w:fill="auto"/>
            <w:noWrap/>
            <w:vAlign w:val="center"/>
          </w:tcPr>
          <w:p w14:paraId="113B5ACF" w14:textId="5F18EE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35</w:t>
            </w:r>
          </w:p>
        </w:tc>
        <w:tc>
          <w:tcPr>
            <w:tcW w:w="1630" w:type="dxa"/>
            <w:tcBorders>
              <w:left w:val="nil"/>
              <w:bottom w:val="nil"/>
              <w:right w:val="nil"/>
            </w:tcBorders>
            <w:shd w:val="clear" w:color="auto" w:fill="auto"/>
            <w:noWrap/>
            <w:vAlign w:val="center"/>
          </w:tcPr>
          <w:p w14:paraId="2D17807B" w14:textId="10412E6C"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left w:val="nil"/>
              <w:bottom w:val="nil"/>
              <w:right w:val="nil"/>
            </w:tcBorders>
            <w:shd w:val="clear" w:color="auto" w:fill="auto"/>
            <w:noWrap/>
            <w:vAlign w:val="center"/>
          </w:tcPr>
          <w:p w14:paraId="79A8BAE2" w14:textId="2F9EB1A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1665E3" w14:textId="648FA6B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44374AD" w14:textId="77777777" w:rsidTr="002438D4">
        <w:trPr>
          <w:trHeight w:val="298"/>
        </w:trPr>
        <w:tc>
          <w:tcPr>
            <w:tcW w:w="3150" w:type="dxa"/>
            <w:tcBorders>
              <w:left w:val="nil"/>
              <w:bottom w:val="nil"/>
              <w:right w:val="nil"/>
            </w:tcBorders>
            <w:shd w:val="clear" w:color="auto" w:fill="auto"/>
            <w:noWrap/>
            <w:vAlign w:val="center"/>
          </w:tcPr>
          <w:p w14:paraId="2F3B1B9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Red-breasted Nuthatch</w:t>
            </w:r>
          </w:p>
          <w:p w14:paraId="0934D0F1" w14:textId="099F67D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Sitta</w:t>
            </w:r>
            <w:proofErr w:type="spellEnd"/>
            <w:r w:rsidRPr="001A3C97">
              <w:rPr>
                <w:rFonts w:ascii="Times New Roman" w:eastAsia="Times New Roman" w:hAnsi="Times New Roman" w:cs="Times New Roman"/>
                <w:i/>
                <w:iCs/>
                <w:color w:val="000000"/>
                <w:sz w:val="23"/>
                <w:szCs w:val="23"/>
              </w:rPr>
              <w:t xml:space="preserve">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A407016" w14:textId="435FB57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RBNU</w:t>
            </w:r>
          </w:p>
        </w:tc>
        <w:tc>
          <w:tcPr>
            <w:tcW w:w="1392" w:type="dxa"/>
            <w:tcBorders>
              <w:left w:val="nil"/>
              <w:bottom w:val="nil"/>
              <w:right w:val="nil"/>
            </w:tcBorders>
            <w:shd w:val="clear" w:color="auto" w:fill="auto"/>
            <w:noWrap/>
            <w:vAlign w:val="center"/>
          </w:tcPr>
          <w:p w14:paraId="2518E139" w14:textId="5A7F4F6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198</w:t>
            </w:r>
          </w:p>
        </w:tc>
        <w:tc>
          <w:tcPr>
            <w:tcW w:w="1630" w:type="dxa"/>
            <w:tcBorders>
              <w:left w:val="nil"/>
              <w:bottom w:val="nil"/>
              <w:right w:val="nil"/>
            </w:tcBorders>
            <w:shd w:val="clear" w:color="auto" w:fill="auto"/>
            <w:noWrap/>
            <w:vAlign w:val="center"/>
          </w:tcPr>
          <w:p w14:paraId="46850A65" w14:textId="78FE3270"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Sittidae</w:t>
            </w:r>
            <w:proofErr w:type="spellEnd"/>
          </w:p>
        </w:tc>
        <w:tc>
          <w:tcPr>
            <w:tcW w:w="1219" w:type="dxa"/>
            <w:tcBorders>
              <w:left w:val="nil"/>
              <w:bottom w:val="nil"/>
              <w:right w:val="nil"/>
            </w:tcBorders>
            <w:shd w:val="clear" w:color="auto" w:fill="auto"/>
            <w:noWrap/>
            <w:vAlign w:val="center"/>
          </w:tcPr>
          <w:p w14:paraId="78EC917D" w14:textId="4AE1F53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6966F95" w14:textId="75FB97F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2E69DC" w14:textId="77777777" w:rsidTr="002438D4">
        <w:trPr>
          <w:trHeight w:val="298"/>
        </w:trPr>
        <w:tc>
          <w:tcPr>
            <w:tcW w:w="3150" w:type="dxa"/>
            <w:tcBorders>
              <w:left w:val="nil"/>
              <w:bottom w:val="nil"/>
              <w:right w:val="nil"/>
            </w:tcBorders>
            <w:shd w:val="clear" w:color="auto" w:fill="auto"/>
            <w:noWrap/>
            <w:vAlign w:val="center"/>
          </w:tcPr>
          <w:p w14:paraId="7BA3516D"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Rose-breasted Grosbeak</w:t>
            </w:r>
          </w:p>
          <w:p w14:paraId="60F811AC" w14:textId="4377CA4B"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Pheucticus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ludovicianus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27CADEEF" w14:textId="6598774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RBGR</w:t>
            </w:r>
          </w:p>
        </w:tc>
        <w:tc>
          <w:tcPr>
            <w:tcW w:w="1392" w:type="dxa"/>
            <w:tcBorders>
              <w:left w:val="nil"/>
              <w:bottom w:val="nil"/>
              <w:right w:val="nil"/>
            </w:tcBorders>
            <w:shd w:val="clear" w:color="auto" w:fill="auto"/>
            <w:noWrap/>
            <w:vAlign w:val="center"/>
          </w:tcPr>
          <w:p w14:paraId="2CD73C6F" w14:textId="61169FD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443</w:t>
            </w:r>
          </w:p>
        </w:tc>
        <w:tc>
          <w:tcPr>
            <w:tcW w:w="1630" w:type="dxa"/>
            <w:tcBorders>
              <w:left w:val="nil"/>
              <w:bottom w:val="nil"/>
              <w:right w:val="nil"/>
            </w:tcBorders>
            <w:shd w:val="clear" w:color="auto" w:fill="auto"/>
            <w:noWrap/>
            <w:vAlign w:val="center"/>
          </w:tcPr>
          <w:p w14:paraId="58363E59" w14:textId="1AC0EFC6"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402B5DF" w14:textId="76BB442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708082C" w14:textId="5002B9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5FE62DC" w14:textId="77777777" w:rsidTr="002438D4">
        <w:trPr>
          <w:trHeight w:val="298"/>
        </w:trPr>
        <w:tc>
          <w:tcPr>
            <w:tcW w:w="3150" w:type="dxa"/>
            <w:tcBorders>
              <w:left w:val="nil"/>
              <w:bottom w:val="nil"/>
              <w:right w:val="nil"/>
            </w:tcBorders>
            <w:shd w:val="clear" w:color="auto" w:fill="auto"/>
            <w:noWrap/>
            <w:vAlign w:val="center"/>
          </w:tcPr>
          <w:p w14:paraId="3A66D1C2"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Scarlet Tanager</w:t>
            </w:r>
          </w:p>
          <w:p w14:paraId="0ED35F26" w14:textId="1589CC22"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Piranga olivacea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DF5E01D" w14:textId="6268E0D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SCTA</w:t>
            </w:r>
          </w:p>
        </w:tc>
        <w:tc>
          <w:tcPr>
            <w:tcW w:w="1392" w:type="dxa"/>
            <w:tcBorders>
              <w:left w:val="nil"/>
              <w:bottom w:val="nil"/>
              <w:right w:val="nil"/>
            </w:tcBorders>
            <w:shd w:val="clear" w:color="auto" w:fill="auto"/>
            <w:noWrap/>
            <w:vAlign w:val="center"/>
          </w:tcPr>
          <w:p w14:paraId="3CA391ED" w14:textId="3BFE475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1084</w:t>
            </w:r>
          </w:p>
        </w:tc>
        <w:tc>
          <w:tcPr>
            <w:tcW w:w="1630" w:type="dxa"/>
            <w:tcBorders>
              <w:left w:val="nil"/>
              <w:bottom w:val="nil"/>
              <w:right w:val="nil"/>
            </w:tcBorders>
            <w:shd w:val="clear" w:color="auto" w:fill="auto"/>
            <w:noWrap/>
            <w:vAlign w:val="center"/>
          </w:tcPr>
          <w:p w14:paraId="6A21FF52" w14:textId="18F19E7F"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54CDEE8" w14:textId="085A3FE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1103642" w14:textId="1384CFF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D403BDD" w14:textId="77777777" w:rsidTr="002438D4">
        <w:trPr>
          <w:trHeight w:val="298"/>
        </w:trPr>
        <w:tc>
          <w:tcPr>
            <w:tcW w:w="3150" w:type="dxa"/>
            <w:tcBorders>
              <w:left w:val="nil"/>
              <w:bottom w:val="nil"/>
              <w:right w:val="nil"/>
            </w:tcBorders>
            <w:shd w:val="clear" w:color="auto" w:fill="auto"/>
            <w:noWrap/>
            <w:vAlign w:val="center"/>
          </w:tcPr>
          <w:p w14:paraId="1BABF5F9" w14:textId="77777777" w:rsidR="002438D4" w:rsidRPr="001A3C97" w:rsidRDefault="002438D4" w:rsidP="002438D4">
            <w:pPr>
              <w:spacing w:after="0" w:line="240" w:lineRule="auto"/>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Swainson's</w:t>
            </w:r>
            <w:proofErr w:type="spellEnd"/>
            <w:r w:rsidRPr="001A3C97">
              <w:rPr>
                <w:rFonts w:ascii="Times New Roman" w:hAnsi="Times New Roman" w:cs="Times New Roman"/>
                <w:color w:val="000000"/>
                <w:sz w:val="24"/>
                <w:szCs w:val="24"/>
              </w:rPr>
              <w:t xml:space="preserve"> Thrush</w:t>
            </w:r>
          </w:p>
          <w:p w14:paraId="281DD2B2" w14:textId="2F081D9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ustulatus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B28C1BF" w14:textId="6563CB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SWTH</w:t>
            </w:r>
          </w:p>
        </w:tc>
        <w:tc>
          <w:tcPr>
            <w:tcW w:w="1392" w:type="dxa"/>
            <w:tcBorders>
              <w:left w:val="nil"/>
              <w:bottom w:val="nil"/>
              <w:right w:val="nil"/>
            </w:tcBorders>
            <w:shd w:val="clear" w:color="auto" w:fill="auto"/>
            <w:noWrap/>
            <w:vAlign w:val="center"/>
          </w:tcPr>
          <w:p w14:paraId="059D7004" w14:textId="25034E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126</w:t>
            </w:r>
          </w:p>
        </w:tc>
        <w:tc>
          <w:tcPr>
            <w:tcW w:w="1630" w:type="dxa"/>
            <w:tcBorders>
              <w:left w:val="nil"/>
              <w:bottom w:val="nil"/>
              <w:right w:val="nil"/>
            </w:tcBorders>
            <w:shd w:val="clear" w:color="auto" w:fill="auto"/>
            <w:noWrap/>
            <w:vAlign w:val="center"/>
          </w:tcPr>
          <w:p w14:paraId="03DF02B4" w14:textId="07401EF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1D775E2D" w14:textId="41F1473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764B353" w14:textId="692B6B0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CCE12E" w14:textId="77777777" w:rsidTr="002438D4">
        <w:trPr>
          <w:trHeight w:val="298"/>
        </w:trPr>
        <w:tc>
          <w:tcPr>
            <w:tcW w:w="3150" w:type="dxa"/>
            <w:tcBorders>
              <w:left w:val="nil"/>
              <w:bottom w:val="nil"/>
              <w:right w:val="nil"/>
            </w:tcBorders>
            <w:shd w:val="clear" w:color="auto" w:fill="auto"/>
            <w:noWrap/>
            <w:vAlign w:val="center"/>
          </w:tcPr>
          <w:p w14:paraId="7973A66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Winter Wren</w:t>
            </w:r>
          </w:p>
          <w:p w14:paraId="53110523" w14:textId="64C391B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Troglodytes </w:t>
            </w:r>
            <w:proofErr w:type="spellStart"/>
            <w:r w:rsidRPr="001A3C97">
              <w:rPr>
                <w:rFonts w:ascii="Times New Roman" w:eastAsia="Times New Roman" w:hAnsi="Times New Roman" w:cs="Times New Roman"/>
                <w:i/>
                <w:iCs/>
                <w:color w:val="000000"/>
                <w:sz w:val="23"/>
                <w:szCs w:val="23"/>
              </w:rPr>
              <w:t>hiemalis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EFEE761" w14:textId="3DB9DA4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WIWR</w:t>
            </w:r>
          </w:p>
        </w:tc>
        <w:tc>
          <w:tcPr>
            <w:tcW w:w="1392" w:type="dxa"/>
            <w:tcBorders>
              <w:left w:val="nil"/>
              <w:bottom w:val="nil"/>
              <w:right w:val="nil"/>
            </w:tcBorders>
            <w:shd w:val="clear" w:color="auto" w:fill="auto"/>
            <w:noWrap/>
            <w:vAlign w:val="center"/>
          </w:tcPr>
          <w:p w14:paraId="23FF6203" w14:textId="0AD4A38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541</w:t>
            </w:r>
          </w:p>
        </w:tc>
        <w:tc>
          <w:tcPr>
            <w:tcW w:w="1630" w:type="dxa"/>
            <w:tcBorders>
              <w:left w:val="nil"/>
              <w:bottom w:val="nil"/>
              <w:right w:val="nil"/>
            </w:tcBorders>
            <w:shd w:val="clear" w:color="auto" w:fill="auto"/>
            <w:noWrap/>
            <w:vAlign w:val="center"/>
          </w:tcPr>
          <w:p w14:paraId="175FC48A" w14:textId="59C7FA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left w:val="nil"/>
              <w:bottom w:val="nil"/>
              <w:right w:val="nil"/>
            </w:tcBorders>
            <w:shd w:val="clear" w:color="auto" w:fill="auto"/>
            <w:noWrap/>
            <w:vAlign w:val="center"/>
          </w:tcPr>
          <w:p w14:paraId="5003A57E" w14:textId="67EC687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6F0B7ED" w14:textId="41B5069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D1D607" w14:textId="77777777" w:rsidTr="002438D4">
        <w:trPr>
          <w:trHeight w:val="298"/>
        </w:trPr>
        <w:tc>
          <w:tcPr>
            <w:tcW w:w="3150" w:type="dxa"/>
            <w:tcBorders>
              <w:left w:val="nil"/>
              <w:right w:val="nil"/>
            </w:tcBorders>
            <w:shd w:val="clear" w:color="auto" w:fill="auto"/>
            <w:noWrap/>
            <w:vAlign w:val="center"/>
          </w:tcPr>
          <w:p w14:paraId="6E3FF0E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Worm-eating Warbler</w:t>
            </w:r>
          </w:p>
          <w:p w14:paraId="2609AAAE"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Helmitheros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vermivorum</w:t>
            </w:r>
            <w:proofErr w:type="spellEnd"/>
            <w:r w:rsidRPr="001A3C97">
              <w:rPr>
                <w:rFonts w:ascii="Times New Roman" w:eastAsia="Times New Roman" w:hAnsi="Times New Roman" w:cs="Times New Roman"/>
                <w:color w:val="000000"/>
                <w:sz w:val="23"/>
                <w:szCs w:val="23"/>
              </w:rPr>
              <w:t>)</w:t>
            </w:r>
          </w:p>
        </w:tc>
        <w:tc>
          <w:tcPr>
            <w:tcW w:w="1003" w:type="dxa"/>
            <w:tcBorders>
              <w:left w:val="nil"/>
              <w:right w:val="nil"/>
            </w:tcBorders>
            <w:shd w:val="clear" w:color="auto" w:fill="auto"/>
            <w:noWrap/>
            <w:vAlign w:val="center"/>
          </w:tcPr>
          <w:p w14:paraId="5BE5AA4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WEWA</w:t>
            </w:r>
          </w:p>
        </w:tc>
        <w:tc>
          <w:tcPr>
            <w:tcW w:w="1392" w:type="dxa"/>
            <w:tcBorders>
              <w:left w:val="nil"/>
              <w:right w:val="nil"/>
            </w:tcBorders>
            <w:shd w:val="clear" w:color="auto" w:fill="auto"/>
            <w:noWrap/>
            <w:vAlign w:val="center"/>
          </w:tcPr>
          <w:p w14:paraId="14C15FAD" w14:textId="1A92551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237</w:t>
            </w:r>
          </w:p>
        </w:tc>
        <w:tc>
          <w:tcPr>
            <w:tcW w:w="1630" w:type="dxa"/>
            <w:tcBorders>
              <w:left w:val="nil"/>
              <w:right w:val="nil"/>
            </w:tcBorders>
            <w:shd w:val="clear" w:color="auto" w:fill="auto"/>
            <w:noWrap/>
            <w:vAlign w:val="center"/>
          </w:tcPr>
          <w:p w14:paraId="59801E14"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right w:val="nil"/>
            </w:tcBorders>
            <w:shd w:val="clear" w:color="auto" w:fill="auto"/>
            <w:noWrap/>
            <w:vAlign w:val="center"/>
          </w:tcPr>
          <w:p w14:paraId="230EC1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right w:val="nil"/>
            </w:tcBorders>
            <w:shd w:val="clear" w:color="auto" w:fill="auto"/>
            <w:noWrap/>
            <w:vAlign w:val="center"/>
          </w:tcPr>
          <w:p w14:paraId="08309BB3" w14:textId="58CB9B8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2C8A36A4" w14:textId="77777777" w:rsidTr="002438D4">
        <w:trPr>
          <w:trHeight w:val="298"/>
        </w:trPr>
        <w:tc>
          <w:tcPr>
            <w:tcW w:w="3150" w:type="dxa"/>
            <w:tcBorders>
              <w:left w:val="nil"/>
              <w:bottom w:val="single" w:sz="4" w:space="0" w:color="auto"/>
              <w:right w:val="nil"/>
            </w:tcBorders>
            <w:shd w:val="clear" w:color="auto" w:fill="auto"/>
            <w:noWrap/>
            <w:vAlign w:val="center"/>
          </w:tcPr>
          <w:p w14:paraId="4C0CA6A1"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w:t>
            </w:r>
            <w:proofErr w:type="spellStart"/>
            <w:r w:rsidRPr="001A3C97">
              <w:rPr>
                <w:rFonts w:ascii="Times New Roman" w:hAnsi="Times New Roman" w:cs="Times New Roman"/>
                <w:color w:val="000000"/>
                <w:sz w:val="24"/>
                <w:szCs w:val="24"/>
              </w:rPr>
              <w:t>rumped</w:t>
            </w:r>
            <w:proofErr w:type="spellEnd"/>
            <w:r w:rsidRPr="001A3C97">
              <w:rPr>
                <w:rFonts w:ascii="Times New Roman" w:hAnsi="Times New Roman" w:cs="Times New Roman"/>
                <w:color w:val="000000"/>
                <w:sz w:val="24"/>
                <w:szCs w:val="24"/>
              </w:rPr>
              <w:t xml:space="preserve"> Warbler</w:t>
            </w:r>
          </w:p>
          <w:p w14:paraId="1C61516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coronata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single" w:sz="4" w:space="0" w:color="auto"/>
              <w:right w:val="nil"/>
            </w:tcBorders>
            <w:shd w:val="clear" w:color="auto" w:fill="auto"/>
            <w:noWrap/>
            <w:vAlign w:val="center"/>
          </w:tcPr>
          <w:p w14:paraId="5C7C608A"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YRWA</w:t>
            </w:r>
          </w:p>
        </w:tc>
        <w:tc>
          <w:tcPr>
            <w:tcW w:w="1392" w:type="dxa"/>
            <w:tcBorders>
              <w:left w:val="nil"/>
              <w:bottom w:val="single" w:sz="4" w:space="0" w:color="auto"/>
              <w:right w:val="nil"/>
            </w:tcBorders>
            <w:shd w:val="clear" w:color="auto" w:fill="auto"/>
            <w:noWrap/>
            <w:vAlign w:val="center"/>
          </w:tcPr>
          <w:p w14:paraId="2A906799" w14:textId="7AD77EDD"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83</w:t>
            </w:r>
          </w:p>
        </w:tc>
        <w:tc>
          <w:tcPr>
            <w:tcW w:w="1630" w:type="dxa"/>
            <w:tcBorders>
              <w:left w:val="nil"/>
              <w:bottom w:val="single" w:sz="4" w:space="0" w:color="auto"/>
              <w:right w:val="nil"/>
            </w:tcBorders>
            <w:shd w:val="clear" w:color="auto" w:fill="auto"/>
            <w:noWrap/>
            <w:vAlign w:val="center"/>
          </w:tcPr>
          <w:p w14:paraId="00E32DC8"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single" w:sz="4" w:space="0" w:color="auto"/>
              <w:right w:val="nil"/>
            </w:tcBorders>
            <w:shd w:val="clear" w:color="auto" w:fill="auto"/>
            <w:noWrap/>
            <w:vAlign w:val="center"/>
          </w:tcPr>
          <w:p w14:paraId="265FF2ED"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4" w:space="0" w:color="auto"/>
              <w:right w:val="nil"/>
            </w:tcBorders>
            <w:shd w:val="clear" w:color="auto" w:fill="auto"/>
            <w:noWrap/>
            <w:vAlign w:val="center"/>
          </w:tcPr>
          <w:p w14:paraId="49F73A73" w14:textId="161AC33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198322CC" w14:textId="77777777" w:rsidTr="002438D4">
        <w:trPr>
          <w:trHeight w:val="298"/>
        </w:trPr>
        <w:tc>
          <w:tcPr>
            <w:tcW w:w="3150" w:type="dxa"/>
            <w:tcBorders>
              <w:top w:val="single" w:sz="4" w:space="0" w:color="auto"/>
              <w:left w:val="nil"/>
              <w:bottom w:val="nil"/>
              <w:right w:val="nil"/>
            </w:tcBorders>
            <w:shd w:val="clear" w:color="auto" w:fill="auto"/>
            <w:noWrap/>
            <w:vAlign w:val="center"/>
          </w:tcPr>
          <w:p w14:paraId="4D5F001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Redstart</w:t>
            </w:r>
          </w:p>
          <w:p w14:paraId="5093CD12" w14:textId="77777777"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ruticilla</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12F0D65"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AMRE</w:t>
            </w:r>
          </w:p>
        </w:tc>
        <w:tc>
          <w:tcPr>
            <w:tcW w:w="1392" w:type="dxa"/>
            <w:tcBorders>
              <w:top w:val="single" w:sz="4" w:space="0" w:color="auto"/>
              <w:left w:val="nil"/>
              <w:bottom w:val="nil"/>
              <w:right w:val="nil"/>
            </w:tcBorders>
            <w:shd w:val="clear" w:color="auto" w:fill="auto"/>
            <w:noWrap/>
            <w:vAlign w:val="center"/>
          </w:tcPr>
          <w:p w14:paraId="1521BE13" w14:textId="40FE31B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568</w:t>
            </w:r>
          </w:p>
        </w:tc>
        <w:tc>
          <w:tcPr>
            <w:tcW w:w="1630" w:type="dxa"/>
            <w:tcBorders>
              <w:top w:val="single" w:sz="4" w:space="0" w:color="auto"/>
              <w:left w:val="nil"/>
              <w:bottom w:val="nil"/>
              <w:right w:val="nil"/>
            </w:tcBorders>
            <w:shd w:val="clear" w:color="auto" w:fill="auto"/>
            <w:noWrap/>
            <w:vAlign w:val="center"/>
          </w:tcPr>
          <w:p w14:paraId="4A85A556"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424A432"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single" w:sz="4" w:space="0" w:color="auto"/>
              <w:left w:val="nil"/>
              <w:bottom w:val="nil"/>
              <w:right w:val="nil"/>
            </w:tcBorders>
            <w:shd w:val="clear" w:color="auto" w:fill="auto"/>
            <w:noWrap/>
            <w:vAlign w:val="center"/>
          </w:tcPr>
          <w:p w14:paraId="0CBBBE60" w14:textId="6C4278E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2D89E577" w14:textId="77777777" w:rsidTr="002438D4">
        <w:trPr>
          <w:trHeight w:val="298"/>
        </w:trPr>
        <w:tc>
          <w:tcPr>
            <w:tcW w:w="3150" w:type="dxa"/>
            <w:tcBorders>
              <w:top w:val="nil"/>
              <w:left w:val="nil"/>
              <w:bottom w:val="nil"/>
              <w:right w:val="nil"/>
            </w:tcBorders>
            <w:shd w:val="clear" w:color="auto" w:fill="auto"/>
            <w:noWrap/>
            <w:vAlign w:val="center"/>
          </w:tcPr>
          <w:p w14:paraId="2BFEDEE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Cerulean Warbler</w:t>
            </w:r>
          </w:p>
          <w:p w14:paraId="4F7DC042" w14:textId="2300A218"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cerulea</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6458024" w14:textId="73BDF3F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CERW</w:t>
            </w:r>
          </w:p>
        </w:tc>
        <w:tc>
          <w:tcPr>
            <w:tcW w:w="1392" w:type="dxa"/>
            <w:tcBorders>
              <w:top w:val="nil"/>
              <w:left w:val="nil"/>
              <w:bottom w:val="nil"/>
              <w:right w:val="nil"/>
            </w:tcBorders>
            <w:shd w:val="clear" w:color="auto" w:fill="auto"/>
            <w:noWrap/>
            <w:vAlign w:val="center"/>
          </w:tcPr>
          <w:p w14:paraId="5351A896" w14:textId="72C62F9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125</w:t>
            </w:r>
          </w:p>
        </w:tc>
        <w:tc>
          <w:tcPr>
            <w:tcW w:w="1630" w:type="dxa"/>
            <w:tcBorders>
              <w:top w:val="nil"/>
              <w:left w:val="nil"/>
              <w:bottom w:val="nil"/>
              <w:right w:val="nil"/>
            </w:tcBorders>
            <w:shd w:val="clear" w:color="auto" w:fill="auto"/>
            <w:noWrap/>
            <w:vAlign w:val="center"/>
          </w:tcPr>
          <w:p w14:paraId="7EBD7594" w14:textId="2D02F7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4554AEF8" w14:textId="65EEBA7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5CC931D7" w14:textId="4D24B3AB"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F7607F3" w14:textId="77777777" w:rsidTr="002438D4">
        <w:trPr>
          <w:trHeight w:val="298"/>
        </w:trPr>
        <w:tc>
          <w:tcPr>
            <w:tcW w:w="3150" w:type="dxa"/>
            <w:tcBorders>
              <w:top w:val="nil"/>
              <w:left w:val="nil"/>
              <w:bottom w:val="nil"/>
              <w:right w:val="nil"/>
            </w:tcBorders>
            <w:shd w:val="clear" w:color="auto" w:fill="auto"/>
            <w:noWrap/>
            <w:vAlign w:val="center"/>
          </w:tcPr>
          <w:p w14:paraId="4B7399E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Hooded Warbler</w:t>
            </w:r>
          </w:p>
          <w:p w14:paraId="7F3486A3" w14:textId="2CE3750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citrina</w:t>
            </w:r>
            <w:proofErr w:type="spellEnd"/>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1D1E23D0" w14:textId="2D0D660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HOWA</w:t>
            </w:r>
          </w:p>
        </w:tc>
        <w:tc>
          <w:tcPr>
            <w:tcW w:w="1392" w:type="dxa"/>
            <w:tcBorders>
              <w:top w:val="nil"/>
              <w:left w:val="nil"/>
              <w:bottom w:val="nil"/>
              <w:right w:val="nil"/>
            </w:tcBorders>
            <w:shd w:val="clear" w:color="auto" w:fill="auto"/>
            <w:noWrap/>
            <w:vAlign w:val="center"/>
          </w:tcPr>
          <w:p w14:paraId="28509B23" w14:textId="381BB1B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580</w:t>
            </w:r>
          </w:p>
        </w:tc>
        <w:tc>
          <w:tcPr>
            <w:tcW w:w="1630" w:type="dxa"/>
            <w:tcBorders>
              <w:top w:val="nil"/>
              <w:left w:val="nil"/>
              <w:bottom w:val="nil"/>
              <w:right w:val="nil"/>
            </w:tcBorders>
            <w:shd w:val="clear" w:color="auto" w:fill="auto"/>
            <w:noWrap/>
            <w:vAlign w:val="center"/>
          </w:tcPr>
          <w:p w14:paraId="375C4683" w14:textId="65D8A0C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6A09DD4A" w14:textId="429D2CF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177B4796" w14:textId="140D963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1C5BC30" w14:textId="77777777" w:rsidTr="002438D4">
        <w:trPr>
          <w:trHeight w:val="298"/>
        </w:trPr>
        <w:tc>
          <w:tcPr>
            <w:tcW w:w="3150" w:type="dxa"/>
            <w:tcBorders>
              <w:top w:val="nil"/>
              <w:left w:val="nil"/>
              <w:bottom w:val="nil"/>
              <w:right w:val="nil"/>
            </w:tcBorders>
            <w:shd w:val="clear" w:color="auto" w:fill="auto"/>
            <w:noWrap/>
            <w:vAlign w:val="center"/>
          </w:tcPr>
          <w:p w14:paraId="35327087"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Veery</w:t>
            </w:r>
          </w:p>
          <w:p w14:paraId="6A948956" w14:textId="6B13B37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fuscescens</w:t>
            </w:r>
            <w:proofErr w:type="spellEnd"/>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5F6598B5" w14:textId="6DDA01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VEER</w:t>
            </w:r>
          </w:p>
        </w:tc>
        <w:tc>
          <w:tcPr>
            <w:tcW w:w="1392" w:type="dxa"/>
            <w:tcBorders>
              <w:top w:val="nil"/>
              <w:left w:val="nil"/>
              <w:bottom w:val="nil"/>
              <w:right w:val="nil"/>
            </w:tcBorders>
            <w:shd w:val="clear" w:color="auto" w:fill="auto"/>
            <w:noWrap/>
            <w:vAlign w:val="center"/>
          </w:tcPr>
          <w:p w14:paraId="57A04A3E" w14:textId="197D331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1070</w:t>
            </w:r>
          </w:p>
        </w:tc>
        <w:tc>
          <w:tcPr>
            <w:tcW w:w="1630" w:type="dxa"/>
            <w:tcBorders>
              <w:top w:val="nil"/>
              <w:left w:val="nil"/>
              <w:bottom w:val="nil"/>
              <w:right w:val="nil"/>
            </w:tcBorders>
            <w:shd w:val="clear" w:color="auto" w:fill="auto"/>
            <w:noWrap/>
            <w:vAlign w:val="center"/>
          </w:tcPr>
          <w:p w14:paraId="3B4D1B58" w14:textId="4083B4C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nil"/>
              <w:left w:val="nil"/>
              <w:bottom w:val="nil"/>
              <w:right w:val="nil"/>
            </w:tcBorders>
            <w:shd w:val="clear" w:color="auto" w:fill="auto"/>
            <w:noWrap/>
            <w:vAlign w:val="center"/>
          </w:tcPr>
          <w:p w14:paraId="181ECB40" w14:textId="17BB7F4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70680647" w14:textId="68498A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155A896F" w14:textId="77777777" w:rsidTr="002438D4">
        <w:trPr>
          <w:trHeight w:val="298"/>
        </w:trPr>
        <w:tc>
          <w:tcPr>
            <w:tcW w:w="3150" w:type="dxa"/>
            <w:tcBorders>
              <w:top w:val="nil"/>
              <w:left w:val="nil"/>
              <w:bottom w:val="nil"/>
              <w:right w:val="nil"/>
            </w:tcBorders>
            <w:shd w:val="clear" w:color="auto" w:fill="auto"/>
            <w:noWrap/>
            <w:vAlign w:val="center"/>
          </w:tcPr>
          <w:p w14:paraId="334296D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Wood-Pewee</w:t>
            </w:r>
          </w:p>
          <w:p w14:paraId="67D05321" w14:textId="1CA1F68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Contopus virens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E121465" w14:textId="0C7B378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EAWP</w:t>
            </w:r>
          </w:p>
        </w:tc>
        <w:tc>
          <w:tcPr>
            <w:tcW w:w="1392" w:type="dxa"/>
            <w:tcBorders>
              <w:top w:val="nil"/>
              <w:left w:val="nil"/>
              <w:bottom w:val="nil"/>
              <w:right w:val="nil"/>
            </w:tcBorders>
            <w:shd w:val="clear" w:color="auto" w:fill="auto"/>
            <w:noWrap/>
            <w:vAlign w:val="center"/>
          </w:tcPr>
          <w:p w14:paraId="56A546C0" w14:textId="731EA88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314</w:t>
            </w:r>
          </w:p>
        </w:tc>
        <w:tc>
          <w:tcPr>
            <w:tcW w:w="1630" w:type="dxa"/>
            <w:tcBorders>
              <w:top w:val="nil"/>
              <w:left w:val="nil"/>
              <w:bottom w:val="nil"/>
              <w:right w:val="nil"/>
            </w:tcBorders>
            <w:shd w:val="clear" w:color="auto" w:fill="auto"/>
            <w:noWrap/>
            <w:vAlign w:val="center"/>
          </w:tcPr>
          <w:p w14:paraId="1D980859" w14:textId="6E0E803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6C84F494" w14:textId="3D5900E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43A7BF16" w14:textId="684BE4F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D370BEC" w14:textId="77777777" w:rsidTr="002438D4">
        <w:trPr>
          <w:trHeight w:val="298"/>
        </w:trPr>
        <w:tc>
          <w:tcPr>
            <w:tcW w:w="3150" w:type="dxa"/>
            <w:tcBorders>
              <w:top w:val="nil"/>
              <w:left w:val="nil"/>
              <w:bottom w:val="nil"/>
              <w:right w:val="nil"/>
            </w:tcBorders>
            <w:shd w:val="clear" w:color="auto" w:fill="auto"/>
            <w:noWrap/>
            <w:vAlign w:val="center"/>
          </w:tcPr>
          <w:p w14:paraId="548AAC7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Great-crested Flycatcher</w:t>
            </w:r>
          </w:p>
          <w:p w14:paraId="1E81D423" w14:textId="67078BE0"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Myiarchus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crinitus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5B40ACB" w14:textId="278DFC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GCFL</w:t>
            </w:r>
          </w:p>
        </w:tc>
        <w:tc>
          <w:tcPr>
            <w:tcW w:w="1392" w:type="dxa"/>
            <w:tcBorders>
              <w:top w:val="nil"/>
              <w:left w:val="nil"/>
              <w:bottom w:val="nil"/>
              <w:right w:val="nil"/>
            </w:tcBorders>
            <w:shd w:val="clear" w:color="auto" w:fill="auto"/>
            <w:noWrap/>
            <w:vAlign w:val="center"/>
          </w:tcPr>
          <w:p w14:paraId="170F03E9" w14:textId="7A33A6A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90</w:t>
            </w:r>
          </w:p>
        </w:tc>
        <w:tc>
          <w:tcPr>
            <w:tcW w:w="1630" w:type="dxa"/>
            <w:tcBorders>
              <w:top w:val="nil"/>
              <w:left w:val="nil"/>
              <w:bottom w:val="nil"/>
              <w:right w:val="nil"/>
            </w:tcBorders>
            <w:shd w:val="clear" w:color="auto" w:fill="auto"/>
            <w:noWrap/>
            <w:vAlign w:val="center"/>
          </w:tcPr>
          <w:p w14:paraId="3615C65B" w14:textId="0D0E12B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7C675A2F" w14:textId="6FF1E8E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23FBC811" w14:textId="429BE9F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544B8CB1" w14:textId="77777777" w:rsidTr="002438D4">
        <w:trPr>
          <w:trHeight w:val="298"/>
        </w:trPr>
        <w:tc>
          <w:tcPr>
            <w:tcW w:w="3150" w:type="dxa"/>
            <w:tcBorders>
              <w:top w:val="nil"/>
              <w:left w:val="nil"/>
              <w:right w:val="nil"/>
            </w:tcBorders>
            <w:shd w:val="clear" w:color="auto" w:fill="auto"/>
            <w:noWrap/>
            <w:vAlign w:val="center"/>
          </w:tcPr>
          <w:p w14:paraId="51A6BC4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 xml:space="preserve">Northern </w:t>
            </w:r>
            <w:proofErr w:type="spellStart"/>
            <w:r w:rsidRPr="001A3C97">
              <w:rPr>
                <w:rFonts w:ascii="Times New Roman" w:hAnsi="Times New Roman" w:cs="Times New Roman"/>
                <w:color w:val="000000"/>
                <w:sz w:val="24"/>
                <w:szCs w:val="24"/>
              </w:rPr>
              <w:t>Parula</w:t>
            </w:r>
            <w:proofErr w:type="spellEnd"/>
          </w:p>
          <w:p w14:paraId="54AFED13" w14:textId="04930D2D"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americana</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7C26DBFF" w14:textId="186D2F1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NOPA</w:t>
            </w:r>
          </w:p>
        </w:tc>
        <w:tc>
          <w:tcPr>
            <w:tcW w:w="1392" w:type="dxa"/>
            <w:tcBorders>
              <w:top w:val="nil"/>
              <w:left w:val="nil"/>
              <w:right w:val="nil"/>
            </w:tcBorders>
            <w:shd w:val="clear" w:color="auto" w:fill="auto"/>
            <w:noWrap/>
            <w:vAlign w:val="center"/>
          </w:tcPr>
          <w:p w14:paraId="79D2CDA1" w14:textId="2A8CE7E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113</w:t>
            </w:r>
          </w:p>
        </w:tc>
        <w:tc>
          <w:tcPr>
            <w:tcW w:w="1630" w:type="dxa"/>
            <w:tcBorders>
              <w:top w:val="nil"/>
              <w:left w:val="nil"/>
              <w:right w:val="nil"/>
            </w:tcBorders>
            <w:shd w:val="clear" w:color="auto" w:fill="auto"/>
            <w:noWrap/>
            <w:vAlign w:val="center"/>
          </w:tcPr>
          <w:p w14:paraId="27278D67" w14:textId="3C4387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right w:val="nil"/>
            </w:tcBorders>
            <w:shd w:val="clear" w:color="auto" w:fill="auto"/>
            <w:noWrap/>
            <w:vAlign w:val="center"/>
          </w:tcPr>
          <w:p w14:paraId="33688242" w14:textId="05AAC54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right w:val="nil"/>
            </w:tcBorders>
            <w:shd w:val="clear" w:color="auto" w:fill="auto"/>
            <w:noWrap/>
            <w:vAlign w:val="center"/>
          </w:tcPr>
          <w:p w14:paraId="4B59EFA6" w14:textId="726C7E5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A5A00F5" w14:textId="77777777" w:rsidTr="002438D4">
        <w:trPr>
          <w:trHeight w:val="298"/>
        </w:trPr>
        <w:tc>
          <w:tcPr>
            <w:tcW w:w="3150" w:type="dxa"/>
            <w:tcBorders>
              <w:top w:val="nil"/>
              <w:left w:val="nil"/>
              <w:bottom w:val="single" w:sz="18" w:space="0" w:color="auto"/>
              <w:right w:val="nil"/>
            </w:tcBorders>
            <w:shd w:val="clear" w:color="auto" w:fill="auto"/>
            <w:noWrap/>
            <w:vAlign w:val="center"/>
          </w:tcPr>
          <w:p w14:paraId="60D3FF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Yellow-throated Vireo</w:t>
            </w:r>
          </w:p>
          <w:p w14:paraId="3E4F3495" w14:textId="3FF7F15E"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Vireo </w:t>
            </w:r>
            <w:proofErr w:type="spellStart"/>
            <w:r w:rsidRPr="001A3C97">
              <w:rPr>
                <w:rFonts w:ascii="Times New Roman" w:eastAsia="Times New Roman" w:hAnsi="Times New Roman" w:cs="Times New Roman"/>
                <w:i/>
                <w:iCs/>
                <w:color w:val="000000"/>
                <w:sz w:val="24"/>
                <w:szCs w:val="24"/>
              </w:rPr>
              <w:t>flavifrons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7FA1042D" w14:textId="25F37C8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YTVI</w:t>
            </w:r>
          </w:p>
        </w:tc>
        <w:tc>
          <w:tcPr>
            <w:tcW w:w="1392" w:type="dxa"/>
            <w:tcBorders>
              <w:top w:val="nil"/>
              <w:left w:val="nil"/>
              <w:bottom w:val="single" w:sz="18" w:space="0" w:color="auto"/>
              <w:right w:val="nil"/>
            </w:tcBorders>
            <w:shd w:val="clear" w:color="auto" w:fill="auto"/>
            <w:noWrap/>
            <w:vAlign w:val="center"/>
          </w:tcPr>
          <w:p w14:paraId="5F2A408F" w14:textId="7AAA3CC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w:t>
            </w:r>
          </w:p>
        </w:tc>
        <w:tc>
          <w:tcPr>
            <w:tcW w:w="1630" w:type="dxa"/>
            <w:tcBorders>
              <w:top w:val="nil"/>
              <w:left w:val="nil"/>
              <w:bottom w:val="single" w:sz="18" w:space="0" w:color="auto"/>
              <w:right w:val="nil"/>
            </w:tcBorders>
            <w:shd w:val="clear" w:color="auto" w:fill="auto"/>
            <w:noWrap/>
            <w:vAlign w:val="center"/>
          </w:tcPr>
          <w:p w14:paraId="72FBA4DC" w14:textId="0164FD2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top w:val="nil"/>
              <w:left w:val="nil"/>
              <w:bottom w:val="single" w:sz="18" w:space="0" w:color="auto"/>
              <w:right w:val="nil"/>
            </w:tcBorders>
            <w:shd w:val="clear" w:color="auto" w:fill="auto"/>
            <w:noWrap/>
            <w:vAlign w:val="center"/>
          </w:tcPr>
          <w:p w14:paraId="3AF06FE0" w14:textId="1A51735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single" w:sz="18" w:space="0" w:color="auto"/>
              <w:right w:val="nil"/>
            </w:tcBorders>
            <w:shd w:val="clear" w:color="auto" w:fill="auto"/>
            <w:noWrap/>
            <w:vAlign w:val="center"/>
          </w:tcPr>
          <w:p w14:paraId="3500CA34" w14:textId="47373A2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9E3AF90" w14:textId="77777777" w:rsidR="00390D90" w:rsidRPr="001A3C97" w:rsidRDefault="00390D90" w:rsidP="00390D90"/>
    <w:p w14:paraId="5ED30B31" w14:textId="77777777"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EC1B41" w:rsidRPr="001A3C97" w14:paraId="79E6AF02" w14:textId="77777777" w:rsidTr="006E732C">
        <w:trPr>
          <w:trHeight w:val="298"/>
        </w:trPr>
        <w:tc>
          <w:tcPr>
            <w:tcW w:w="3150" w:type="dxa"/>
            <w:tcBorders>
              <w:top w:val="single" w:sz="18" w:space="0" w:color="auto"/>
              <w:left w:val="nil"/>
              <w:bottom w:val="single" w:sz="18" w:space="0" w:color="auto"/>
              <w:right w:val="nil"/>
            </w:tcBorders>
            <w:shd w:val="clear" w:color="auto" w:fill="auto"/>
            <w:noWrap/>
            <w:vAlign w:val="center"/>
          </w:tcPr>
          <w:p w14:paraId="61613582" w14:textId="77777777" w:rsidR="00EC1B41" w:rsidRPr="001A3C97" w:rsidRDefault="00EC1B41" w:rsidP="00EC1B41">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94EACD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0A49B489"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489FABFC"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3095AF93"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797D69C0"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5B4ED24D" w14:textId="519EB28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EC1B41" w:rsidRPr="001A3C97" w14:paraId="614F200C" w14:textId="77777777" w:rsidTr="00EC1B41">
        <w:trPr>
          <w:trHeight w:val="298"/>
        </w:trPr>
        <w:tc>
          <w:tcPr>
            <w:tcW w:w="3150" w:type="dxa"/>
            <w:tcBorders>
              <w:top w:val="single" w:sz="18" w:space="0" w:color="auto"/>
              <w:left w:val="nil"/>
              <w:bottom w:val="nil"/>
              <w:right w:val="nil"/>
            </w:tcBorders>
            <w:shd w:val="clear" w:color="auto" w:fill="auto"/>
            <w:noWrap/>
            <w:vAlign w:val="center"/>
          </w:tcPr>
          <w:p w14:paraId="7135D91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Robin</w:t>
            </w:r>
          </w:p>
          <w:p w14:paraId="7CDC3395" w14:textId="39D5F1FE"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Turdus </w:t>
            </w:r>
            <w:proofErr w:type="spellStart"/>
            <w:r w:rsidRPr="001A3C97">
              <w:rPr>
                <w:rFonts w:ascii="Times New Roman" w:eastAsia="Times New Roman" w:hAnsi="Times New Roman" w:cs="Times New Roman"/>
                <w:i/>
                <w:iCs/>
                <w:color w:val="000000"/>
                <w:sz w:val="24"/>
                <w:szCs w:val="24"/>
              </w:rPr>
              <w:t>migratorius</w:t>
            </w:r>
            <w:proofErr w:type="spellEnd"/>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6B3E3A6" w14:textId="5FB15E6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AMRO</w:t>
            </w:r>
          </w:p>
        </w:tc>
        <w:tc>
          <w:tcPr>
            <w:tcW w:w="1392" w:type="dxa"/>
            <w:tcBorders>
              <w:top w:val="single" w:sz="18" w:space="0" w:color="auto"/>
              <w:left w:val="nil"/>
              <w:bottom w:val="nil"/>
              <w:right w:val="nil"/>
            </w:tcBorders>
            <w:shd w:val="clear" w:color="auto" w:fill="auto"/>
            <w:noWrap/>
            <w:vAlign w:val="center"/>
          </w:tcPr>
          <w:p w14:paraId="5E312F58" w14:textId="0641774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533</w:t>
            </w:r>
          </w:p>
        </w:tc>
        <w:tc>
          <w:tcPr>
            <w:tcW w:w="1630" w:type="dxa"/>
            <w:tcBorders>
              <w:top w:val="single" w:sz="18" w:space="0" w:color="auto"/>
              <w:left w:val="nil"/>
              <w:bottom w:val="nil"/>
              <w:right w:val="nil"/>
            </w:tcBorders>
            <w:shd w:val="clear" w:color="auto" w:fill="auto"/>
            <w:noWrap/>
            <w:vAlign w:val="center"/>
          </w:tcPr>
          <w:p w14:paraId="1FF22D38" w14:textId="45F9FBB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single" w:sz="18" w:space="0" w:color="auto"/>
              <w:left w:val="nil"/>
              <w:bottom w:val="nil"/>
              <w:right w:val="nil"/>
            </w:tcBorders>
            <w:shd w:val="clear" w:color="auto" w:fill="auto"/>
            <w:noWrap/>
            <w:vAlign w:val="center"/>
          </w:tcPr>
          <w:p w14:paraId="28BD868D" w14:textId="223AD44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single" w:sz="18" w:space="0" w:color="auto"/>
              <w:left w:val="nil"/>
              <w:bottom w:val="nil"/>
              <w:right w:val="nil"/>
            </w:tcBorders>
            <w:shd w:val="clear" w:color="auto" w:fill="auto"/>
            <w:noWrap/>
            <w:vAlign w:val="center"/>
          </w:tcPr>
          <w:p w14:paraId="09DF9476" w14:textId="5032D4C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43D58E88" w14:textId="77777777" w:rsidTr="00EC1B41">
        <w:trPr>
          <w:trHeight w:val="298"/>
        </w:trPr>
        <w:tc>
          <w:tcPr>
            <w:tcW w:w="3150" w:type="dxa"/>
            <w:tcBorders>
              <w:top w:val="nil"/>
              <w:left w:val="nil"/>
              <w:bottom w:val="nil"/>
              <w:right w:val="nil"/>
            </w:tcBorders>
            <w:shd w:val="clear" w:color="auto" w:fill="auto"/>
            <w:noWrap/>
            <w:vAlign w:val="center"/>
          </w:tcPr>
          <w:p w14:paraId="470447B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Black-capped Chickadee</w:t>
            </w:r>
          </w:p>
          <w:p w14:paraId="50D5E127" w14:textId="0A40871C"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Poecile</w:t>
            </w:r>
            <w:proofErr w:type="spellEnd"/>
            <w:r w:rsidRPr="001A3C97">
              <w:rPr>
                <w:rFonts w:ascii="Times New Roman" w:eastAsia="Times New Roman" w:hAnsi="Times New Roman" w:cs="Times New Roman"/>
                <w:i/>
                <w:iCs/>
                <w:color w:val="000000"/>
                <w:sz w:val="24"/>
                <w:szCs w:val="24"/>
              </w:rPr>
              <w:t xml:space="preserve"> atricapillus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82B6A4A" w14:textId="688BFD2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BCCH</w:t>
            </w:r>
          </w:p>
        </w:tc>
        <w:tc>
          <w:tcPr>
            <w:tcW w:w="1392" w:type="dxa"/>
            <w:tcBorders>
              <w:top w:val="nil"/>
              <w:left w:val="nil"/>
              <w:bottom w:val="nil"/>
              <w:right w:val="nil"/>
            </w:tcBorders>
            <w:shd w:val="clear" w:color="auto" w:fill="auto"/>
            <w:noWrap/>
            <w:vAlign w:val="center"/>
          </w:tcPr>
          <w:p w14:paraId="7499598B" w14:textId="188985C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702</w:t>
            </w:r>
          </w:p>
        </w:tc>
        <w:tc>
          <w:tcPr>
            <w:tcW w:w="1630" w:type="dxa"/>
            <w:tcBorders>
              <w:top w:val="nil"/>
              <w:left w:val="nil"/>
              <w:bottom w:val="nil"/>
              <w:right w:val="nil"/>
            </w:tcBorders>
            <w:shd w:val="clear" w:color="auto" w:fill="auto"/>
            <w:noWrap/>
            <w:vAlign w:val="center"/>
          </w:tcPr>
          <w:p w14:paraId="3A0D2055" w14:textId="762820F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249E3A04" w14:textId="7C84F0B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247CD3" w14:textId="491AD540"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1BA9BFB3" w14:textId="77777777" w:rsidTr="00EC1B41">
        <w:trPr>
          <w:trHeight w:val="298"/>
        </w:trPr>
        <w:tc>
          <w:tcPr>
            <w:tcW w:w="3150" w:type="dxa"/>
            <w:tcBorders>
              <w:top w:val="nil"/>
              <w:left w:val="nil"/>
              <w:right w:val="nil"/>
            </w:tcBorders>
            <w:shd w:val="clear" w:color="auto" w:fill="auto"/>
            <w:noWrap/>
            <w:vAlign w:val="center"/>
          </w:tcPr>
          <w:p w14:paraId="18D812AE"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White-breasted Nuthatch</w:t>
            </w:r>
          </w:p>
          <w:p w14:paraId="44280727" w14:textId="34514AC5"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Sitta</w:t>
            </w:r>
            <w:proofErr w:type="spellEnd"/>
            <w:r w:rsidRPr="001A3C97">
              <w:rPr>
                <w:rFonts w:ascii="Times New Roman" w:eastAsia="Times New Roman" w:hAnsi="Times New Roman" w:cs="Times New Roman"/>
                <w:i/>
                <w:iCs/>
                <w:color w:val="000000"/>
                <w:sz w:val="23"/>
                <w:szCs w:val="23"/>
              </w:rPr>
              <w:t xml:space="preserve"> carolinensis</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4EA73D4E" w14:textId="2DAE2BD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WBNU</w:t>
            </w:r>
          </w:p>
        </w:tc>
        <w:tc>
          <w:tcPr>
            <w:tcW w:w="1392" w:type="dxa"/>
            <w:tcBorders>
              <w:top w:val="nil"/>
              <w:left w:val="nil"/>
              <w:right w:val="nil"/>
            </w:tcBorders>
            <w:shd w:val="clear" w:color="auto" w:fill="auto"/>
            <w:noWrap/>
            <w:vAlign w:val="center"/>
          </w:tcPr>
          <w:p w14:paraId="00E7C6E3" w14:textId="6EDD285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449</w:t>
            </w:r>
          </w:p>
        </w:tc>
        <w:tc>
          <w:tcPr>
            <w:tcW w:w="1630" w:type="dxa"/>
            <w:tcBorders>
              <w:top w:val="nil"/>
              <w:left w:val="nil"/>
              <w:right w:val="nil"/>
            </w:tcBorders>
            <w:shd w:val="clear" w:color="auto" w:fill="auto"/>
            <w:noWrap/>
            <w:vAlign w:val="center"/>
          </w:tcPr>
          <w:p w14:paraId="56C59501" w14:textId="0DD429B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Sittidae</w:t>
            </w:r>
            <w:proofErr w:type="spellEnd"/>
          </w:p>
        </w:tc>
        <w:tc>
          <w:tcPr>
            <w:tcW w:w="1219" w:type="dxa"/>
            <w:tcBorders>
              <w:top w:val="nil"/>
              <w:left w:val="nil"/>
              <w:right w:val="nil"/>
            </w:tcBorders>
            <w:shd w:val="clear" w:color="auto" w:fill="auto"/>
            <w:noWrap/>
            <w:vAlign w:val="center"/>
          </w:tcPr>
          <w:p w14:paraId="74F23D73" w14:textId="1F508F0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0C2C5446" w14:textId="2573E01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35528D38" w14:textId="77777777" w:rsidTr="00EC1B41">
        <w:trPr>
          <w:trHeight w:val="298"/>
        </w:trPr>
        <w:tc>
          <w:tcPr>
            <w:tcW w:w="3150" w:type="dxa"/>
            <w:tcBorders>
              <w:top w:val="nil"/>
              <w:left w:val="nil"/>
              <w:right w:val="nil"/>
            </w:tcBorders>
            <w:shd w:val="clear" w:color="auto" w:fill="auto"/>
            <w:noWrap/>
            <w:vAlign w:val="center"/>
          </w:tcPr>
          <w:p w14:paraId="732BB24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Blue-gray Gnatcatcher</w:t>
            </w:r>
          </w:p>
          <w:p w14:paraId="61566F49" w14:textId="6E63C14F"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Polioptila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caerulea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4BF82154" w14:textId="03FBDA6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BGGN</w:t>
            </w:r>
          </w:p>
        </w:tc>
        <w:tc>
          <w:tcPr>
            <w:tcW w:w="1392" w:type="dxa"/>
            <w:tcBorders>
              <w:top w:val="nil"/>
              <w:left w:val="nil"/>
              <w:right w:val="nil"/>
            </w:tcBorders>
            <w:shd w:val="clear" w:color="auto" w:fill="auto"/>
            <w:noWrap/>
            <w:vAlign w:val="center"/>
          </w:tcPr>
          <w:p w14:paraId="09237D3E" w14:textId="3561424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147</w:t>
            </w:r>
          </w:p>
        </w:tc>
        <w:tc>
          <w:tcPr>
            <w:tcW w:w="1630" w:type="dxa"/>
            <w:tcBorders>
              <w:top w:val="nil"/>
              <w:left w:val="nil"/>
              <w:right w:val="nil"/>
            </w:tcBorders>
            <w:shd w:val="clear" w:color="auto" w:fill="auto"/>
            <w:noWrap/>
            <w:vAlign w:val="center"/>
          </w:tcPr>
          <w:p w14:paraId="31887251" w14:textId="6FF762A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Polioptilidae</w:t>
            </w:r>
            <w:proofErr w:type="spellEnd"/>
          </w:p>
        </w:tc>
        <w:tc>
          <w:tcPr>
            <w:tcW w:w="1219" w:type="dxa"/>
            <w:tcBorders>
              <w:top w:val="nil"/>
              <w:left w:val="nil"/>
              <w:right w:val="nil"/>
            </w:tcBorders>
            <w:shd w:val="clear" w:color="auto" w:fill="auto"/>
            <w:noWrap/>
            <w:vAlign w:val="center"/>
          </w:tcPr>
          <w:p w14:paraId="5A964924" w14:textId="008FD54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5280E15D" w14:textId="696915D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963BD76" w14:textId="77777777" w:rsidTr="00EC1B41">
        <w:trPr>
          <w:trHeight w:val="298"/>
        </w:trPr>
        <w:tc>
          <w:tcPr>
            <w:tcW w:w="3150" w:type="dxa"/>
            <w:tcBorders>
              <w:left w:val="nil"/>
              <w:bottom w:val="nil"/>
              <w:right w:val="nil"/>
            </w:tcBorders>
            <w:shd w:val="clear" w:color="auto" w:fill="auto"/>
            <w:noWrap/>
            <w:vAlign w:val="center"/>
          </w:tcPr>
          <w:p w14:paraId="28F65C3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Downy Woodpecker</w:t>
            </w:r>
          </w:p>
          <w:p w14:paraId="1A98C6E1" w14:textId="0E3C65C7"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Picoides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pubescens</w:t>
            </w:r>
            <w:proofErr w:type="spellEnd"/>
            <w:r w:rsidRPr="001A3C97">
              <w:rPr>
                <w:rFonts w:ascii="Times New Roman" w:eastAsia="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72126E91" w14:textId="3E19405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DOWO</w:t>
            </w:r>
          </w:p>
        </w:tc>
        <w:tc>
          <w:tcPr>
            <w:tcW w:w="1392" w:type="dxa"/>
            <w:tcBorders>
              <w:left w:val="nil"/>
              <w:bottom w:val="nil"/>
              <w:right w:val="nil"/>
            </w:tcBorders>
            <w:shd w:val="clear" w:color="auto" w:fill="auto"/>
            <w:noWrap/>
            <w:vAlign w:val="center"/>
          </w:tcPr>
          <w:p w14:paraId="48289FCB" w14:textId="6F39AD3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206</w:t>
            </w:r>
          </w:p>
        </w:tc>
        <w:tc>
          <w:tcPr>
            <w:tcW w:w="1630" w:type="dxa"/>
            <w:tcBorders>
              <w:left w:val="nil"/>
              <w:bottom w:val="nil"/>
              <w:right w:val="nil"/>
            </w:tcBorders>
            <w:shd w:val="clear" w:color="auto" w:fill="auto"/>
            <w:noWrap/>
            <w:vAlign w:val="center"/>
          </w:tcPr>
          <w:p w14:paraId="598716F8" w14:textId="69C574B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2E891B56" w14:textId="571CBB9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left w:val="nil"/>
              <w:bottom w:val="nil"/>
              <w:right w:val="nil"/>
            </w:tcBorders>
            <w:shd w:val="clear" w:color="auto" w:fill="auto"/>
            <w:noWrap/>
            <w:vAlign w:val="center"/>
          </w:tcPr>
          <w:p w14:paraId="5CEA73A7" w14:textId="7F77D57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6D403FEC" w14:textId="77777777" w:rsidTr="00EC1B41">
        <w:trPr>
          <w:trHeight w:val="298"/>
        </w:trPr>
        <w:tc>
          <w:tcPr>
            <w:tcW w:w="3150" w:type="dxa"/>
            <w:tcBorders>
              <w:top w:val="nil"/>
              <w:left w:val="nil"/>
              <w:bottom w:val="nil"/>
              <w:right w:val="nil"/>
            </w:tcBorders>
            <w:shd w:val="clear" w:color="auto" w:fill="auto"/>
            <w:noWrap/>
            <w:vAlign w:val="center"/>
          </w:tcPr>
          <w:p w14:paraId="0454B75F"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Flicker</w:t>
            </w:r>
          </w:p>
          <w:p w14:paraId="22533DE9" w14:textId="410B5722"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Colaptes</w:t>
            </w:r>
            <w:proofErr w:type="spellEnd"/>
            <w:r w:rsidRPr="001A3C97">
              <w:rPr>
                <w:rFonts w:ascii="Times New Roman" w:eastAsia="Times New Roman" w:hAnsi="Times New Roman" w:cs="Times New Roman"/>
                <w:i/>
                <w:iCs/>
                <w:color w:val="000000"/>
                <w:sz w:val="24"/>
                <w:szCs w:val="24"/>
              </w:rPr>
              <w:t xml:space="preserve"> auratus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7ADCB2" w14:textId="6B1A7FD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NOFL</w:t>
            </w:r>
          </w:p>
        </w:tc>
        <w:tc>
          <w:tcPr>
            <w:tcW w:w="1392" w:type="dxa"/>
            <w:tcBorders>
              <w:top w:val="nil"/>
              <w:left w:val="nil"/>
              <w:bottom w:val="nil"/>
              <w:right w:val="nil"/>
            </w:tcBorders>
            <w:shd w:val="clear" w:color="auto" w:fill="auto"/>
            <w:noWrap/>
            <w:vAlign w:val="center"/>
          </w:tcPr>
          <w:p w14:paraId="7A719CAF" w14:textId="12B7BD2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134</w:t>
            </w:r>
          </w:p>
        </w:tc>
        <w:tc>
          <w:tcPr>
            <w:tcW w:w="1630" w:type="dxa"/>
            <w:tcBorders>
              <w:top w:val="nil"/>
              <w:left w:val="nil"/>
              <w:bottom w:val="nil"/>
              <w:right w:val="nil"/>
            </w:tcBorders>
            <w:shd w:val="clear" w:color="auto" w:fill="auto"/>
            <w:noWrap/>
            <w:vAlign w:val="center"/>
          </w:tcPr>
          <w:p w14:paraId="7394E7DF" w14:textId="72A7B97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3290516B" w14:textId="2783F4C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905601" w14:textId="3345E3F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4BFBFC6A" w14:textId="77777777" w:rsidTr="00EC1B41">
        <w:trPr>
          <w:trHeight w:val="298"/>
        </w:trPr>
        <w:tc>
          <w:tcPr>
            <w:tcW w:w="3150" w:type="dxa"/>
            <w:tcBorders>
              <w:top w:val="nil"/>
              <w:left w:val="nil"/>
              <w:bottom w:val="nil"/>
              <w:right w:val="nil"/>
            </w:tcBorders>
            <w:shd w:val="clear" w:color="auto" w:fill="auto"/>
            <w:noWrap/>
            <w:vAlign w:val="center"/>
          </w:tcPr>
          <w:p w14:paraId="0C53818B"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Red-bellied Woodpecker</w:t>
            </w:r>
          </w:p>
          <w:p w14:paraId="60514B43" w14:textId="7A9D6AE3"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Melanerpes </w:t>
            </w:r>
            <w:proofErr w:type="spellStart"/>
            <w:r w:rsidRPr="001A3C97">
              <w:rPr>
                <w:rFonts w:ascii="Times New Roman" w:eastAsia="Times New Roman" w:hAnsi="Times New Roman" w:cs="Times New Roman"/>
                <w:i/>
                <w:iCs/>
                <w:color w:val="000000"/>
                <w:sz w:val="24"/>
                <w:szCs w:val="24"/>
              </w:rPr>
              <w:t>carolinus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9C12727" w14:textId="041A8BE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RBWO</w:t>
            </w:r>
          </w:p>
        </w:tc>
        <w:tc>
          <w:tcPr>
            <w:tcW w:w="1392" w:type="dxa"/>
            <w:tcBorders>
              <w:top w:val="nil"/>
              <w:left w:val="nil"/>
              <w:bottom w:val="nil"/>
              <w:right w:val="nil"/>
            </w:tcBorders>
            <w:shd w:val="clear" w:color="auto" w:fill="auto"/>
            <w:noWrap/>
            <w:vAlign w:val="center"/>
          </w:tcPr>
          <w:p w14:paraId="7207C687" w14:textId="2DE0397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51</w:t>
            </w:r>
          </w:p>
        </w:tc>
        <w:tc>
          <w:tcPr>
            <w:tcW w:w="1630" w:type="dxa"/>
            <w:tcBorders>
              <w:top w:val="nil"/>
              <w:left w:val="nil"/>
              <w:bottom w:val="nil"/>
              <w:right w:val="nil"/>
            </w:tcBorders>
            <w:shd w:val="clear" w:color="auto" w:fill="auto"/>
            <w:noWrap/>
            <w:vAlign w:val="center"/>
          </w:tcPr>
          <w:p w14:paraId="2F580E33" w14:textId="097656D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60257665" w14:textId="1BED5C5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183BDF8E" w14:textId="1B47668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0EB8FBAD" w14:textId="77777777" w:rsidTr="00EC1B41">
        <w:trPr>
          <w:trHeight w:val="298"/>
        </w:trPr>
        <w:tc>
          <w:tcPr>
            <w:tcW w:w="3150" w:type="dxa"/>
            <w:tcBorders>
              <w:top w:val="nil"/>
              <w:left w:val="nil"/>
              <w:bottom w:val="nil"/>
              <w:right w:val="nil"/>
            </w:tcBorders>
            <w:shd w:val="clear" w:color="auto" w:fill="auto"/>
            <w:noWrap/>
            <w:vAlign w:val="center"/>
          </w:tcPr>
          <w:p w14:paraId="7BFCCD0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Tufted Titmouse</w:t>
            </w:r>
          </w:p>
          <w:p w14:paraId="6D23BDD7" w14:textId="2C524156"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Baeolophus</w:t>
            </w:r>
            <w:proofErr w:type="spellEnd"/>
            <w:r w:rsidRPr="001A3C97">
              <w:rPr>
                <w:rFonts w:ascii="Times New Roman" w:eastAsia="Times New Roman" w:hAnsi="Times New Roman" w:cs="Times New Roman"/>
                <w:i/>
                <w:iCs/>
                <w:color w:val="000000"/>
                <w:sz w:val="24"/>
                <w:szCs w:val="24"/>
              </w:rPr>
              <w:t xml:space="preserve"> bicolor</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36CD75" w14:textId="6AA1584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TUTI</w:t>
            </w:r>
          </w:p>
        </w:tc>
        <w:tc>
          <w:tcPr>
            <w:tcW w:w="1392" w:type="dxa"/>
            <w:tcBorders>
              <w:top w:val="nil"/>
              <w:left w:val="nil"/>
              <w:bottom w:val="nil"/>
              <w:right w:val="nil"/>
            </w:tcBorders>
            <w:shd w:val="clear" w:color="auto" w:fill="auto"/>
            <w:noWrap/>
            <w:vAlign w:val="center"/>
          </w:tcPr>
          <w:p w14:paraId="4474A7CB" w14:textId="0E08675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195</w:t>
            </w:r>
          </w:p>
        </w:tc>
        <w:tc>
          <w:tcPr>
            <w:tcW w:w="1630" w:type="dxa"/>
            <w:tcBorders>
              <w:top w:val="nil"/>
              <w:left w:val="nil"/>
              <w:bottom w:val="nil"/>
              <w:right w:val="nil"/>
            </w:tcBorders>
            <w:shd w:val="clear" w:color="auto" w:fill="auto"/>
            <w:noWrap/>
            <w:vAlign w:val="center"/>
          </w:tcPr>
          <w:p w14:paraId="4A55E99E" w14:textId="4AC4AC6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5CF02831" w14:textId="7616DAF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0442B8D2" w14:textId="1D3617A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85A945E" w14:textId="77777777" w:rsidTr="00EC1B41">
        <w:trPr>
          <w:trHeight w:val="298"/>
        </w:trPr>
        <w:tc>
          <w:tcPr>
            <w:tcW w:w="3150" w:type="dxa"/>
            <w:tcBorders>
              <w:top w:val="nil"/>
              <w:left w:val="nil"/>
              <w:bottom w:val="single" w:sz="18" w:space="0" w:color="auto"/>
              <w:right w:val="nil"/>
            </w:tcBorders>
            <w:shd w:val="clear" w:color="auto" w:fill="auto"/>
            <w:noWrap/>
            <w:vAlign w:val="center"/>
          </w:tcPr>
          <w:p w14:paraId="2ACA70C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Yellow-bellied Sapsucker</w:t>
            </w:r>
          </w:p>
          <w:p w14:paraId="62323EF7" w14:textId="33554D99"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Sphyrapicus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varius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3CA67F71" w14:textId="6A8EAF1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YBSA</w:t>
            </w:r>
          </w:p>
        </w:tc>
        <w:tc>
          <w:tcPr>
            <w:tcW w:w="1392" w:type="dxa"/>
            <w:tcBorders>
              <w:top w:val="nil"/>
              <w:left w:val="nil"/>
              <w:bottom w:val="single" w:sz="18" w:space="0" w:color="auto"/>
              <w:right w:val="nil"/>
            </w:tcBorders>
            <w:shd w:val="clear" w:color="auto" w:fill="auto"/>
            <w:noWrap/>
            <w:vAlign w:val="center"/>
          </w:tcPr>
          <w:p w14:paraId="5A73F99A" w14:textId="73712C6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single" w:sz="18" w:space="0" w:color="auto"/>
              <w:right w:val="nil"/>
            </w:tcBorders>
            <w:shd w:val="clear" w:color="auto" w:fill="auto"/>
            <w:noWrap/>
            <w:vAlign w:val="center"/>
          </w:tcPr>
          <w:p w14:paraId="2E3B63D6" w14:textId="7EE0BEC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single" w:sz="18" w:space="0" w:color="auto"/>
              <w:right w:val="nil"/>
            </w:tcBorders>
            <w:shd w:val="clear" w:color="auto" w:fill="auto"/>
            <w:noWrap/>
            <w:vAlign w:val="center"/>
          </w:tcPr>
          <w:p w14:paraId="3771C8E2" w14:textId="0F03D0E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single" w:sz="18" w:space="0" w:color="auto"/>
              <w:right w:val="nil"/>
            </w:tcBorders>
            <w:shd w:val="clear" w:color="auto" w:fill="auto"/>
            <w:noWrap/>
            <w:vAlign w:val="center"/>
          </w:tcPr>
          <w:p w14:paraId="23344C29" w14:textId="3F37034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35FA9AF6" w14:textId="77777777" w:rsidR="00390D90" w:rsidRPr="001A3C97" w:rsidRDefault="00390D90" w:rsidP="00390D90"/>
    <w:p w14:paraId="6E50AA56" w14:textId="77777777" w:rsidR="00C422E0" w:rsidRPr="001A3C97" w:rsidRDefault="00C422E0" w:rsidP="00A81645">
      <w:pPr>
        <w:spacing w:line="276" w:lineRule="auto"/>
        <w:rPr>
          <w:rFonts w:ascii="Times New Roman" w:hAnsi="Times New Roman" w:cs="Times New Roman"/>
          <w:sz w:val="24"/>
          <w:szCs w:val="24"/>
        </w:rPr>
      </w:pPr>
    </w:p>
    <w:p w14:paraId="22D3C893" w14:textId="77777777" w:rsidR="00FD420E" w:rsidRPr="001A3C97" w:rsidRDefault="00FD420E" w:rsidP="00A81645">
      <w:pPr>
        <w:spacing w:line="276" w:lineRule="auto"/>
        <w:rPr>
          <w:rFonts w:ascii="Times New Roman" w:hAnsi="Times New Roman" w:cs="Times New Roman"/>
          <w:sz w:val="24"/>
          <w:szCs w:val="24"/>
        </w:rPr>
      </w:pPr>
    </w:p>
    <w:p w14:paraId="643C9862" w14:textId="77777777" w:rsidR="00674A83" w:rsidRPr="001A3C97" w:rsidRDefault="00674A83" w:rsidP="00A81645">
      <w:pPr>
        <w:spacing w:line="276" w:lineRule="auto"/>
        <w:rPr>
          <w:rFonts w:ascii="Times New Roman" w:hAnsi="Times New Roman" w:cs="Times New Roman"/>
          <w:sz w:val="24"/>
          <w:szCs w:val="24"/>
        </w:rPr>
      </w:pPr>
    </w:p>
    <w:p w14:paraId="63764FC1" w14:textId="77777777" w:rsidR="00674A83" w:rsidRPr="001A3C97" w:rsidRDefault="00674A83" w:rsidP="00A81645">
      <w:pPr>
        <w:spacing w:line="276" w:lineRule="auto"/>
        <w:rPr>
          <w:rFonts w:ascii="Times New Roman" w:hAnsi="Times New Roman" w:cs="Times New Roman"/>
          <w:sz w:val="24"/>
          <w:szCs w:val="24"/>
        </w:rPr>
      </w:pPr>
    </w:p>
    <w:p w14:paraId="100C20B6" w14:textId="77777777" w:rsidR="00674A83" w:rsidRPr="001A3C97" w:rsidRDefault="00674A83" w:rsidP="00A81645">
      <w:pPr>
        <w:spacing w:line="276" w:lineRule="auto"/>
        <w:rPr>
          <w:rFonts w:ascii="Times New Roman" w:hAnsi="Times New Roman" w:cs="Times New Roman"/>
          <w:sz w:val="24"/>
          <w:szCs w:val="24"/>
        </w:rPr>
      </w:pPr>
    </w:p>
    <w:p w14:paraId="53264083" w14:textId="77777777" w:rsidR="00674A83" w:rsidRPr="001A3C97" w:rsidRDefault="00674A83" w:rsidP="00A81645">
      <w:pPr>
        <w:spacing w:line="276" w:lineRule="auto"/>
        <w:rPr>
          <w:rFonts w:ascii="Times New Roman" w:hAnsi="Times New Roman" w:cs="Times New Roman"/>
          <w:sz w:val="24"/>
          <w:szCs w:val="24"/>
        </w:rPr>
      </w:pPr>
    </w:p>
    <w:p w14:paraId="1114DE60" w14:textId="77777777" w:rsidR="00674A83" w:rsidRPr="001A3C97" w:rsidRDefault="00674A83" w:rsidP="00A81645">
      <w:pPr>
        <w:spacing w:line="276" w:lineRule="auto"/>
        <w:rPr>
          <w:rFonts w:ascii="Times New Roman" w:hAnsi="Times New Roman" w:cs="Times New Roman"/>
          <w:sz w:val="24"/>
          <w:szCs w:val="24"/>
        </w:rPr>
      </w:pPr>
    </w:p>
    <w:p w14:paraId="5AA10073" w14:textId="77777777" w:rsidR="00EC1B41" w:rsidRPr="001A3C97" w:rsidRDefault="00EC1B41" w:rsidP="00A81645">
      <w:pPr>
        <w:spacing w:line="276" w:lineRule="auto"/>
        <w:rPr>
          <w:rFonts w:ascii="Times New Roman" w:hAnsi="Times New Roman" w:cs="Times New Roman"/>
          <w:sz w:val="24"/>
          <w:szCs w:val="24"/>
        </w:rPr>
      </w:pPr>
    </w:p>
    <w:p w14:paraId="75CF0F92" w14:textId="77777777" w:rsidR="00EC1B41" w:rsidRPr="001A3C97" w:rsidRDefault="00EC1B41" w:rsidP="00A81645">
      <w:pPr>
        <w:spacing w:line="276" w:lineRule="auto"/>
        <w:rPr>
          <w:rFonts w:ascii="Times New Roman" w:hAnsi="Times New Roman" w:cs="Times New Roman"/>
          <w:sz w:val="24"/>
          <w:szCs w:val="24"/>
        </w:rPr>
      </w:pPr>
    </w:p>
    <w:p w14:paraId="311E73AC" w14:textId="77777777" w:rsidR="00EC1B41" w:rsidRPr="001A3C97" w:rsidRDefault="00EC1B41" w:rsidP="00A81645">
      <w:pPr>
        <w:spacing w:line="276" w:lineRule="auto"/>
        <w:rPr>
          <w:rFonts w:ascii="Times New Roman" w:hAnsi="Times New Roman" w:cs="Times New Roman"/>
          <w:sz w:val="24"/>
          <w:szCs w:val="24"/>
        </w:rPr>
      </w:pPr>
    </w:p>
    <w:p w14:paraId="6BA32432" w14:textId="77777777" w:rsidR="00674A83" w:rsidRPr="001A3C97" w:rsidRDefault="00674A83" w:rsidP="00A81645">
      <w:pPr>
        <w:spacing w:line="276" w:lineRule="auto"/>
        <w:rPr>
          <w:rFonts w:ascii="Times New Roman" w:hAnsi="Times New Roman" w:cs="Times New Roman"/>
          <w:sz w:val="24"/>
          <w:szCs w:val="24"/>
        </w:rPr>
      </w:pPr>
    </w:p>
    <w:p w14:paraId="480C6A06" w14:textId="77777777" w:rsidR="00674A83" w:rsidRPr="001A3C97" w:rsidRDefault="00674A83" w:rsidP="00A81645">
      <w:pPr>
        <w:spacing w:line="276" w:lineRule="auto"/>
        <w:rPr>
          <w:rFonts w:ascii="Times New Roman" w:hAnsi="Times New Roman" w:cs="Times New Roman"/>
          <w:sz w:val="24"/>
          <w:szCs w:val="24"/>
        </w:rPr>
      </w:pPr>
    </w:p>
    <w:p w14:paraId="4A5CD932" w14:textId="77777777" w:rsidR="00674A83" w:rsidRPr="001A3C97" w:rsidRDefault="00674A83" w:rsidP="00A81645">
      <w:pPr>
        <w:spacing w:line="276" w:lineRule="auto"/>
        <w:rPr>
          <w:rFonts w:ascii="Times New Roman" w:hAnsi="Times New Roman" w:cs="Times New Roman"/>
          <w:sz w:val="24"/>
          <w:szCs w:val="24"/>
        </w:rPr>
      </w:pPr>
    </w:p>
    <w:p w14:paraId="7B245A6B" w14:textId="77777777"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B</w:t>
      </w:r>
    </w:p>
    <w:p w14:paraId="3CADB142" w14:textId="67053B63"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JAGS model code for the guild richness analyses</w:t>
      </w:r>
      <w:r w:rsidR="00674A83" w:rsidRPr="001A3C97">
        <w:rPr>
          <w:rFonts w:ascii="Times New Roman" w:hAnsi="Times New Roman" w:cs="Times New Roman"/>
          <w:sz w:val="24"/>
          <w:szCs w:val="24"/>
        </w:rPr>
        <w:t>.</w:t>
      </w:r>
    </w:p>
    <w:p w14:paraId="37045FE8" w14:textId="77777777" w:rsidR="00FD420E" w:rsidRPr="001A3C97" w:rsidRDefault="00FD420E" w:rsidP="00FD420E">
      <w:pPr>
        <w:spacing w:after="0" w:line="276" w:lineRule="auto"/>
        <w:rPr>
          <w:rFonts w:ascii="Times New Roman" w:hAnsi="Times New Roman" w:cs="Times New Roman"/>
          <w:sz w:val="24"/>
          <w:szCs w:val="24"/>
        </w:rPr>
      </w:pPr>
    </w:p>
    <w:p w14:paraId="14550E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1E12C81D" w14:textId="77777777" w:rsidR="00674A83" w:rsidRPr="001A3C97" w:rsidRDefault="00674A83" w:rsidP="00674A83">
      <w:pPr>
        <w:spacing w:after="0" w:line="276" w:lineRule="auto"/>
        <w:rPr>
          <w:rFonts w:ascii="Courier New" w:hAnsi="Courier New" w:cs="Courier New"/>
          <w:sz w:val="20"/>
          <w:szCs w:val="20"/>
        </w:rPr>
      </w:pPr>
    </w:p>
    <w:p w14:paraId="5193CB17" w14:textId="77777777" w:rsidR="00674A83" w:rsidRPr="001A3C97" w:rsidRDefault="00674A83" w:rsidP="00674A83">
      <w:pPr>
        <w:spacing w:after="0" w:line="276" w:lineRule="auto"/>
        <w:rPr>
          <w:rFonts w:ascii="Courier New" w:hAnsi="Courier New" w:cs="Courier New"/>
          <w:sz w:val="20"/>
          <w:szCs w:val="20"/>
        </w:rPr>
      </w:pPr>
    </w:p>
    <w:p w14:paraId="7DDFFB25" w14:textId="77777777" w:rsidR="008E1841" w:rsidRPr="001A3C97" w:rsidRDefault="008E1841" w:rsidP="00674A83">
      <w:pPr>
        <w:spacing w:after="0" w:line="276" w:lineRule="auto"/>
        <w:rPr>
          <w:rFonts w:ascii="Courier New" w:hAnsi="Courier New" w:cs="Courier New"/>
          <w:sz w:val="20"/>
          <w:szCs w:val="20"/>
        </w:rPr>
      </w:pPr>
    </w:p>
    <w:p w14:paraId="2DE300E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78A7808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CFB961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(OCCUPANCY)</w:t>
      </w:r>
    </w:p>
    <w:p w14:paraId="6ABA97C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community.occupancy.a</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dlogis</w:t>
      </w:r>
      <w:proofErr w:type="spellEnd"/>
      <w:r w:rsidRPr="001A3C97">
        <w:rPr>
          <w:rFonts w:ascii="Courier New" w:hAnsi="Courier New" w:cs="Courier New"/>
          <w:sz w:val="20"/>
          <w:szCs w:val="20"/>
        </w:rPr>
        <w:t>(0,1) #this assumes a logistic prior</w:t>
      </w:r>
    </w:p>
    <w:p w14:paraId="135E4EF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24083C1D" w14:textId="77777777" w:rsidR="00674A83" w:rsidRPr="001A3C97" w:rsidRDefault="00674A83" w:rsidP="00674A83">
      <w:pPr>
        <w:spacing w:after="0" w:line="276" w:lineRule="auto"/>
        <w:rPr>
          <w:rFonts w:ascii="Courier New" w:hAnsi="Courier New" w:cs="Courier New"/>
          <w:sz w:val="20"/>
          <w:szCs w:val="20"/>
        </w:rPr>
      </w:pPr>
    </w:p>
    <w:p w14:paraId="6AF6EAF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(DETECTION)</w:t>
      </w:r>
    </w:p>
    <w:p w14:paraId="1DA0FC0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dlogis</w:t>
      </w:r>
      <w:proofErr w:type="spellEnd"/>
      <w:r w:rsidRPr="001A3C97">
        <w:rPr>
          <w:rFonts w:ascii="Courier New" w:hAnsi="Courier New" w:cs="Courier New"/>
          <w:sz w:val="20"/>
          <w:szCs w:val="20"/>
        </w:rPr>
        <w:t>(0,1) #this assumes a logistic prior</w:t>
      </w:r>
    </w:p>
    <w:p w14:paraId="43F204A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36A8EED5" w14:textId="77777777" w:rsidR="00674A83" w:rsidRPr="001A3C97" w:rsidRDefault="00674A83" w:rsidP="00674A83">
      <w:pPr>
        <w:spacing w:after="0" w:line="276" w:lineRule="auto"/>
        <w:rPr>
          <w:rFonts w:ascii="Courier New" w:hAnsi="Courier New" w:cs="Courier New"/>
          <w:sz w:val="20"/>
          <w:szCs w:val="20"/>
        </w:rPr>
      </w:pPr>
    </w:p>
    <w:p w14:paraId="09DF206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SITE COVARIATE SLOPE COEFFICIENTS</w:t>
      </w:r>
    </w:p>
    <w:p w14:paraId="4FEA93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in 1:n.sitecovs) {</w:t>
      </w:r>
    </w:p>
    <w:p w14:paraId="75224EF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403CFB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7E7A017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9971716" w14:textId="77777777" w:rsidR="00674A83" w:rsidRPr="001A3C97" w:rsidRDefault="00674A83" w:rsidP="00674A83">
      <w:pPr>
        <w:spacing w:after="0" w:line="276" w:lineRule="auto"/>
        <w:rPr>
          <w:rFonts w:ascii="Courier New" w:hAnsi="Courier New" w:cs="Courier New"/>
          <w:sz w:val="20"/>
          <w:szCs w:val="20"/>
        </w:rPr>
      </w:pPr>
    </w:p>
    <w:p w14:paraId="245D6D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DETECTION COVARIATE SLOPE COEFFICIENTS</w:t>
      </w:r>
    </w:p>
    <w:p w14:paraId="2F38DEA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33C3698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6AB4B30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314573A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072B285" w14:textId="77777777" w:rsidR="00674A83" w:rsidRPr="001A3C97" w:rsidRDefault="00674A83" w:rsidP="00674A83">
      <w:pPr>
        <w:spacing w:after="0" w:line="276" w:lineRule="auto"/>
        <w:rPr>
          <w:rFonts w:ascii="Courier New" w:hAnsi="Courier New" w:cs="Courier New"/>
          <w:sz w:val="20"/>
          <w:szCs w:val="20"/>
        </w:rPr>
      </w:pPr>
    </w:p>
    <w:p w14:paraId="5B3784E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SPECIES-SPECIFIC PRIORS FROM THE COMMUNITY-LEVEL PRIOR DISTRIBUTIONS</w:t>
      </w:r>
    </w:p>
    <w:p w14:paraId="7BF1D9D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08401EF3" w14:textId="77777777" w:rsidR="00674A83" w:rsidRPr="001A3C97" w:rsidRDefault="00674A83" w:rsidP="00674A83">
      <w:pPr>
        <w:spacing w:after="0" w:line="276" w:lineRule="auto"/>
        <w:rPr>
          <w:rFonts w:ascii="Courier New" w:hAnsi="Courier New" w:cs="Courier New"/>
          <w:sz w:val="20"/>
          <w:szCs w:val="20"/>
        </w:rPr>
      </w:pPr>
    </w:p>
    <w:p w14:paraId="1EF0092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799BCB7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community.occupancy.a</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community.occupancy.tau</w:t>
      </w:r>
      <w:proofErr w:type="spellEnd"/>
      <w:r w:rsidRPr="001A3C97">
        <w:rPr>
          <w:rFonts w:ascii="Courier New" w:hAnsi="Courier New" w:cs="Courier New"/>
          <w:sz w:val="20"/>
          <w:szCs w:val="20"/>
        </w:rPr>
        <w:t>)</w:t>
      </w:r>
    </w:p>
    <w:p w14:paraId="68D9C48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community.detection.b</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community.detection.tau</w:t>
      </w:r>
      <w:proofErr w:type="spellEnd"/>
      <w:r w:rsidRPr="001A3C97">
        <w:rPr>
          <w:rFonts w:ascii="Courier New" w:hAnsi="Courier New" w:cs="Courier New"/>
          <w:sz w:val="20"/>
          <w:szCs w:val="20"/>
        </w:rPr>
        <w:t>)</w:t>
      </w:r>
    </w:p>
    <w:p w14:paraId="0555A50C" w14:textId="77777777" w:rsidR="00674A83" w:rsidRPr="001A3C97" w:rsidRDefault="00674A83" w:rsidP="00674A83">
      <w:pPr>
        <w:spacing w:after="0" w:line="276" w:lineRule="auto"/>
        <w:rPr>
          <w:rFonts w:ascii="Courier New" w:hAnsi="Courier New" w:cs="Courier New"/>
          <w:sz w:val="20"/>
          <w:szCs w:val="20"/>
        </w:rPr>
      </w:pPr>
    </w:p>
    <w:p w14:paraId="41A978B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1D8865D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in 1:n.sitecovs) {</w:t>
      </w:r>
    </w:p>
    <w:p w14:paraId="7361FB8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w:t>
      </w:r>
    </w:p>
    <w:p w14:paraId="14B7916B" w14:textId="229E5703" w:rsidR="00674A83" w:rsidRPr="001A3C97" w:rsidRDefault="00674A83" w:rsidP="00674A83">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w:t>
      </w:r>
    </w:p>
    <w:p w14:paraId="6152851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5C7DD27" w14:textId="77777777" w:rsidR="00674A83" w:rsidRPr="001A3C97" w:rsidRDefault="00674A83" w:rsidP="00674A83">
      <w:pPr>
        <w:spacing w:after="0" w:line="276" w:lineRule="auto"/>
        <w:rPr>
          <w:rFonts w:ascii="Courier New" w:hAnsi="Courier New" w:cs="Courier New"/>
          <w:sz w:val="20"/>
          <w:szCs w:val="20"/>
        </w:rPr>
      </w:pPr>
    </w:p>
    <w:p w14:paraId="4F7C044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63BDBD5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011665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9AF8B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 xml:space="preserve">[species, site]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(alpha0[species], </w:t>
      </w:r>
    </w:p>
    <w:p w14:paraId="534F8BC8" w14:textId="703C4689" w:rsidR="00674A83" w:rsidRPr="001A3C97" w:rsidRDefault="00674A83" w:rsidP="00674A8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w:t>
      </w:r>
    </w:p>
    <w:p w14:paraId="2DB25B1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69C8389" w14:textId="76372C39"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AAF0ACE" w14:textId="4230636A"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SLOPE COEFFICIENTS FOR DETECTION COVARIATES</w:t>
      </w:r>
    </w:p>
    <w:p w14:paraId="383E6E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4E1A8EA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w:t>
      </w:r>
    </w:p>
    <w:p w14:paraId="6BDED70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EED3E1A" w14:textId="77777777" w:rsidR="00674A83" w:rsidRPr="001A3C97" w:rsidRDefault="00674A83" w:rsidP="00674A83">
      <w:pPr>
        <w:spacing w:after="0" w:line="276" w:lineRule="auto"/>
        <w:rPr>
          <w:rFonts w:ascii="Courier New" w:hAnsi="Courier New" w:cs="Courier New"/>
          <w:sz w:val="20"/>
          <w:szCs w:val="20"/>
        </w:rPr>
      </w:pPr>
    </w:p>
    <w:p w14:paraId="4E745BC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60F12C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1F40EF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7CA12A0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observer]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(beta0[species], </w:t>
      </w:r>
    </w:p>
    <w:p w14:paraId="192C9ADC" w14:textId="314EC979" w:rsidR="00674A83" w:rsidRPr="001A3C97" w:rsidRDefault="00674A83" w:rsidP="00674A83">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w:t>
      </w:r>
    </w:p>
    <w:p w14:paraId="5F3DA0F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A561D8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34B74AB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all species.</w:t>
      </w:r>
    </w:p>
    <w:p w14:paraId="76BA0852" w14:textId="77777777" w:rsidR="00674A83" w:rsidRPr="001A3C97" w:rsidRDefault="00674A83" w:rsidP="00674A83">
      <w:pPr>
        <w:spacing w:after="0" w:line="276" w:lineRule="auto"/>
        <w:rPr>
          <w:rFonts w:ascii="Courier New" w:hAnsi="Courier New" w:cs="Courier New"/>
          <w:sz w:val="20"/>
          <w:szCs w:val="20"/>
        </w:rPr>
      </w:pPr>
    </w:p>
    <w:p w14:paraId="59DE3AAF" w14:textId="77777777" w:rsidR="00674A83" w:rsidRPr="001A3C97" w:rsidRDefault="00674A83" w:rsidP="00674A83">
      <w:pPr>
        <w:spacing w:after="0" w:line="276" w:lineRule="auto"/>
        <w:rPr>
          <w:rFonts w:ascii="Courier New" w:hAnsi="Courier New" w:cs="Courier New"/>
          <w:sz w:val="20"/>
          <w:szCs w:val="20"/>
        </w:rPr>
      </w:pPr>
    </w:p>
    <w:p w14:paraId="02E26620" w14:textId="77777777" w:rsidR="008E1841" w:rsidRPr="001A3C97" w:rsidRDefault="008E1841" w:rsidP="00674A83">
      <w:pPr>
        <w:spacing w:after="0" w:line="276" w:lineRule="auto"/>
        <w:rPr>
          <w:rFonts w:ascii="Courier New" w:hAnsi="Courier New" w:cs="Courier New"/>
          <w:sz w:val="20"/>
          <w:szCs w:val="20"/>
        </w:rPr>
      </w:pPr>
    </w:p>
    <w:p w14:paraId="0CD18A90" w14:textId="77777777" w:rsidR="008E1841" w:rsidRPr="001A3C97" w:rsidRDefault="008E1841" w:rsidP="00674A83">
      <w:pPr>
        <w:spacing w:after="0" w:line="276" w:lineRule="auto"/>
        <w:rPr>
          <w:rFonts w:ascii="Courier New" w:hAnsi="Courier New" w:cs="Courier New"/>
          <w:sz w:val="20"/>
          <w:szCs w:val="20"/>
        </w:rPr>
      </w:pPr>
    </w:p>
    <w:p w14:paraId="3D7E200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2A9F2E7E" w14:textId="77777777" w:rsidR="00674A83" w:rsidRPr="001A3C97" w:rsidRDefault="00674A83" w:rsidP="00674A83">
      <w:pPr>
        <w:spacing w:after="0" w:line="276" w:lineRule="auto"/>
        <w:rPr>
          <w:rFonts w:ascii="Courier New" w:hAnsi="Courier New" w:cs="Courier New"/>
          <w:sz w:val="20"/>
          <w:szCs w:val="20"/>
        </w:rPr>
      </w:pPr>
    </w:p>
    <w:p w14:paraId="37C766F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WIND CODE</w:t>
      </w:r>
    </w:p>
    <w:p w14:paraId="77C6381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0A61EDA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9E79EF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75C9A45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53B2BC87" w14:textId="77777777" w:rsidR="00674A83" w:rsidRPr="001A3C97" w:rsidRDefault="00674A83" w:rsidP="00674A83">
      <w:pPr>
        <w:spacing w:after="0" w:line="276" w:lineRule="auto"/>
        <w:rPr>
          <w:rFonts w:ascii="Courier New" w:hAnsi="Courier New" w:cs="Courier New"/>
          <w:sz w:val="20"/>
          <w:szCs w:val="20"/>
        </w:rPr>
      </w:pPr>
    </w:p>
    <w:p w14:paraId="52B8D1C3" w14:textId="77777777" w:rsidR="008E1841" w:rsidRPr="001A3C97" w:rsidRDefault="008E1841" w:rsidP="00674A83">
      <w:pPr>
        <w:spacing w:after="0" w:line="276" w:lineRule="auto"/>
        <w:rPr>
          <w:rFonts w:ascii="Courier New" w:hAnsi="Courier New" w:cs="Courier New"/>
          <w:sz w:val="20"/>
          <w:szCs w:val="20"/>
        </w:rPr>
      </w:pPr>
    </w:p>
    <w:p w14:paraId="4C009EE5" w14:textId="77777777" w:rsidR="008E1841" w:rsidRPr="001A3C97" w:rsidRDefault="008E1841" w:rsidP="00674A83">
      <w:pPr>
        <w:spacing w:after="0" w:line="276" w:lineRule="auto"/>
        <w:rPr>
          <w:rFonts w:ascii="Courier New" w:hAnsi="Courier New" w:cs="Courier New"/>
          <w:sz w:val="20"/>
          <w:szCs w:val="20"/>
        </w:rPr>
      </w:pPr>
    </w:p>
    <w:p w14:paraId="0AF76AED" w14:textId="77777777" w:rsidR="00674A83" w:rsidRPr="001A3C97" w:rsidRDefault="00674A83" w:rsidP="00674A83">
      <w:pPr>
        <w:spacing w:after="0" w:line="276" w:lineRule="auto"/>
        <w:rPr>
          <w:rFonts w:ascii="Courier New" w:hAnsi="Courier New" w:cs="Courier New"/>
          <w:sz w:val="20"/>
          <w:szCs w:val="20"/>
        </w:rPr>
      </w:pPr>
    </w:p>
    <w:p w14:paraId="50CDBE7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000FE5AC" w14:textId="77777777" w:rsidR="00674A83" w:rsidRPr="001A3C97" w:rsidRDefault="00674A83" w:rsidP="00674A83">
      <w:pPr>
        <w:spacing w:after="0" w:line="276" w:lineRule="auto"/>
        <w:rPr>
          <w:rFonts w:ascii="Courier New" w:hAnsi="Courier New" w:cs="Courier New"/>
          <w:sz w:val="20"/>
          <w:szCs w:val="20"/>
        </w:rPr>
      </w:pPr>
    </w:p>
    <w:p w14:paraId="7CEAAB2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51B610A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0A9B16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907BB5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58AB13A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(0, 1)</w:t>
      </w:r>
    </w:p>
    <w:p w14:paraId="361D009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w:t>
      </w:r>
    </w:p>
    <w:p w14:paraId="11ABCF4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w:t>
      </w:r>
    </w:p>
    <w:p w14:paraId="073AF8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C51E6C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D0FE12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53D3BC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replicates.</w:t>
      </w:r>
    </w:p>
    <w:p w14:paraId="692A49EE" w14:textId="77777777" w:rsidR="00674A83" w:rsidRPr="001A3C97" w:rsidRDefault="00674A83" w:rsidP="00674A83">
      <w:pPr>
        <w:spacing w:after="0" w:line="276" w:lineRule="auto"/>
        <w:rPr>
          <w:rFonts w:ascii="Courier New" w:hAnsi="Courier New" w:cs="Courier New"/>
          <w:sz w:val="20"/>
          <w:szCs w:val="20"/>
        </w:rPr>
      </w:pPr>
    </w:p>
    <w:p w14:paraId="166322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742015D6" w14:textId="77777777" w:rsidR="00674A83" w:rsidRPr="001A3C97" w:rsidRDefault="00674A83" w:rsidP="00674A83">
      <w:pPr>
        <w:spacing w:after="0" w:line="276" w:lineRule="auto"/>
        <w:rPr>
          <w:rFonts w:ascii="Courier New" w:hAnsi="Courier New" w:cs="Courier New"/>
          <w:sz w:val="20"/>
          <w:szCs w:val="20"/>
        </w:rPr>
      </w:pPr>
    </w:p>
    <w:p w14:paraId="0DF29D25" w14:textId="0965D1AB"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Z (true occurrence) for each species at each site</w:t>
      </w:r>
    </w:p>
    <w:p w14:paraId="2F83453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A0358B3" w14:textId="77777777" w:rsidR="00674A83" w:rsidRPr="001A3C97" w:rsidRDefault="00674A83" w:rsidP="00674A83">
      <w:pPr>
        <w:spacing w:after="0" w:line="276" w:lineRule="auto"/>
        <w:rPr>
          <w:rFonts w:ascii="Courier New" w:hAnsi="Courier New" w:cs="Courier New"/>
          <w:sz w:val="20"/>
          <w:szCs w:val="20"/>
        </w:rPr>
      </w:pPr>
    </w:p>
    <w:p w14:paraId="4D6E9F5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27E2F3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8B3494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OCCUPANCY MODEL</w:t>
      </w:r>
    </w:p>
    <w:p w14:paraId="07494A58" w14:textId="77777777" w:rsidR="009332CC" w:rsidRPr="001A3C97" w:rsidRDefault="00674A83" w:rsidP="009332CC">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logit(psi[site, year, species])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(alpha[species, </w:t>
      </w:r>
    </w:p>
    <w:p w14:paraId="5D1E3213" w14:textId="77777777" w:rsidR="009332CC" w:rsidRPr="001A3C97" w:rsidRDefault="00674A83" w:rsidP="009332CC">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1:n.sitecovs], </w:t>
      </w:r>
    </w:p>
    <w:p w14:paraId="210EB4EF" w14:textId="51845784" w:rsidR="00674A83" w:rsidRPr="001A3C97" w:rsidRDefault="00674A83" w:rsidP="009332CC">
      <w:pPr>
        <w:spacing w:after="0" w:line="276" w:lineRule="auto"/>
        <w:ind w:left="2880" w:firstLine="720"/>
        <w:rPr>
          <w:rFonts w:ascii="Courier New" w:hAnsi="Courier New" w:cs="Courier New"/>
          <w:sz w:val="20"/>
          <w:szCs w:val="20"/>
        </w:rPr>
      </w:pPr>
      <w:proofErr w:type="spellStart"/>
      <w:r w:rsidRPr="001A3C97">
        <w:rPr>
          <w:rFonts w:ascii="Courier New" w:hAnsi="Courier New" w:cs="Courier New"/>
          <w:sz w:val="20"/>
          <w:szCs w:val="20"/>
        </w:rPr>
        <w:t>sitecov.array</w:t>
      </w:r>
      <w:proofErr w:type="spellEnd"/>
      <w:r w:rsidRPr="001A3C97">
        <w:rPr>
          <w:rFonts w:ascii="Courier New" w:hAnsi="Courier New" w:cs="Courier New"/>
          <w:sz w:val="20"/>
          <w:szCs w:val="20"/>
        </w:rPr>
        <w:t>[site, year,</w:t>
      </w:r>
      <w:r w:rsidR="009332CC" w:rsidRPr="001A3C97">
        <w:rPr>
          <w:rFonts w:ascii="Courier New" w:hAnsi="Courier New" w:cs="Courier New"/>
          <w:sz w:val="20"/>
          <w:szCs w:val="20"/>
        </w:rPr>
        <w:t xml:space="preserve"> </w:t>
      </w:r>
      <w:r w:rsidRPr="001A3C97">
        <w:rPr>
          <w:rFonts w:ascii="Courier New" w:hAnsi="Courier New" w:cs="Courier New"/>
          <w:sz w:val="20"/>
          <w:szCs w:val="20"/>
        </w:rPr>
        <w:t>1:n.sitecovs]) +</w:t>
      </w:r>
    </w:p>
    <w:p w14:paraId="4C3FF8A2" w14:textId="222DE760" w:rsidR="00674A83" w:rsidRPr="001A3C97" w:rsidRDefault="00674A83" w:rsidP="00551B08">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[species, site]</w:t>
      </w:r>
    </w:p>
    <w:p w14:paraId="4D32477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EBF67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OCCUPANCY</w:t>
      </w:r>
    </w:p>
    <w:p w14:paraId="235C39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species]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(psi[site, year, species])</w:t>
      </w:r>
    </w:p>
    <w:p w14:paraId="240F5701" w14:textId="77777777" w:rsidR="00674A83" w:rsidRPr="001A3C97" w:rsidRDefault="00674A83" w:rsidP="00674A83">
      <w:pPr>
        <w:spacing w:after="0" w:line="276" w:lineRule="auto"/>
        <w:rPr>
          <w:rFonts w:ascii="Courier New" w:hAnsi="Courier New" w:cs="Courier New"/>
          <w:sz w:val="20"/>
          <w:szCs w:val="20"/>
        </w:rPr>
      </w:pPr>
    </w:p>
    <w:p w14:paraId="0B73EB51"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detection of each species at each site during each </w:t>
      </w:r>
    </w:p>
    <w:p w14:paraId="7B8989E4" w14:textId="0AC94D1A"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sampling replicate</w:t>
      </w:r>
    </w:p>
    <w:p w14:paraId="70321674"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over each replicate for each site (variable number of </w:t>
      </w:r>
    </w:p>
    <w:p w14:paraId="667BE96F" w14:textId="7385DE9C"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 xml:space="preserve">replicates depending on site and year; </w:t>
      </w:r>
      <w:proofErr w:type="spellStart"/>
      <w:r w:rsidR="00674A83" w:rsidRPr="001A3C97">
        <w:rPr>
          <w:rFonts w:ascii="Courier New" w:hAnsi="Courier New" w:cs="Courier New"/>
          <w:sz w:val="20"/>
          <w:szCs w:val="20"/>
        </w:rPr>
        <w:t>n.visits</w:t>
      </w:r>
      <w:proofErr w:type="spellEnd"/>
      <w:r w:rsidR="00674A83" w:rsidRPr="001A3C97">
        <w:rPr>
          <w:rFonts w:ascii="Courier New" w:hAnsi="Courier New" w:cs="Courier New"/>
          <w:sz w:val="20"/>
          <w:szCs w:val="20"/>
        </w:rPr>
        <w:t xml:space="preserve"> x 2 replicates)</w:t>
      </w:r>
    </w:p>
    <w:p w14:paraId="3AB7400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232064A6" w14:textId="77777777" w:rsidR="00674A83" w:rsidRPr="001A3C97" w:rsidRDefault="00674A83" w:rsidP="00674A83">
      <w:pPr>
        <w:spacing w:after="0" w:line="276" w:lineRule="auto"/>
        <w:rPr>
          <w:rFonts w:ascii="Courier New" w:hAnsi="Courier New" w:cs="Courier New"/>
          <w:sz w:val="20"/>
          <w:szCs w:val="20"/>
        </w:rPr>
      </w:pPr>
    </w:p>
    <w:p w14:paraId="2CC203C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DETECTION MODEL</w:t>
      </w:r>
    </w:p>
    <w:p w14:paraId="064DCC3B"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replicate, species]) &lt;- beta[species, 1] * </w:t>
      </w:r>
    </w:p>
    <w:p w14:paraId="2A18C4F6" w14:textId="43CCBF06"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day.array</w:t>
      </w:r>
      <w:proofErr w:type="spellEnd"/>
      <w:r w:rsidRPr="001A3C97">
        <w:rPr>
          <w:rFonts w:ascii="Courier New" w:hAnsi="Courier New" w:cs="Courier New"/>
          <w:sz w:val="20"/>
          <w:szCs w:val="20"/>
        </w:rPr>
        <w:t>[site, year, replicate] +</w:t>
      </w:r>
    </w:p>
    <w:p w14:paraId="58DEE5EB"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2] * </w:t>
      </w:r>
    </w:p>
    <w:p w14:paraId="1348E404" w14:textId="16370C48"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replicate] +</w:t>
      </w:r>
    </w:p>
    <w:p w14:paraId="06A460E4" w14:textId="77777777" w:rsidR="00554188" w:rsidRPr="001A3C97" w:rsidRDefault="00674A83" w:rsidP="00421A05">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beta[species, 3] * </w:t>
      </w:r>
    </w:p>
    <w:p w14:paraId="6E602E57" w14:textId="6814F268"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replicate] +</w:t>
      </w:r>
    </w:p>
    <w:p w14:paraId="1C259013" w14:textId="702B5299"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4] * </w:t>
      </w:r>
    </w:p>
    <w:p w14:paraId="7ADEA4FB" w14:textId="07D89DAC"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replicate] + </w:t>
      </w:r>
    </w:p>
    <w:p w14:paraId="6F5E9785" w14:textId="490CA474"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5] * </w:t>
      </w:r>
    </w:p>
    <w:p w14:paraId="4A6C283F" w14:textId="24586D1C"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[site, year, replicate] +</w:t>
      </w:r>
    </w:p>
    <w:p w14:paraId="7D8366C4" w14:textId="77777777" w:rsidR="00421A05"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w:t>
      </w:r>
    </w:p>
    <w:p w14:paraId="3250C47E" w14:textId="050DCD23"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observer.id.array</w:t>
      </w:r>
      <w:proofErr w:type="spellEnd"/>
      <w:r w:rsidRPr="001A3C97">
        <w:rPr>
          <w:rFonts w:ascii="Courier New" w:hAnsi="Courier New" w:cs="Courier New"/>
          <w:sz w:val="20"/>
          <w:szCs w:val="20"/>
        </w:rPr>
        <w:t>[site, year, replicate]]</w:t>
      </w:r>
    </w:p>
    <w:p w14:paraId="5F8ED3D0" w14:textId="77777777" w:rsidR="00674A83" w:rsidRPr="001A3C97" w:rsidRDefault="00674A83" w:rsidP="00674A83">
      <w:pPr>
        <w:spacing w:after="0" w:line="276" w:lineRule="auto"/>
        <w:rPr>
          <w:rFonts w:ascii="Courier New" w:hAnsi="Courier New" w:cs="Courier New"/>
          <w:sz w:val="20"/>
          <w:szCs w:val="20"/>
        </w:rPr>
      </w:pPr>
    </w:p>
    <w:p w14:paraId="0560BBB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PROBABILITY OF DETECTION</w:t>
      </w:r>
    </w:p>
    <w:p w14:paraId="3E52A082"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mu.p</w:t>
      </w:r>
      <w:proofErr w:type="spellEnd"/>
      <w:r w:rsidRPr="001A3C97">
        <w:rPr>
          <w:rFonts w:ascii="Courier New" w:hAnsi="Courier New" w:cs="Courier New"/>
          <w:sz w:val="20"/>
          <w:szCs w:val="20"/>
        </w:rPr>
        <w:t xml:space="preserve">[site, year, replicate, species] &lt;- p[site, year, </w:t>
      </w:r>
    </w:p>
    <w:p w14:paraId="04C828C8" w14:textId="77777777" w:rsidR="00554188"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 xml:space="preserve">replicate, species] * </w:t>
      </w:r>
      <w:r w:rsidRPr="001A3C97">
        <w:rPr>
          <w:rFonts w:ascii="Courier New" w:hAnsi="Courier New" w:cs="Courier New"/>
          <w:sz w:val="20"/>
          <w:szCs w:val="20"/>
        </w:rPr>
        <w:t xml:space="preserve"> </w:t>
      </w:r>
    </w:p>
    <w:p w14:paraId="6B0D22B4" w14:textId="0DD1436C" w:rsidR="00674A83"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Z[site, year, species]</w:t>
      </w:r>
    </w:p>
    <w:p w14:paraId="3FA60587" w14:textId="77777777" w:rsidR="00421A05" w:rsidRPr="001A3C97" w:rsidRDefault="00421A05" w:rsidP="00554188">
      <w:pPr>
        <w:spacing w:after="0" w:line="276" w:lineRule="auto"/>
        <w:ind w:left="6480"/>
        <w:rPr>
          <w:rFonts w:ascii="Courier New" w:hAnsi="Courier New" w:cs="Courier New"/>
          <w:sz w:val="20"/>
          <w:szCs w:val="20"/>
        </w:rPr>
      </w:pPr>
    </w:p>
    <w:p w14:paraId="12F4CAA0"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replicate, species]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mu.p</w:t>
      </w:r>
      <w:proofErr w:type="spellEnd"/>
      <w:r w:rsidRPr="001A3C97">
        <w:rPr>
          <w:rFonts w:ascii="Courier New" w:hAnsi="Courier New" w:cs="Courier New"/>
          <w:sz w:val="20"/>
          <w:szCs w:val="20"/>
        </w:rPr>
        <w:t xml:space="preserve">[site, year, </w:t>
      </w:r>
    </w:p>
    <w:p w14:paraId="71F95670" w14:textId="1AFAC5D6" w:rsidR="00674A83" w:rsidRPr="001A3C97" w:rsidRDefault="00421A05" w:rsidP="00421A05">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replicate, species])</w:t>
      </w:r>
    </w:p>
    <w:p w14:paraId="0575FB0E" w14:textId="77777777" w:rsidR="00674A83" w:rsidRPr="001A3C97" w:rsidRDefault="00674A83" w:rsidP="00674A83">
      <w:pPr>
        <w:spacing w:after="0" w:line="276" w:lineRule="auto"/>
        <w:rPr>
          <w:rFonts w:ascii="Courier New" w:hAnsi="Courier New" w:cs="Courier New"/>
          <w:sz w:val="20"/>
          <w:szCs w:val="20"/>
        </w:rPr>
      </w:pPr>
    </w:p>
    <w:p w14:paraId="1A2CFF0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replicate loop</w:t>
      </w:r>
    </w:p>
    <w:p w14:paraId="4B3FCF09" w14:textId="77777777" w:rsidR="00674A83" w:rsidRPr="001A3C97" w:rsidRDefault="00674A83" w:rsidP="00674A83">
      <w:pPr>
        <w:spacing w:after="0" w:line="276" w:lineRule="auto"/>
        <w:rPr>
          <w:rFonts w:ascii="Courier New" w:hAnsi="Courier New" w:cs="Courier New"/>
          <w:sz w:val="20"/>
          <w:szCs w:val="20"/>
        </w:rPr>
      </w:pPr>
    </w:p>
    <w:p w14:paraId="69F667E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year loop</w:t>
      </w:r>
    </w:p>
    <w:p w14:paraId="2CFD0EBE" w14:textId="77777777" w:rsidR="00674A83" w:rsidRPr="001A3C97" w:rsidRDefault="00674A83" w:rsidP="00674A83">
      <w:pPr>
        <w:spacing w:after="0" w:line="276" w:lineRule="auto"/>
        <w:rPr>
          <w:rFonts w:ascii="Courier New" w:hAnsi="Courier New" w:cs="Courier New"/>
          <w:sz w:val="20"/>
          <w:szCs w:val="20"/>
        </w:rPr>
      </w:pPr>
    </w:p>
    <w:p w14:paraId="032B52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2FFE9F04" w14:textId="77777777" w:rsidR="00674A83" w:rsidRPr="001A3C97" w:rsidRDefault="00674A83" w:rsidP="00674A83">
      <w:pPr>
        <w:spacing w:after="0" w:line="276" w:lineRule="auto"/>
        <w:rPr>
          <w:rFonts w:ascii="Courier New" w:hAnsi="Courier New" w:cs="Courier New"/>
          <w:sz w:val="20"/>
          <w:szCs w:val="20"/>
        </w:rPr>
      </w:pPr>
    </w:p>
    <w:p w14:paraId="5627206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species loop</w:t>
      </w:r>
    </w:p>
    <w:p w14:paraId="361369AF" w14:textId="77777777" w:rsidR="00674A83" w:rsidRPr="001A3C97" w:rsidRDefault="00674A83" w:rsidP="00674A83">
      <w:pPr>
        <w:spacing w:after="0" w:line="276" w:lineRule="auto"/>
        <w:rPr>
          <w:rFonts w:ascii="Courier New" w:hAnsi="Courier New" w:cs="Courier New"/>
          <w:sz w:val="20"/>
          <w:szCs w:val="20"/>
        </w:rPr>
      </w:pPr>
    </w:p>
    <w:p w14:paraId="21CA3CFC" w14:textId="77777777" w:rsidR="00674A83" w:rsidRPr="001A3C97" w:rsidRDefault="00674A83" w:rsidP="00674A83">
      <w:pPr>
        <w:spacing w:after="0" w:line="276" w:lineRule="auto"/>
        <w:rPr>
          <w:rFonts w:ascii="Courier New" w:hAnsi="Courier New" w:cs="Courier New"/>
          <w:sz w:val="20"/>
          <w:szCs w:val="20"/>
        </w:rPr>
      </w:pPr>
    </w:p>
    <w:p w14:paraId="4D661E25" w14:textId="77777777" w:rsidR="00570301" w:rsidRPr="001A3C97" w:rsidRDefault="00570301" w:rsidP="00674A83">
      <w:pPr>
        <w:spacing w:after="0" w:line="276" w:lineRule="auto"/>
        <w:rPr>
          <w:rFonts w:ascii="Courier New" w:hAnsi="Courier New" w:cs="Courier New"/>
          <w:sz w:val="20"/>
          <w:szCs w:val="20"/>
        </w:rPr>
      </w:pPr>
    </w:p>
    <w:p w14:paraId="391D438D" w14:textId="77777777" w:rsidR="00570301" w:rsidRPr="001A3C97" w:rsidRDefault="00570301" w:rsidP="00674A83">
      <w:pPr>
        <w:spacing w:after="0" w:line="276" w:lineRule="auto"/>
        <w:rPr>
          <w:rFonts w:ascii="Courier New" w:hAnsi="Courier New" w:cs="Courier New"/>
          <w:sz w:val="20"/>
          <w:szCs w:val="20"/>
        </w:rPr>
      </w:pPr>
    </w:p>
    <w:p w14:paraId="6692644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DERIVED QUANTITIES</w:t>
      </w:r>
    </w:p>
    <w:p w14:paraId="191E556F" w14:textId="77777777" w:rsidR="00674A83" w:rsidRPr="001A3C97" w:rsidRDefault="00674A83" w:rsidP="00674A83">
      <w:pPr>
        <w:spacing w:after="0" w:line="276" w:lineRule="auto"/>
        <w:rPr>
          <w:rFonts w:ascii="Courier New" w:hAnsi="Courier New" w:cs="Courier New"/>
          <w:sz w:val="20"/>
          <w:szCs w:val="20"/>
        </w:rPr>
      </w:pPr>
    </w:p>
    <w:p w14:paraId="39996FD5"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determine site-level richness estimates for the whole community </w:t>
      </w:r>
    </w:p>
    <w:p w14:paraId="3BC0420A" w14:textId="04016357" w:rsidR="00674A83" w:rsidRPr="001A3C97" w:rsidRDefault="00570301"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r w:rsidR="00674A83" w:rsidRPr="001A3C97">
        <w:rPr>
          <w:rFonts w:ascii="Courier New" w:hAnsi="Courier New" w:cs="Courier New"/>
          <w:sz w:val="20"/>
          <w:szCs w:val="20"/>
        </w:rPr>
        <w:t>and for subsets or assemblages of interest</w:t>
      </w:r>
    </w:p>
    <w:p w14:paraId="52FF3263" w14:textId="77777777" w:rsidR="00BC5941" w:rsidRPr="001A3C97" w:rsidRDefault="00BC5941" w:rsidP="00674A83">
      <w:pPr>
        <w:spacing w:after="0" w:line="276" w:lineRule="auto"/>
        <w:rPr>
          <w:rFonts w:ascii="Courier New" w:hAnsi="Courier New" w:cs="Courier New"/>
          <w:sz w:val="20"/>
          <w:szCs w:val="20"/>
        </w:rPr>
      </w:pPr>
    </w:p>
    <w:p w14:paraId="59B254B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2969F86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B614369" w14:textId="77777777" w:rsidR="00BC5941" w:rsidRPr="001A3C97" w:rsidRDefault="00BC5941" w:rsidP="00674A83">
      <w:pPr>
        <w:spacing w:after="0" w:line="276" w:lineRule="auto"/>
        <w:rPr>
          <w:rFonts w:ascii="Courier New" w:hAnsi="Courier New" w:cs="Courier New"/>
          <w:sz w:val="20"/>
          <w:szCs w:val="20"/>
        </w:rPr>
      </w:pPr>
    </w:p>
    <w:p w14:paraId="616C740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site.species.richness</w:t>
      </w:r>
      <w:proofErr w:type="spellEnd"/>
      <w:r w:rsidRPr="001A3C97">
        <w:rPr>
          <w:rFonts w:ascii="Courier New" w:hAnsi="Courier New" w:cs="Courier New"/>
          <w:sz w:val="20"/>
          <w:szCs w:val="20"/>
        </w:rPr>
        <w:t>[site, year] &lt;- sum(Z[site, year, 1:n.species])</w:t>
      </w:r>
    </w:p>
    <w:p w14:paraId="70B3230C" w14:textId="77777777" w:rsidR="00BC5941" w:rsidRPr="001A3C97" w:rsidRDefault="00BC5941" w:rsidP="00674A83">
      <w:pPr>
        <w:spacing w:after="0" w:line="276" w:lineRule="auto"/>
        <w:rPr>
          <w:rFonts w:ascii="Courier New" w:hAnsi="Courier New" w:cs="Courier New"/>
          <w:sz w:val="20"/>
          <w:szCs w:val="20"/>
        </w:rPr>
      </w:pPr>
    </w:p>
    <w:p w14:paraId="26BF5F7F"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es.ea.guild.richness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(Z[site, year,</w:t>
      </w:r>
      <w:r w:rsidR="00570301" w:rsidRPr="001A3C97">
        <w:rPr>
          <w:rFonts w:ascii="Courier New" w:hAnsi="Courier New" w:cs="Courier New"/>
          <w:sz w:val="20"/>
          <w:szCs w:val="20"/>
        </w:rPr>
        <w:t xml:space="preserve"> </w:t>
      </w:r>
    </w:p>
    <w:p w14:paraId="6F313D8B" w14:textId="75740735" w:rsidR="00BC5941" w:rsidRPr="001A3C97" w:rsidRDefault="00BC5941" w:rsidP="00BC5941">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00674A83" w:rsidRPr="001A3C97">
        <w:rPr>
          <w:rFonts w:ascii="Courier New" w:hAnsi="Courier New" w:cs="Courier New"/>
          <w:sz w:val="20"/>
          <w:szCs w:val="20"/>
        </w:rPr>
        <w:t xml:space="preserve">1:n.species], </w:t>
      </w:r>
    </w:p>
    <w:p w14:paraId="18ABB86A" w14:textId="53471857"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es.ea.guild</w:t>
      </w:r>
      <w:proofErr w:type="spellEnd"/>
      <w:r w:rsidR="00674A83" w:rsidRPr="001A3C97">
        <w:rPr>
          <w:rFonts w:ascii="Courier New" w:hAnsi="Courier New" w:cs="Courier New"/>
          <w:sz w:val="20"/>
          <w:szCs w:val="20"/>
        </w:rPr>
        <w:t>[1:n.species])</w:t>
      </w:r>
    </w:p>
    <w:p w14:paraId="7BFA6079" w14:textId="77777777" w:rsidR="00BC5941" w:rsidRPr="001A3C97" w:rsidRDefault="00BC5941" w:rsidP="00BC5941">
      <w:pPr>
        <w:spacing w:after="0" w:line="276" w:lineRule="auto"/>
        <w:ind w:left="4320"/>
        <w:rPr>
          <w:rFonts w:ascii="Courier New" w:hAnsi="Courier New" w:cs="Courier New"/>
          <w:sz w:val="20"/>
          <w:szCs w:val="20"/>
        </w:rPr>
      </w:pPr>
    </w:p>
    <w:p w14:paraId="0C0EB8E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forest.interior.guild.richness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13E0A928" w14:textId="1F8224A6" w:rsidR="00BC5941" w:rsidRPr="001A3C97" w:rsidRDefault="00BC5941" w:rsidP="00BC5941">
      <w:pPr>
        <w:spacing w:after="0" w:line="276" w:lineRule="auto"/>
        <w:ind w:left="288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r w:rsidR="00674A83" w:rsidRPr="001A3C97">
        <w:rPr>
          <w:rFonts w:ascii="Courier New" w:hAnsi="Courier New" w:cs="Courier New"/>
          <w:sz w:val="20"/>
          <w:szCs w:val="20"/>
        </w:rPr>
        <w:t>1:n.species],</w:t>
      </w:r>
      <w:r w:rsidRPr="001A3C97">
        <w:rPr>
          <w:rFonts w:ascii="Courier New" w:hAnsi="Courier New" w:cs="Courier New"/>
          <w:sz w:val="20"/>
          <w:szCs w:val="20"/>
        </w:rPr>
        <w:t xml:space="preserve"> </w:t>
      </w:r>
    </w:p>
    <w:p w14:paraId="0ECE70C2" w14:textId="1E1D7AE8" w:rsidR="00674A83" w:rsidRPr="001A3C97" w:rsidRDefault="00674A83" w:rsidP="00BC5941">
      <w:pPr>
        <w:spacing w:after="0" w:line="276" w:lineRule="auto"/>
        <w:ind w:left="4320" w:firstLine="720"/>
        <w:rPr>
          <w:rFonts w:ascii="Courier New" w:hAnsi="Courier New" w:cs="Courier New"/>
          <w:sz w:val="20"/>
          <w:szCs w:val="20"/>
        </w:rPr>
      </w:pPr>
      <w:proofErr w:type="spellStart"/>
      <w:r w:rsidRPr="001A3C97">
        <w:rPr>
          <w:rFonts w:ascii="Courier New" w:hAnsi="Courier New" w:cs="Courier New"/>
          <w:sz w:val="20"/>
          <w:szCs w:val="20"/>
        </w:rPr>
        <w:t>forest.interior.guild</w:t>
      </w:r>
      <w:proofErr w:type="spellEnd"/>
      <w:r w:rsidRPr="001A3C97">
        <w:rPr>
          <w:rFonts w:ascii="Courier New" w:hAnsi="Courier New" w:cs="Courier New"/>
          <w:sz w:val="20"/>
          <w:szCs w:val="20"/>
        </w:rPr>
        <w:t>[1:n.species])</w:t>
      </w:r>
    </w:p>
    <w:p w14:paraId="643FD816" w14:textId="77777777" w:rsidR="00BC5941" w:rsidRPr="001A3C97" w:rsidRDefault="00BC5941" w:rsidP="00BC5941">
      <w:pPr>
        <w:spacing w:after="0" w:line="276" w:lineRule="auto"/>
        <w:ind w:left="2880"/>
        <w:rPr>
          <w:rFonts w:ascii="Courier New" w:hAnsi="Courier New" w:cs="Courier New"/>
          <w:sz w:val="20"/>
          <w:szCs w:val="20"/>
        </w:rPr>
      </w:pPr>
    </w:p>
    <w:p w14:paraId="4E3C5495"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forest.gap.guild.richness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3D030BB0" w14:textId="0AE9CB9B" w:rsidR="00BC5941" w:rsidRPr="001A3C97" w:rsidRDefault="00BC5941" w:rsidP="00BC5941">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r w:rsidR="00421A05" w:rsidRPr="001A3C97">
        <w:rPr>
          <w:rFonts w:ascii="Courier New" w:hAnsi="Courier New" w:cs="Courier New"/>
          <w:sz w:val="20"/>
          <w:szCs w:val="20"/>
        </w:rPr>
        <w:t xml:space="preserve"> </w:t>
      </w:r>
    </w:p>
    <w:p w14:paraId="20C88970" w14:textId="105B9C84"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forest.gap.guild</w:t>
      </w:r>
      <w:proofErr w:type="spellEnd"/>
      <w:r w:rsidR="00674A83" w:rsidRPr="001A3C97">
        <w:rPr>
          <w:rFonts w:ascii="Courier New" w:hAnsi="Courier New" w:cs="Courier New"/>
          <w:sz w:val="20"/>
          <w:szCs w:val="20"/>
        </w:rPr>
        <w:t>[1:n.species])</w:t>
      </w:r>
    </w:p>
    <w:p w14:paraId="26AA141C" w14:textId="77777777" w:rsidR="00BC5941" w:rsidRPr="001A3C97" w:rsidRDefault="00BC5941" w:rsidP="00BC5941">
      <w:pPr>
        <w:spacing w:after="0" w:line="276" w:lineRule="auto"/>
        <w:ind w:left="5040"/>
        <w:rPr>
          <w:rFonts w:ascii="Courier New" w:hAnsi="Courier New" w:cs="Courier New"/>
          <w:sz w:val="20"/>
          <w:szCs w:val="20"/>
        </w:rPr>
      </w:pPr>
    </w:p>
    <w:p w14:paraId="393F780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generalist.guild.richness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18C8CBFD" w14:textId="77777777" w:rsidR="00BC5941" w:rsidRPr="001A3C97" w:rsidRDefault="00BC5941" w:rsidP="00421A05">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p>
    <w:p w14:paraId="484D41B0" w14:textId="09241CA3"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generalist.guild</w:t>
      </w:r>
      <w:proofErr w:type="spellEnd"/>
      <w:r w:rsidR="00674A83" w:rsidRPr="001A3C97">
        <w:rPr>
          <w:rFonts w:ascii="Courier New" w:hAnsi="Courier New" w:cs="Courier New"/>
          <w:sz w:val="20"/>
          <w:szCs w:val="20"/>
        </w:rPr>
        <w:t>[1:n.species])</w:t>
      </w:r>
    </w:p>
    <w:p w14:paraId="4BE4E7D8" w14:textId="77777777" w:rsidR="00BC5941" w:rsidRPr="001A3C97" w:rsidRDefault="00BC5941" w:rsidP="00421A05">
      <w:pPr>
        <w:spacing w:after="0" w:line="276" w:lineRule="auto"/>
        <w:ind w:left="5760" w:firstLine="720"/>
        <w:rPr>
          <w:rFonts w:ascii="Courier New" w:hAnsi="Courier New" w:cs="Courier New"/>
          <w:sz w:val="20"/>
          <w:szCs w:val="20"/>
        </w:rPr>
      </w:pPr>
    </w:p>
    <w:p w14:paraId="56DDD90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7DB9E1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5F4C82D7" w14:textId="77777777" w:rsidR="00674A83" w:rsidRPr="001A3C97" w:rsidRDefault="00674A83" w:rsidP="00674A83">
      <w:pPr>
        <w:spacing w:after="0" w:line="276" w:lineRule="auto"/>
        <w:rPr>
          <w:rFonts w:ascii="Courier New" w:hAnsi="Courier New" w:cs="Courier New"/>
          <w:sz w:val="20"/>
          <w:szCs w:val="20"/>
        </w:rPr>
      </w:pPr>
    </w:p>
    <w:p w14:paraId="15444B93" w14:textId="77777777" w:rsidR="00674A83" w:rsidRPr="001A3C97" w:rsidRDefault="00674A83" w:rsidP="00674A83">
      <w:pPr>
        <w:spacing w:after="0" w:line="276" w:lineRule="auto"/>
        <w:rPr>
          <w:rFonts w:ascii="Courier New" w:hAnsi="Courier New" w:cs="Courier New"/>
          <w:sz w:val="20"/>
          <w:szCs w:val="20"/>
        </w:rPr>
      </w:pPr>
    </w:p>
    <w:p w14:paraId="7813F53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5D4EF97D" w14:textId="77777777" w:rsidR="007B7BF0" w:rsidRPr="001A3C97" w:rsidRDefault="007B7BF0" w:rsidP="00FD420E">
      <w:pPr>
        <w:spacing w:after="0" w:line="276" w:lineRule="auto"/>
        <w:rPr>
          <w:rFonts w:ascii="Times New Roman" w:hAnsi="Times New Roman" w:cs="Times New Roman"/>
          <w:b/>
          <w:bCs/>
          <w:sz w:val="24"/>
          <w:szCs w:val="24"/>
        </w:rPr>
      </w:pPr>
    </w:p>
    <w:p w14:paraId="7D75AB91" w14:textId="77777777" w:rsidR="007B7BF0" w:rsidRPr="001A3C97" w:rsidRDefault="007B7BF0" w:rsidP="00FD420E">
      <w:pPr>
        <w:spacing w:after="0" w:line="276" w:lineRule="auto"/>
        <w:rPr>
          <w:rFonts w:ascii="Times New Roman" w:hAnsi="Times New Roman" w:cs="Times New Roman"/>
          <w:b/>
          <w:bCs/>
          <w:sz w:val="24"/>
          <w:szCs w:val="24"/>
        </w:rPr>
      </w:pPr>
    </w:p>
    <w:p w14:paraId="114FDDD7" w14:textId="77777777" w:rsidR="007B7BF0" w:rsidRPr="001A3C97" w:rsidRDefault="007B7BF0" w:rsidP="00FD420E">
      <w:pPr>
        <w:spacing w:after="0" w:line="276" w:lineRule="auto"/>
        <w:rPr>
          <w:rFonts w:ascii="Times New Roman" w:hAnsi="Times New Roman" w:cs="Times New Roman"/>
          <w:b/>
          <w:bCs/>
          <w:sz w:val="24"/>
          <w:szCs w:val="24"/>
        </w:rPr>
      </w:pPr>
    </w:p>
    <w:p w14:paraId="16BB23BA" w14:textId="77777777" w:rsidR="007B7BF0" w:rsidRPr="001A3C97" w:rsidRDefault="007B7BF0" w:rsidP="00FD420E">
      <w:pPr>
        <w:spacing w:after="0" w:line="276" w:lineRule="auto"/>
        <w:rPr>
          <w:rFonts w:ascii="Times New Roman" w:hAnsi="Times New Roman" w:cs="Times New Roman"/>
          <w:b/>
          <w:bCs/>
          <w:sz w:val="24"/>
          <w:szCs w:val="24"/>
        </w:rPr>
      </w:pPr>
    </w:p>
    <w:p w14:paraId="1D0A640B" w14:textId="77777777" w:rsidR="007B7BF0" w:rsidRPr="001A3C97" w:rsidRDefault="007B7BF0" w:rsidP="00FD420E">
      <w:pPr>
        <w:spacing w:after="0" w:line="276" w:lineRule="auto"/>
        <w:rPr>
          <w:rFonts w:ascii="Times New Roman" w:hAnsi="Times New Roman" w:cs="Times New Roman"/>
          <w:b/>
          <w:bCs/>
          <w:sz w:val="24"/>
          <w:szCs w:val="24"/>
        </w:rPr>
      </w:pPr>
    </w:p>
    <w:p w14:paraId="275C578D" w14:textId="77777777" w:rsidR="007B7BF0" w:rsidRPr="001A3C97" w:rsidRDefault="007B7BF0" w:rsidP="00FD420E">
      <w:pPr>
        <w:spacing w:after="0" w:line="276" w:lineRule="auto"/>
        <w:rPr>
          <w:rFonts w:ascii="Times New Roman" w:hAnsi="Times New Roman" w:cs="Times New Roman"/>
          <w:b/>
          <w:bCs/>
          <w:sz w:val="24"/>
          <w:szCs w:val="24"/>
        </w:rPr>
      </w:pPr>
    </w:p>
    <w:p w14:paraId="36B179B8" w14:textId="77777777" w:rsidR="00BC5941" w:rsidRPr="001A3C97" w:rsidRDefault="00BC5941" w:rsidP="00FD420E">
      <w:pPr>
        <w:spacing w:after="0" w:line="276" w:lineRule="auto"/>
        <w:rPr>
          <w:rFonts w:ascii="Times New Roman" w:hAnsi="Times New Roman" w:cs="Times New Roman"/>
          <w:b/>
          <w:bCs/>
          <w:sz w:val="24"/>
          <w:szCs w:val="24"/>
        </w:rPr>
      </w:pPr>
    </w:p>
    <w:p w14:paraId="38969C38" w14:textId="77777777" w:rsidR="00BC5941" w:rsidRPr="001A3C97" w:rsidRDefault="00BC5941" w:rsidP="00FD420E">
      <w:pPr>
        <w:spacing w:after="0" w:line="276" w:lineRule="auto"/>
        <w:rPr>
          <w:rFonts w:ascii="Times New Roman" w:hAnsi="Times New Roman" w:cs="Times New Roman"/>
          <w:b/>
          <w:bCs/>
          <w:sz w:val="24"/>
          <w:szCs w:val="24"/>
        </w:rPr>
      </w:pPr>
    </w:p>
    <w:p w14:paraId="1C68FEE1" w14:textId="77777777" w:rsidR="00BC5941" w:rsidRPr="001A3C97" w:rsidRDefault="00BC5941" w:rsidP="00FD420E">
      <w:pPr>
        <w:spacing w:after="0" w:line="276" w:lineRule="auto"/>
        <w:rPr>
          <w:rFonts w:ascii="Times New Roman" w:hAnsi="Times New Roman" w:cs="Times New Roman"/>
          <w:b/>
          <w:bCs/>
          <w:sz w:val="24"/>
          <w:szCs w:val="24"/>
        </w:rPr>
      </w:pPr>
    </w:p>
    <w:p w14:paraId="33563651" w14:textId="77777777" w:rsidR="00BC5941" w:rsidRPr="001A3C97" w:rsidRDefault="00BC5941" w:rsidP="00FD420E">
      <w:pPr>
        <w:spacing w:after="0" w:line="276" w:lineRule="auto"/>
        <w:rPr>
          <w:rFonts w:ascii="Times New Roman" w:hAnsi="Times New Roman" w:cs="Times New Roman"/>
          <w:b/>
          <w:bCs/>
          <w:sz w:val="24"/>
          <w:szCs w:val="24"/>
        </w:rPr>
      </w:pPr>
    </w:p>
    <w:p w14:paraId="65B21A9C" w14:textId="77777777" w:rsidR="00BC5941" w:rsidRPr="001A3C97" w:rsidRDefault="00BC5941" w:rsidP="00FD420E">
      <w:pPr>
        <w:spacing w:after="0" w:line="276" w:lineRule="auto"/>
        <w:rPr>
          <w:rFonts w:ascii="Times New Roman" w:hAnsi="Times New Roman" w:cs="Times New Roman"/>
          <w:b/>
          <w:bCs/>
          <w:sz w:val="24"/>
          <w:szCs w:val="24"/>
        </w:rPr>
      </w:pPr>
    </w:p>
    <w:p w14:paraId="191833C6" w14:textId="77777777" w:rsidR="00BC5941" w:rsidRPr="001A3C97" w:rsidRDefault="00BC5941" w:rsidP="00FD420E">
      <w:pPr>
        <w:spacing w:after="0" w:line="276" w:lineRule="auto"/>
        <w:rPr>
          <w:rFonts w:ascii="Times New Roman" w:hAnsi="Times New Roman" w:cs="Times New Roman"/>
          <w:b/>
          <w:bCs/>
          <w:sz w:val="24"/>
          <w:szCs w:val="24"/>
        </w:rPr>
      </w:pPr>
    </w:p>
    <w:p w14:paraId="6594CF2C" w14:textId="77777777" w:rsidR="00BC5941" w:rsidRPr="001A3C97" w:rsidRDefault="00BC5941" w:rsidP="00FD420E">
      <w:pPr>
        <w:spacing w:after="0" w:line="276" w:lineRule="auto"/>
        <w:rPr>
          <w:rFonts w:ascii="Times New Roman" w:hAnsi="Times New Roman" w:cs="Times New Roman"/>
          <w:b/>
          <w:bCs/>
          <w:sz w:val="24"/>
          <w:szCs w:val="24"/>
        </w:rPr>
      </w:pPr>
    </w:p>
    <w:p w14:paraId="7B653803" w14:textId="77777777" w:rsidR="007B7BF0" w:rsidRPr="001A3C97" w:rsidRDefault="007B7BF0" w:rsidP="00FD420E">
      <w:pPr>
        <w:spacing w:after="0" w:line="276" w:lineRule="auto"/>
        <w:rPr>
          <w:rFonts w:ascii="Times New Roman" w:hAnsi="Times New Roman" w:cs="Times New Roman"/>
          <w:b/>
          <w:bCs/>
          <w:sz w:val="24"/>
          <w:szCs w:val="24"/>
        </w:rPr>
      </w:pPr>
    </w:p>
    <w:p w14:paraId="50F803EC" w14:textId="77777777" w:rsidR="007B7BF0" w:rsidRPr="001A3C97" w:rsidRDefault="007B7BF0" w:rsidP="00FD420E">
      <w:pPr>
        <w:spacing w:after="0" w:line="276" w:lineRule="auto"/>
        <w:rPr>
          <w:rFonts w:ascii="Times New Roman" w:hAnsi="Times New Roman" w:cs="Times New Roman"/>
          <w:b/>
          <w:bCs/>
          <w:sz w:val="24"/>
          <w:szCs w:val="24"/>
        </w:rPr>
      </w:pPr>
    </w:p>
    <w:p w14:paraId="61974BF7" w14:textId="7522BEA0"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C</w:t>
      </w:r>
    </w:p>
    <w:p w14:paraId="044A22F1" w14:textId="4B285875"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abundance analyses</w:t>
      </w:r>
      <w:r w:rsidR="007B7BF0" w:rsidRPr="001A3C97">
        <w:rPr>
          <w:rFonts w:ascii="Times New Roman" w:hAnsi="Times New Roman" w:cs="Times New Roman"/>
          <w:sz w:val="24"/>
          <w:szCs w:val="24"/>
        </w:rPr>
        <w:t>.</w:t>
      </w:r>
    </w:p>
    <w:p w14:paraId="5AED6DB9" w14:textId="77777777" w:rsidR="00FD420E" w:rsidRPr="001A3C97" w:rsidRDefault="00FD420E" w:rsidP="00FD420E">
      <w:pPr>
        <w:spacing w:after="0" w:line="276" w:lineRule="auto"/>
        <w:rPr>
          <w:rFonts w:ascii="Times New Roman" w:hAnsi="Times New Roman" w:cs="Times New Roman"/>
          <w:sz w:val="24"/>
          <w:szCs w:val="24"/>
        </w:rPr>
      </w:pPr>
    </w:p>
    <w:p w14:paraId="704AEB4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05306F77" w14:textId="77777777" w:rsidR="007B7BF0" w:rsidRPr="001A3C97" w:rsidRDefault="007B7BF0" w:rsidP="007B7BF0">
      <w:pPr>
        <w:spacing w:after="0" w:line="276" w:lineRule="auto"/>
        <w:rPr>
          <w:rFonts w:ascii="Courier New" w:hAnsi="Courier New" w:cs="Courier New"/>
          <w:sz w:val="20"/>
          <w:szCs w:val="20"/>
        </w:rPr>
      </w:pPr>
    </w:p>
    <w:p w14:paraId="2E30E11A" w14:textId="77777777" w:rsidR="007B7BF0" w:rsidRPr="001A3C97" w:rsidRDefault="007B7BF0" w:rsidP="007B7BF0">
      <w:pPr>
        <w:spacing w:after="0" w:line="276" w:lineRule="auto"/>
        <w:rPr>
          <w:rFonts w:ascii="Courier New" w:hAnsi="Courier New" w:cs="Courier New"/>
          <w:sz w:val="20"/>
          <w:szCs w:val="20"/>
        </w:rPr>
      </w:pPr>
    </w:p>
    <w:p w14:paraId="2438771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253E771E" w14:textId="77777777" w:rsidR="007B7BF0" w:rsidRPr="001A3C97" w:rsidRDefault="007B7BF0" w:rsidP="007B7BF0">
      <w:pPr>
        <w:spacing w:after="0" w:line="276" w:lineRule="auto"/>
        <w:rPr>
          <w:rFonts w:ascii="Courier New" w:hAnsi="Courier New" w:cs="Courier New"/>
          <w:sz w:val="20"/>
          <w:szCs w:val="20"/>
        </w:rPr>
      </w:pPr>
    </w:p>
    <w:p w14:paraId="686C7CB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24FA1309" w14:textId="77777777" w:rsidR="007B7BF0" w:rsidRPr="001A3C97" w:rsidRDefault="007B7BF0" w:rsidP="007B7BF0">
      <w:pPr>
        <w:spacing w:after="0" w:line="276" w:lineRule="auto"/>
        <w:rPr>
          <w:rFonts w:ascii="Courier New" w:hAnsi="Courier New" w:cs="Courier New"/>
          <w:sz w:val="20"/>
          <w:szCs w:val="20"/>
        </w:rPr>
      </w:pPr>
    </w:p>
    <w:p w14:paraId="28B918D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5FFA980A" w14:textId="6B12969D"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abundance model</w:t>
      </w:r>
    </w:p>
    <w:p w14:paraId="2BA7B0B8" w14:textId="149E8ACF"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detection model</w:t>
      </w:r>
    </w:p>
    <w:p w14:paraId="5B334AB3" w14:textId="77777777" w:rsidR="007B7BF0" w:rsidRPr="001A3C97" w:rsidRDefault="007B7BF0" w:rsidP="007B7BF0">
      <w:pPr>
        <w:spacing w:after="0" w:line="276" w:lineRule="auto"/>
        <w:rPr>
          <w:rFonts w:ascii="Courier New" w:hAnsi="Courier New" w:cs="Courier New"/>
          <w:sz w:val="20"/>
          <w:szCs w:val="20"/>
        </w:rPr>
      </w:pPr>
    </w:p>
    <w:p w14:paraId="59C5964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0C233F8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in 1:n.alphas) {</w:t>
      </w:r>
    </w:p>
    <w:p w14:paraId="3F48925B" w14:textId="213FDECC"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(0, 0.01) </w:t>
      </w:r>
    </w:p>
    <w:p w14:paraId="5E237A0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120C8D79" w14:textId="77777777" w:rsidR="007B7BF0" w:rsidRPr="001A3C97" w:rsidRDefault="007B7BF0" w:rsidP="007B7BF0">
      <w:pPr>
        <w:spacing w:after="0" w:line="276" w:lineRule="auto"/>
        <w:rPr>
          <w:rFonts w:ascii="Courier New" w:hAnsi="Courier New" w:cs="Courier New"/>
          <w:sz w:val="20"/>
          <w:szCs w:val="20"/>
        </w:rPr>
      </w:pPr>
    </w:p>
    <w:p w14:paraId="069C204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2E8EAB3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(0.01, 0.01) #for random site effects</w:t>
      </w:r>
    </w:p>
    <w:p w14:paraId="324B470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D3FE42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 xml:space="preserve">[species, site]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(alpha0[species], </w:t>
      </w:r>
    </w:p>
    <w:p w14:paraId="0CEFCC08" w14:textId="3617FB61" w:rsidR="007B7BF0" w:rsidRPr="001A3C97" w:rsidRDefault="007B7BF0" w:rsidP="007B7BF0">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w:t>
      </w:r>
    </w:p>
    <w:p w14:paraId="6672FA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3F309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unique sites</w:t>
      </w:r>
    </w:p>
    <w:p w14:paraId="7DC045D8" w14:textId="77777777" w:rsidR="007B7BF0" w:rsidRPr="001A3C97" w:rsidRDefault="007B7BF0" w:rsidP="007B7BF0">
      <w:pPr>
        <w:spacing w:after="0" w:line="276" w:lineRule="auto"/>
        <w:rPr>
          <w:rFonts w:ascii="Courier New" w:hAnsi="Courier New" w:cs="Courier New"/>
          <w:sz w:val="20"/>
          <w:szCs w:val="20"/>
        </w:rPr>
      </w:pPr>
    </w:p>
    <w:p w14:paraId="5444613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DETECTION COVARIATES</w:t>
      </w:r>
    </w:p>
    <w:p w14:paraId="5E5224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104621C4" w14:textId="51137B2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(0, 0.01) </w:t>
      </w:r>
    </w:p>
    <w:p w14:paraId="6D8A269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67F7F04F" w14:textId="77777777" w:rsidR="007B7BF0" w:rsidRPr="001A3C97" w:rsidRDefault="007B7BF0" w:rsidP="007B7BF0">
      <w:pPr>
        <w:spacing w:after="0" w:line="276" w:lineRule="auto"/>
        <w:rPr>
          <w:rFonts w:ascii="Courier New" w:hAnsi="Courier New" w:cs="Courier New"/>
          <w:sz w:val="20"/>
          <w:szCs w:val="20"/>
        </w:rPr>
      </w:pPr>
    </w:p>
    <w:p w14:paraId="2DCAE50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5BC1580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(0.01, 0.01)</w:t>
      </w:r>
    </w:p>
    <w:p w14:paraId="235B8CA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1AF2D8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observer]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(beta0[species], </w:t>
      </w:r>
    </w:p>
    <w:p w14:paraId="0A303A77" w14:textId="416E4606" w:rsidR="007B7BF0" w:rsidRPr="001A3C97" w:rsidRDefault="007B7BF0" w:rsidP="007B7BF0">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w:t>
      </w:r>
    </w:p>
    <w:p w14:paraId="773F9F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ED6DB26" w14:textId="77777777" w:rsidR="007B7BF0" w:rsidRPr="001A3C97" w:rsidRDefault="007B7BF0" w:rsidP="007B7BF0">
      <w:pPr>
        <w:spacing w:after="0" w:line="276" w:lineRule="auto"/>
        <w:rPr>
          <w:rFonts w:ascii="Courier New" w:hAnsi="Courier New" w:cs="Courier New"/>
          <w:sz w:val="20"/>
          <w:szCs w:val="20"/>
        </w:rPr>
      </w:pPr>
    </w:p>
    <w:p w14:paraId="73A21F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D9175D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focal species.</w:t>
      </w:r>
    </w:p>
    <w:p w14:paraId="40631B04" w14:textId="77777777" w:rsidR="007B7BF0" w:rsidRPr="001A3C97" w:rsidRDefault="007B7BF0" w:rsidP="007B7BF0">
      <w:pPr>
        <w:spacing w:after="0" w:line="276" w:lineRule="auto"/>
        <w:rPr>
          <w:rFonts w:ascii="Courier New" w:hAnsi="Courier New" w:cs="Courier New"/>
          <w:sz w:val="20"/>
          <w:szCs w:val="20"/>
        </w:rPr>
      </w:pPr>
    </w:p>
    <w:p w14:paraId="351034BB" w14:textId="77777777" w:rsidR="007B7BF0" w:rsidRPr="001A3C97" w:rsidRDefault="007B7BF0" w:rsidP="007B7BF0">
      <w:pPr>
        <w:spacing w:after="0" w:line="276" w:lineRule="auto"/>
        <w:rPr>
          <w:rFonts w:ascii="Courier New" w:hAnsi="Courier New" w:cs="Courier New"/>
          <w:sz w:val="20"/>
          <w:szCs w:val="20"/>
        </w:rPr>
      </w:pPr>
    </w:p>
    <w:p w14:paraId="49C3C05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75B61A8C" w14:textId="77777777" w:rsidR="007B7BF0" w:rsidRPr="001A3C97" w:rsidRDefault="007B7BF0" w:rsidP="007B7BF0">
      <w:pPr>
        <w:spacing w:after="0" w:line="276" w:lineRule="auto"/>
        <w:rPr>
          <w:rFonts w:ascii="Courier New" w:hAnsi="Courier New" w:cs="Courier New"/>
          <w:sz w:val="20"/>
          <w:szCs w:val="20"/>
        </w:rPr>
      </w:pPr>
    </w:p>
    <w:p w14:paraId="66256A5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TIME</w:t>
      </w:r>
    </w:p>
    <w:p w14:paraId="446E553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time.mu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57C7FA3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2DD7FF8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Normal distribution.</w:t>
      </w:r>
    </w:p>
    <w:p w14:paraId="73391B8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WIND CODE</w:t>
      </w:r>
    </w:p>
    <w:p w14:paraId="70E2EC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4C8A7ECA" w14:textId="77777777" w:rsidR="007B7BF0" w:rsidRPr="001A3C97" w:rsidRDefault="007B7BF0" w:rsidP="007B7BF0">
      <w:pPr>
        <w:spacing w:after="0" w:line="276" w:lineRule="auto"/>
        <w:rPr>
          <w:rFonts w:ascii="Courier New" w:hAnsi="Courier New" w:cs="Courier New"/>
          <w:sz w:val="20"/>
          <w:szCs w:val="20"/>
        </w:rPr>
      </w:pPr>
    </w:p>
    <w:p w14:paraId="782EF7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3CD9EDD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0F85891A" w14:textId="77777777" w:rsidR="007B7BF0" w:rsidRPr="001A3C97" w:rsidRDefault="007B7BF0" w:rsidP="007B7BF0">
      <w:pPr>
        <w:spacing w:after="0" w:line="276" w:lineRule="auto"/>
        <w:rPr>
          <w:rFonts w:ascii="Courier New" w:hAnsi="Courier New" w:cs="Courier New"/>
          <w:sz w:val="20"/>
          <w:szCs w:val="20"/>
        </w:rPr>
      </w:pPr>
    </w:p>
    <w:p w14:paraId="10E96EEF" w14:textId="77777777" w:rsidR="007B7BF0" w:rsidRPr="001A3C97" w:rsidRDefault="007B7BF0" w:rsidP="007B7BF0">
      <w:pPr>
        <w:spacing w:after="0" w:line="276" w:lineRule="auto"/>
        <w:rPr>
          <w:rFonts w:ascii="Courier New" w:hAnsi="Courier New" w:cs="Courier New"/>
          <w:sz w:val="20"/>
          <w:szCs w:val="20"/>
        </w:rPr>
      </w:pPr>
    </w:p>
    <w:p w14:paraId="66517B0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5EEA6C5A" w14:textId="77777777" w:rsidR="007B7BF0" w:rsidRPr="001A3C97" w:rsidRDefault="007B7BF0" w:rsidP="007B7BF0">
      <w:pPr>
        <w:spacing w:after="0" w:line="276" w:lineRule="auto"/>
        <w:rPr>
          <w:rFonts w:ascii="Courier New" w:hAnsi="Courier New" w:cs="Courier New"/>
          <w:sz w:val="20"/>
          <w:szCs w:val="20"/>
        </w:rPr>
      </w:pPr>
    </w:p>
    <w:p w14:paraId="624B8F3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07C2E9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B768C4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DEF575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11F70B5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(time.mu, </w:t>
      </w:r>
      <w:proofErr w:type="spellStart"/>
      <w:r w:rsidRPr="001A3C97">
        <w:rPr>
          <w:rFonts w:ascii="Courier New" w:hAnsi="Courier New" w:cs="Courier New"/>
          <w:sz w:val="20"/>
          <w:szCs w:val="20"/>
        </w:rPr>
        <w:t>time.tau</w:t>
      </w:r>
      <w:proofErr w:type="spellEnd"/>
      <w:r w:rsidRPr="001A3C97">
        <w:rPr>
          <w:rFonts w:ascii="Courier New" w:hAnsi="Courier New" w:cs="Courier New"/>
          <w:sz w:val="20"/>
          <w:szCs w:val="20"/>
        </w:rPr>
        <w:t>)</w:t>
      </w:r>
    </w:p>
    <w:p w14:paraId="4D79BA0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w:t>
      </w:r>
    </w:p>
    <w:p w14:paraId="51E280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w:t>
      </w:r>
    </w:p>
    <w:p w14:paraId="79702AE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F2B55A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82EC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5A566A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visits.</w:t>
      </w:r>
    </w:p>
    <w:p w14:paraId="15606259" w14:textId="77777777" w:rsidR="007B7BF0" w:rsidRPr="001A3C97" w:rsidRDefault="007B7BF0" w:rsidP="007B7BF0">
      <w:pPr>
        <w:spacing w:after="0" w:line="276" w:lineRule="auto"/>
        <w:rPr>
          <w:rFonts w:ascii="Courier New" w:hAnsi="Courier New" w:cs="Courier New"/>
          <w:sz w:val="20"/>
          <w:szCs w:val="20"/>
        </w:rPr>
      </w:pPr>
    </w:p>
    <w:p w14:paraId="2DA9BAF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ABUNDANCE AND DETECTION PROBABILITY</w:t>
      </w:r>
    </w:p>
    <w:p w14:paraId="637645E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4B64CD9E" w14:textId="77777777" w:rsidR="007B7BF0" w:rsidRPr="001A3C97" w:rsidRDefault="007B7BF0" w:rsidP="007B7BF0">
      <w:pPr>
        <w:spacing w:after="0" w:line="276" w:lineRule="auto"/>
        <w:rPr>
          <w:rFonts w:ascii="Courier New" w:hAnsi="Courier New" w:cs="Courier New"/>
          <w:sz w:val="20"/>
          <w:szCs w:val="20"/>
        </w:rPr>
      </w:pPr>
    </w:p>
    <w:p w14:paraId="7530F54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N (true abundance) for each species at each site</w:t>
      </w:r>
    </w:p>
    <w:p w14:paraId="723F48B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00D561BC" w14:textId="77777777" w:rsidR="007B7BF0" w:rsidRPr="001A3C97" w:rsidRDefault="007B7BF0" w:rsidP="007B7BF0">
      <w:pPr>
        <w:spacing w:after="0" w:line="276" w:lineRule="auto"/>
        <w:rPr>
          <w:rFonts w:ascii="Courier New" w:hAnsi="Courier New" w:cs="Courier New"/>
          <w:sz w:val="20"/>
          <w:szCs w:val="20"/>
        </w:rPr>
      </w:pPr>
    </w:p>
    <w:p w14:paraId="151327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AD61780" w14:textId="77777777" w:rsidR="007B7BF0" w:rsidRPr="001A3C97" w:rsidRDefault="007B7BF0" w:rsidP="007B7BF0">
      <w:pPr>
        <w:spacing w:after="0" w:line="276" w:lineRule="auto"/>
        <w:rPr>
          <w:rFonts w:ascii="Courier New" w:hAnsi="Courier New" w:cs="Courier New"/>
          <w:sz w:val="20"/>
          <w:szCs w:val="20"/>
        </w:rPr>
      </w:pPr>
    </w:p>
    <w:p w14:paraId="22504688" w14:textId="69B72C38" w:rsidR="007B7BF0" w:rsidRPr="001A3C97" w:rsidRDefault="007B7BF0" w:rsidP="0072243E">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ABUNDANCE MODEL</w:t>
      </w:r>
    </w:p>
    <w:p w14:paraId="75EB38A1" w14:textId="2DE1B9FC" w:rsidR="00337BC1"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xml:space="preserve">log(lambda[site, year, species]) &lt;- alpha[species, 1] * </w:t>
      </w:r>
    </w:p>
    <w:p w14:paraId="7CAE9400" w14:textId="47A8B22B" w:rsidR="007B7BF0" w:rsidRPr="001A3C97" w:rsidRDefault="00337BC1" w:rsidP="00337BC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 + </w:t>
      </w:r>
    </w:p>
    <w:p w14:paraId="261B9F9F" w14:textId="77777777"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2] * </w:t>
      </w:r>
    </w:p>
    <w:p w14:paraId="5070BC39" w14:textId="043A28B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2] + </w:t>
      </w:r>
    </w:p>
    <w:p w14:paraId="4323D7DC" w14:textId="135485CC"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3] * </w:t>
      </w:r>
    </w:p>
    <w:p w14:paraId="0FF1AE74" w14:textId="35C58544"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3] + </w:t>
      </w:r>
    </w:p>
    <w:p w14:paraId="702E9083" w14:textId="75964942"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4] * </w:t>
      </w:r>
    </w:p>
    <w:p w14:paraId="45BE4027" w14:textId="218554BA"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p>
    <w:p w14:paraId="6F28F851"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5] * </w:t>
      </w:r>
      <w:r w:rsidRPr="001A3C97">
        <w:rPr>
          <w:rFonts w:ascii="Courier New" w:hAnsi="Courier New" w:cs="Courier New"/>
          <w:sz w:val="20"/>
          <w:szCs w:val="20"/>
        </w:rPr>
        <w:t xml:space="preserve">   </w:t>
      </w:r>
    </w:p>
    <w:p w14:paraId="3C9EA287" w14:textId="2CCDF840"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r w:rsidRPr="001A3C97">
        <w:rPr>
          <w:rFonts w:ascii="Courier New" w:hAnsi="Courier New" w:cs="Courier New"/>
          <w:sz w:val="20"/>
          <w:szCs w:val="20"/>
        </w:rPr>
        <w:t xml:space="preserve">   </w:t>
      </w:r>
    </w:p>
    <w:p w14:paraId="2EAFF1DC" w14:textId="74B9759B"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p>
    <w:p w14:paraId="49602C12"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6] * </w:t>
      </w:r>
      <w:r w:rsidRPr="001A3C97">
        <w:rPr>
          <w:rFonts w:ascii="Courier New" w:hAnsi="Courier New" w:cs="Courier New"/>
          <w:sz w:val="20"/>
          <w:szCs w:val="20"/>
        </w:rPr>
        <w:t xml:space="preserve">      </w:t>
      </w:r>
    </w:p>
    <w:p w14:paraId="2EDE48A9" w14:textId="0987935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5] + </w:t>
      </w:r>
    </w:p>
    <w:p w14:paraId="23EB00DB"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7] * </w:t>
      </w:r>
      <w:r w:rsidRPr="001A3C97">
        <w:rPr>
          <w:rFonts w:ascii="Courier New" w:hAnsi="Courier New" w:cs="Courier New"/>
          <w:sz w:val="20"/>
          <w:szCs w:val="20"/>
        </w:rPr>
        <w:t xml:space="preserve">   </w:t>
      </w:r>
    </w:p>
    <w:p w14:paraId="0635ADE4" w14:textId="3DD76B19"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1118C046"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8] * </w:t>
      </w:r>
    </w:p>
    <w:p w14:paraId="7F8B2185"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3DBBE53C" w14:textId="1791F064"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34B7F9FA" w14:textId="77777777" w:rsidR="00AB0FA8"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
    <w:p w14:paraId="7D061A60" w14:textId="6FE405EE" w:rsidR="00300AE2" w:rsidRPr="001A3C97" w:rsidRDefault="00AB0FA8"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lastRenderedPageBreak/>
        <w:t xml:space="preserve">   </w:t>
      </w:r>
      <w:r w:rsidR="007B7BF0" w:rsidRPr="001A3C97">
        <w:rPr>
          <w:rFonts w:ascii="Courier New" w:hAnsi="Courier New" w:cs="Courier New"/>
          <w:sz w:val="20"/>
          <w:szCs w:val="20"/>
        </w:rPr>
        <w:t xml:space="preserve">alpha[species, 9] * </w:t>
      </w:r>
    </w:p>
    <w:p w14:paraId="6C560197" w14:textId="6E2EC843"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7] + </w:t>
      </w:r>
    </w:p>
    <w:p w14:paraId="6F145230"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10] * </w:t>
      </w:r>
    </w:p>
    <w:p w14:paraId="3A87F30B" w14:textId="79A1DDD1"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8] + </w:t>
      </w:r>
    </w:p>
    <w:p w14:paraId="28BFDED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11] * </w:t>
      </w:r>
    </w:p>
    <w:p w14:paraId="0C83CA23" w14:textId="63D5A0D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9] + </w:t>
      </w:r>
    </w:p>
    <w:p w14:paraId="22BCC14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12] * </w:t>
      </w:r>
    </w:p>
    <w:p w14:paraId="36EE4BB9" w14:textId="3E50974A"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10] + </w:t>
      </w:r>
    </w:p>
    <w:p w14:paraId="17D75763"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13] * </w:t>
      </w:r>
    </w:p>
    <w:p w14:paraId="6EDBDC15" w14:textId="3B403C7E"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11] + </w:t>
      </w:r>
    </w:p>
    <w:p w14:paraId="61B25D7F"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14] * </w:t>
      </w:r>
    </w:p>
    <w:p w14:paraId="10889297"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 * </w:t>
      </w:r>
      <w:r w:rsidRPr="001A3C97">
        <w:rPr>
          <w:rFonts w:ascii="Courier New" w:hAnsi="Courier New" w:cs="Courier New"/>
          <w:sz w:val="20"/>
          <w:szCs w:val="20"/>
        </w:rPr>
        <w:t xml:space="preserve">   </w:t>
      </w:r>
    </w:p>
    <w:p w14:paraId="039716B5" w14:textId="626C58EF"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2] + </w:t>
      </w:r>
    </w:p>
    <w:p w14:paraId="564EC1A5" w14:textId="40A40363"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[species,</w:t>
      </w:r>
      <w:r w:rsidR="00F63BE3" w:rsidRPr="001A3C97">
        <w:rPr>
          <w:rFonts w:ascii="Courier New" w:hAnsi="Courier New" w:cs="Courier New"/>
          <w:sz w:val="18"/>
          <w:szCs w:val="18"/>
        </w:rPr>
        <w:t xml:space="preserve"> </w:t>
      </w:r>
      <w:r w:rsidRPr="001A3C97">
        <w:rPr>
          <w:rFonts w:ascii="Courier New" w:hAnsi="Courier New" w:cs="Courier New"/>
          <w:sz w:val="20"/>
          <w:szCs w:val="20"/>
        </w:rPr>
        <w:t xml:space="preserve">site] </w:t>
      </w:r>
    </w:p>
    <w:p w14:paraId="7805523F" w14:textId="77777777" w:rsidR="00337BC1" w:rsidRPr="001A3C97" w:rsidRDefault="00337BC1" w:rsidP="007B7BF0">
      <w:pPr>
        <w:spacing w:after="0" w:line="276" w:lineRule="auto"/>
        <w:rPr>
          <w:rFonts w:ascii="Courier New" w:hAnsi="Courier New" w:cs="Courier New"/>
          <w:sz w:val="20"/>
          <w:szCs w:val="20"/>
        </w:rPr>
      </w:pPr>
    </w:p>
    <w:p w14:paraId="230D8300" w14:textId="77777777" w:rsidR="0072243E" w:rsidRPr="001A3C97" w:rsidRDefault="00337BC1" w:rsidP="00337BC1">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72243E" w:rsidRPr="001A3C97">
        <w:rPr>
          <w:rFonts w:ascii="Courier New" w:hAnsi="Courier New" w:cs="Courier New"/>
          <w:sz w:val="20"/>
          <w:szCs w:val="20"/>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sitecov.array</w:t>
      </w:r>
      <w:proofErr w:type="spellEnd"/>
      <w:r w:rsidRPr="001A3C97">
        <w:rPr>
          <w:rFonts w:ascii="Courier New" w:hAnsi="Courier New" w:cs="Courier New"/>
          <w:sz w:val="20"/>
          <w:szCs w:val="20"/>
        </w:rPr>
        <w:t xml:space="preserve">: 1 = study area, 2 = year, 3 = elevation, </w:t>
      </w:r>
    </w:p>
    <w:p w14:paraId="65DD475B"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4 = aspect, 5 = TPI, 6 = stand age, 7 = proportion all forest, </w:t>
      </w:r>
    </w:p>
    <w:p w14:paraId="76F87416"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8 = proportion mixed forest, 9 = proportion conifer forest, </w:t>
      </w:r>
    </w:p>
    <w:p w14:paraId="0C182FB8" w14:textId="3A55EA12" w:rsidR="00337BC1"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10 = proportion shrub, 11 = proportion all forest within 1 km</w:t>
      </w:r>
    </w:p>
    <w:p w14:paraId="1FA06880" w14:textId="77777777" w:rsidR="00337BC1" w:rsidRPr="001A3C97" w:rsidRDefault="00337BC1" w:rsidP="007B7BF0">
      <w:pPr>
        <w:spacing w:after="0" w:line="276" w:lineRule="auto"/>
        <w:rPr>
          <w:rFonts w:ascii="Courier New" w:hAnsi="Courier New" w:cs="Courier New"/>
          <w:sz w:val="20"/>
          <w:szCs w:val="20"/>
        </w:rPr>
      </w:pPr>
    </w:p>
    <w:p w14:paraId="2667B102" w14:textId="77777777" w:rsidR="007B7BF0" w:rsidRPr="001A3C97" w:rsidRDefault="007B7BF0" w:rsidP="007B7BF0">
      <w:pPr>
        <w:spacing w:after="0" w:line="276" w:lineRule="auto"/>
        <w:rPr>
          <w:rFonts w:ascii="Courier New" w:hAnsi="Courier New" w:cs="Courier New"/>
          <w:sz w:val="20"/>
          <w:szCs w:val="20"/>
        </w:rPr>
      </w:pPr>
    </w:p>
    <w:p w14:paraId="72FE59F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ABUNDANCE</w:t>
      </w:r>
    </w:p>
    <w:p w14:paraId="22CD3F9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N[site, year, species] ~ </w:t>
      </w:r>
      <w:proofErr w:type="spellStart"/>
      <w:r w:rsidRPr="001A3C97">
        <w:rPr>
          <w:rFonts w:ascii="Courier New" w:hAnsi="Courier New" w:cs="Courier New"/>
          <w:sz w:val="20"/>
          <w:szCs w:val="20"/>
        </w:rPr>
        <w:t>dpois</w:t>
      </w:r>
      <w:proofErr w:type="spellEnd"/>
      <w:r w:rsidRPr="001A3C97">
        <w:rPr>
          <w:rFonts w:ascii="Courier New" w:hAnsi="Courier New" w:cs="Courier New"/>
          <w:sz w:val="20"/>
          <w:szCs w:val="20"/>
        </w:rPr>
        <w:t>(lambda[site, year, species])</w:t>
      </w:r>
    </w:p>
    <w:p w14:paraId="370CE01E" w14:textId="77777777" w:rsidR="007B7BF0" w:rsidRPr="001A3C97" w:rsidRDefault="007B7BF0" w:rsidP="007B7BF0">
      <w:pPr>
        <w:spacing w:after="0" w:line="276" w:lineRule="auto"/>
        <w:rPr>
          <w:rFonts w:ascii="Courier New" w:hAnsi="Courier New" w:cs="Courier New"/>
          <w:sz w:val="20"/>
          <w:szCs w:val="20"/>
        </w:rPr>
      </w:pPr>
    </w:p>
    <w:p w14:paraId="03FEA01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5A5046E1" w14:textId="77777777" w:rsidR="007B7BF0" w:rsidRPr="001A3C97" w:rsidRDefault="007B7BF0" w:rsidP="007B7BF0">
      <w:pPr>
        <w:spacing w:after="0" w:line="276" w:lineRule="auto"/>
        <w:rPr>
          <w:rFonts w:ascii="Courier New" w:hAnsi="Courier New" w:cs="Courier New"/>
          <w:sz w:val="20"/>
          <w:szCs w:val="20"/>
        </w:rPr>
      </w:pPr>
    </w:p>
    <w:p w14:paraId="54BC0C3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OBSERVATION PROBABILITY</w:t>
      </w:r>
    </w:p>
    <w:p w14:paraId="1BEA8EC7"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1, species] ~ </w:t>
      </w:r>
      <w:proofErr w:type="spellStart"/>
      <w:r w:rsidRPr="001A3C97">
        <w:rPr>
          <w:rFonts w:ascii="Courier New" w:hAnsi="Courier New" w:cs="Courier New"/>
          <w:sz w:val="20"/>
          <w:szCs w:val="20"/>
        </w:rPr>
        <w:t>dbin</w:t>
      </w:r>
      <w:proofErr w:type="spellEnd"/>
      <w:r w:rsidRPr="001A3C97">
        <w:rPr>
          <w:rFonts w:ascii="Courier New" w:hAnsi="Courier New" w:cs="Courier New"/>
          <w:sz w:val="20"/>
          <w:szCs w:val="20"/>
        </w:rPr>
        <w:t xml:space="preserve">(p[site, year, visit, </w:t>
      </w:r>
    </w:p>
    <w:p w14:paraId="0DEA3C5C" w14:textId="7D9F712B"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1, species], </w:t>
      </w:r>
    </w:p>
    <w:p w14:paraId="4D2E6C95" w14:textId="65BCF777" w:rsidR="007B7BF0"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N[site, year, species])</w:t>
      </w:r>
    </w:p>
    <w:p w14:paraId="33EA380B" w14:textId="0A753658"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1, species] &lt;- N[site, year, species] </w:t>
      </w:r>
      <w:r w:rsidR="004D7673" w:rsidRPr="001A3C97">
        <w:rPr>
          <w:rFonts w:ascii="Courier New" w:hAnsi="Courier New" w:cs="Courier New"/>
          <w:sz w:val="20"/>
          <w:szCs w:val="20"/>
        </w:rPr>
        <w:t>–</w:t>
      </w:r>
      <w:r w:rsidRPr="001A3C97">
        <w:rPr>
          <w:rFonts w:ascii="Courier New" w:hAnsi="Courier New" w:cs="Courier New"/>
          <w:sz w:val="20"/>
          <w:szCs w:val="20"/>
        </w:rPr>
        <w:t xml:space="preserve"> </w:t>
      </w:r>
    </w:p>
    <w:p w14:paraId="21C91F92" w14:textId="77777777" w:rsidR="004D7673"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Y[site, year, visit, 1, </w:t>
      </w:r>
    </w:p>
    <w:p w14:paraId="0908639A" w14:textId="30938396" w:rsidR="007B7BF0"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21E1CBC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E52AF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(i in 2:n.replicates) {</w:t>
      </w:r>
    </w:p>
    <w:p w14:paraId="7B9976A8"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w:t>
      </w:r>
      <w:proofErr w:type="spellStart"/>
      <w:r w:rsidRPr="001A3C97">
        <w:rPr>
          <w:rFonts w:ascii="Courier New" w:hAnsi="Courier New" w:cs="Courier New"/>
          <w:sz w:val="20"/>
          <w:szCs w:val="20"/>
        </w:rPr>
        <w:t>i</w:t>
      </w:r>
      <w:proofErr w:type="spellEnd"/>
      <w:r w:rsidRPr="001A3C97">
        <w:rPr>
          <w:rFonts w:ascii="Courier New" w:hAnsi="Courier New" w:cs="Courier New"/>
          <w:sz w:val="20"/>
          <w:szCs w:val="20"/>
        </w:rPr>
        <w:t xml:space="preserve">, species] ~ </w:t>
      </w:r>
      <w:proofErr w:type="spellStart"/>
      <w:r w:rsidRPr="001A3C97">
        <w:rPr>
          <w:rFonts w:ascii="Courier New" w:hAnsi="Courier New" w:cs="Courier New"/>
          <w:sz w:val="20"/>
          <w:szCs w:val="20"/>
        </w:rPr>
        <w:t>dbin</w:t>
      </w:r>
      <w:proofErr w:type="spellEnd"/>
      <w:r w:rsidRPr="001A3C97">
        <w:rPr>
          <w:rFonts w:ascii="Courier New" w:hAnsi="Courier New" w:cs="Courier New"/>
          <w:sz w:val="20"/>
          <w:szCs w:val="20"/>
        </w:rPr>
        <w:t xml:space="preserve">(p[site, year, </w:t>
      </w:r>
    </w:p>
    <w:p w14:paraId="31145D9D" w14:textId="77777777"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i, </w:t>
      </w:r>
    </w:p>
    <w:p w14:paraId="4DA81D75" w14:textId="77777777" w:rsidR="004D7673" w:rsidRPr="001A3C97" w:rsidRDefault="007B7BF0"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species], </w:t>
      </w:r>
    </w:p>
    <w:p w14:paraId="063467E5" w14:textId="77777777" w:rsidR="004D7673"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z[site, year, visit,</w:t>
      </w:r>
      <w:r w:rsidRPr="001A3C97">
        <w:rPr>
          <w:rFonts w:ascii="Courier New" w:hAnsi="Courier New" w:cs="Courier New"/>
          <w:sz w:val="18"/>
          <w:szCs w:val="18"/>
        </w:rPr>
        <w:t xml:space="preserve"> </w:t>
      </w:r>
      <w:r w:rsidR="007B7BF0" w:rsidRPr="001A3C97">
        <w:rPr>
          <w:rFonts w:ascii="Courier New" w:hAnsi="Courier New" w:cs="Courier New"/>
          <w:sz w:val="20"/>
          <w:szCs w:val="20"/>
        </w:rPr>
        <w:t xml:space="preserve">i-1, </w:t>
      </w:r>
    </w:p>
    <w:p w14:paraId="75326C35" w14:textId="238279C9" w:rsidR="007B7BF0"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2665060"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i, species] &lt;- N[site, year, species] </w:t>
      </w:r>
    </w:p>
    <w:p w14:paraId="6A70D91E" w14:textId="77777777" w:rsidR="004D7673" w:rsidRPr="001A3C97" w:rsidRDefault="007B7BF0"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sum(Y[site, year, </w:t>
      </w:r>
    </w:p>
    <w:p w14:paraId="7F9E3759" w14:textId="77777777" w:rsidR="004D7673"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1:i, </w:t>
      </w:r>
      <w:r w:rsidRPr="001A3C97">
        <w:rPr>
          <w:rFonts w:ascii="Courier New" w:hAnsi="Courier New" w:cs="Courier New"/>
          <w:sz w:val="20"/>
          <w:szCs w:val="20"/>
        </w:rPr>
        <w:t xml:space="preserve"> </w:t>
      </w:r>
    </w:p>
    <w:p w14:paraId="2A6E17E1" w14:textId="686199E5" w:rsidR="007B7BF0"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C96D8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1FC5E19" w14:textId="77777777" w:rsidR="007B7BF0" w:rsidRPr="001A3C97" w:rsidRDefault="007B7BF0" w:rsidP="007B7BF0">
      <w:pPr>
        <w:spacing w:after="0" w:line="276" w:lineRule="auto"/>
        <w:rPr>
          <w:rFonts w:ascii="Courier New" w:hAnsi="Courier New" w:cs="Courier New"/>
          <w:sz w:val="20"/>
          <w:szCs w:val="20"/>
        </w:rPr>
      </w:pPr>
    </w:p>
    <w:p w14:paraId="69B2B66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detection each species at each site</w:t>
      </w:r>
    </w:p>
    <w:p w14:paraId="080B84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 {</w:t>
      </w:r>
    </w:p>
    <w:p w14:paraId="3CD988A3" w14:textId="77777777" w:rsidR="007B7BF0" w:rsidRPr="001A3C97" w:rsidRDefault="007B7BF0" w:rsidP="007B7BF0">
      <w:pPr>
        <w:spacing w:after="0" w:line="276" w:lineRule="auto"/>
        <w:rPr>
          <w:rFonts w:ascii="Courier New" w:hAnsi="Courier New" w:cs="Courier New"/>
          <w:sz w:val="20"/>
          <w:szCs w:val="20"/>
        </w:rPr>
      </w:pPr>
    </w:p>
    <w:p w14:paraId="005B9F1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DETECTION MODEL</w:t>
      </w:r>
    </w:p>
    <w:p w14:paraId="1543203E" w14:textId="77777777" w:rsidR="00964D5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visit, replicate, species]) &lt;- </w:t>
      </w:r>
    </w:p>
    <w:p w14:paraId="55F3394E" w14:textId="0778D75D" w:rsidR="007B7BF0" w:rsidRPr="001A3C97" w:rsidRDefault="007B7BF0" w:rsidP="00EC01DD">
      <w:pPr>
        <w:spacing w:after="0" w:line="276" w:lineRule="auto"/>
        <w:ind w:left="2160" w:firstLine="720"/>
        <w:rPr>
          <w:rFonts w:ascii="Courier New" w:hAnsi="Courier New" w:cs="Courier New"/>
          <w:sz w:val="20"/>
          <w:szCs w:val="20"/>
        </w:rPr>
      </w:pPr>
      <w:r w:rsidRPr="001A3C97">
        <w:rPr>
          <w:rFonts w:ascii="Courier New" w:hAnsi="Courier New" w:cs="Courier New"/>
          <w:sz w:val="20"/>
          <w:szCs w:val="20"/>
        </w:rPr>
        <w:t xml:space="preserve">beta[species, 1] * </w:t>
      </w:r>
      <w:proofErr w:type="spellStart"/>
      <w:r w:rsidRPr="001A3C97">
        <w:rPr>
          <w:rFonts w:ascii="Courier New" w:hAnsi="Courier New" w:cs="Courier New"/>
          <w:sz w:val="20"/>
          <w:szCs w:val="20"/>
        </w:rPr>
        <w:t>day.array</w:t>
      </w:r>
      <w:proofErr w:type="spellEnd"/>
      <w:r w:rsidRPr="001A3C97">
        <w:rPr>
          <w:rFonts w:ascii="Courier New" w:hAnsi="Courier New" w:cs="Courier New"/>
          <w:sz w:val="20"/>
          <w:szCs w:val="20"/>
        </w:rPr>
        <w:t>[site, year, visit] +</w:t>
      </w:r>
    </w:p>
    <w:p w14:paraId="6EEA3A27" w14:textId="41EAB798"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2]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visit] +</w:t>
      </w:r>
    </w:p>
    <w:p w14:paraId="40674092" w14:textId="64920D85"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3]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visit] * </w:t>
      </w:r>
    </w:p>
    <w:p w14:paraId="2AC5EA12" w14:textId="5424F9E7" w:rsidR="007B7BF0" w:rsidRPr="001A3C97" w:rsidRDefault="00EC01DD" w:rsidP="00EC01DD">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time.array</w:t>
      </w:r>
      <w:proofErr w:type="spellEnd"/>
      <w:r w:rsidR="007B7BF0" w:rsidRPr="001A3C97">
        <w:rPr>
          <w:rFonts w:ascii="Courier New" w:hAnsi="Courier New" w:cs="Courier New"/>
          <w:sz w:val="20"/>
          <w:szCs w:val="20"/>
        </w:rPr>
        <w:t>[site, year, visit] +</w:t>
      </w:r>
    </w:p>
    <w:p w14:paraId="05B190C8" w14:textId="521D963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4] *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visit] + </w:t>
      </w:r>
    </w:p>
    <w:p w14:paraId="48EE3F0B" w14:textId="77777777"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beta[species, 5] *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[site, year, visit] +</w:t>
      </w:r>
    </w:p>
    <w:p w14:paraId="3D34108E" w14:textId="77777777" w:rsidR="00EC01DD" w:rsidRPr="001A3C97" w:rsidRDefault="007B7BF0" w:rsidP="00EC01DD">
      <w:pPr>
        <w:spacing w:after="0" w:line="276" w:lineRule="auto"/>
        <w:ind w:left="2160" w:firstLine="720"/>
        <w:rPr>
          <w:rFonts w:ascii="Courier New" w:hAnsi="Courier New" w:cs="Courier New"/>
          <w:sz w:val="20"/>
          <w:szCs w:val="20"/>
        </w:rPr>
      </w:pP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w:t>
      </w:r>
    </w:p>
    <w:p w14:paraId="73E97384" w14:textId="77777777" w:rsidR="00EC01DD" w:rsidRPr="001A3C97" w:rsidRDefault="00EC01DD" w:rsidP="00EC01DD">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observer.id.array</w:t>
      </w:r>
      <w:proofErr w:type="spellEnd"/>
      <w:r w:rsidR="007B7BF0" w:rsidRPr="001A3C97">
        <w:rPr>
          <w:rFonts w:ascii="Courier New" w:hAnsi="Courier New" w:cs="Courier New"/>
          <w:sz w:val="20"/>
          <w:szCs w:val="20"/>
        </w:rPr>
        <w:t xml:space="preserve">[site, year, </w:t>
      </w:r>
    </w:p>
    <w:p w14:paraId="4C873089" w14:textId="2A9CBE31" w:rsidR="007B7BF0" w:rsidRPr="001A3C97" w:rsidRDefault="00EC01DD" w:rsidP="00EC01DD">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visit]]</w:t>
      </w:r>
    </w:p>
    <w:p w14:paraId="795DD1F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F4D7E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B025D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replicate for each site.</w:t>
      </w:r>
    </w:p>
    <w:p w14:paraId="24D8A489" w14:textId="77777777" w:rsidR="007B7BF0" w:rsidRPr="001A3C97" w:rsidRDefault="007B7BF0" w:rsidP="007B7BF0">
      <w:pPr>
        <w:spacing w:after="0" w:line="276" w:lineRule="auto"/>
        <w:rPr>
          <w:rFonts w:ascii="Courier New" w:hAnsi="Courier New" w:cs="Courier New"/>
          <w:sz w:val="20"/>
          <w:szCs w:val="20"/>
        </w:rPr>
      </w:pPr>
    </w:p>
    <w:p w14:paraId="262CD1F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visit loop</w:t>
      </w:r>
    </w:p>
    <w:p w14:paraId="207EF0E8" w14:textId="77777777" w:rsidR="007B7BF0" w:rsidRPr="001A3C97" w:rsidRDefault="007B7BF0" w:rsidP="007B7BF0">
      <w:pPr>
        <w:spacing w:after="0" w:line="276" w:lineRule="auto"/>
        <w:rPr>
          <w:rFonts w:ascii="Courier New" w:hAnsi="Courier New" w:cs="Courier New"/>
          <w:sz w:val="20"/>
          <w:szCs w:val="20"/>
        </w:rPr>
      </w:pPr>
    </w:p>
    <w:p w14:paraId="40ECAC6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year loop</w:t>
      </w:r>
    </w:p>
    <w:p w14:paraId="529EC721" w14:textId="77777777" w:rsidR="007B7BF0" w:rsidRPr="001A3C97" w:rsidRDefault="007B7BF0" w:rsidP="007B7BF0">
      <w:pPr>
        <w:spacing w:after="0" w:line="276" w:lineRule="auto"/>
        <w:rPr>
          <w:rFonts w:ascii="Courier New" w:hAnsi="Courier New" w:cs="Courier New"/>
          <w:sz w:val="20"/>
          <w:szCs w:val="20"/>
        </w:rPr>
      </w:pPr>
    </w:p>
    <w:p w14:paraId="304A236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site loop</w:t>
      </w:r>
    </w:p>
    <w:p w14:paraId="273D7EF6" w14:textId="77777777" w:rsidR="007B7BF0" w:rsidRPr="001A3C97" w:rsidRDefault="007B7BF0" w:rsidP="007B7BF0">
      <w:pPr>
        <w:spacing w:after="0" w:line="276" w:lineRule="auto"/>
        <w:rPr>
          <w:rFonts w:ascii="Courier New" w:hAnsi="Courier New" w:cs="Courier New"/>
          <w:sz w:val="20"/>
          <w:szCs w:val="20"/>
        </w:rPr>
      </w:pPr>
    </w:p>
    <w:p w14:paraId="7D3C7AF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species loop</w:t>
      </w:r>
    </w:p>
    <w:p w14:paraId="1445EFCF" w14:textId="77777777" w:rsidR="007B7BF0" w:rsidRPr="001A3C97" w:rsidRDefault="007B7BF0" w:rsidP="007B7BF0">
      <w:pPr>
        <w:spacing w:after="0" w:line="276" w:lineRule="auto"/>
        <w:rPr>
          <w:rFonts w:ascii="Courier New" w:hAnsi="Courier New" w:cs="Courier New"/>
          <w:sz w:val="20"/>
          <w:szCs w:val="20"/>
        </w:rPr>
      </w:pPr>
    </w:p>
    <w:p w14:paraId="5A0D93C4" w14:textId="77777777" w:rsidR="007B7BF0" w:rsidRPr="001A3C97" w:rsidRDefault="007B7BF0" w:rsidP="007B7BF0">
      <w:pPr>
        <w:spacing w:after="0" w:line="276" w:lineRule="auto"/>
        <w:rPr>
          <w:rFonts w:ascii="Courier New" w:hAnsi="Courier New" w:cs="Courier New"/>
          <w:sz w:val="20"/>
          <w:szCs w:val="20"/>
        </w:rPr>
      </w:pPr>
    </w:p>
    <w:p w14:paraId="0CD8FB10" w14:textId="55EAAF8D" w:rsidR="00FD420E"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7DFCD92C" w14:textId="77777777" w:rsidR="008659D1" w:rsidRPr="001A3C97" w:rsidRDefault="008659D1" w:rsidP="00FD420E">
      <w:pPr>
        <w:spacing w:after="0" w:line="276" w:lineRule="auto"/>
        <w:rPr>
          <w:rFonts w:ascii="Times New Roman" w:hAnsi="Times New Roman" w:cs="Times New Roman"/>
          <w:b/>
          <w:bCs/>
          <w:sz w:val="24"/>
          <w:szCs w:val="24"/>
        </w:rPr>
      </w:pPr>
    </w:p>
    <w:p w14:paraId="5586BE53" w14:textId="77777777" w:rsidR="008659D1" w:rsidRPr="001A3C97" w:rsidRDefault="008659D1" w:rsidP="00FD420E">
      <w:pPr>
        <w:spacing w:after="0" w:line="276" w:lineRule="auto"/>
        <w:rPr>
          <w:rFonts w:ascii="Times New Roman" w:hAnsi="Times New Roman" w:cs="Times New Roman"/>
          <w:b/>
          <w:bCs/>
          <w:sz w:val="24"/>
          <w:szCs w:val="24"/>
        </w:rPr>
      </w:pPr>
    </w:p>
    <w:p w14:paraId="1A5491E7" w14:textId="77777777" w:rsidR="008659D1" w:rsidRPr="001A3C97" w:rsidRDefault="008659D1" w:rsidP="00FD420E">
      <w:pPr>
        <w:spacing w:after="0" w:line="276" w:lineRule="auto"/>
        <w:rPr>
          <w:rFonts w:ascii="Times New Roman" w:hAnsi="Times New Roman" w:cs="Times New Roman"/>
          <w:b/>
          <w:bCs/>
          <w:sz w:val="24"/>
          <w:szCs w:val="24"/>
        </w:rPr>
      </w:pPr>
    </w:p>
    <w:p w14:paraId="4B102283" w14:textId="77777777" w:rsidR="008659D1" w:rsidRPr="001A3C97" w:rsidRDefault="008659D1" w:rsidP="00FD420E">
      <w:pPr>
        <w:spacing w:after="0" w:line="276" w:lineRule="auto"/>
        <w:rPr>
          <w:rFonts w:ascii="Times New Roman" w:hAnsi="Times New Roman" w:cs="Times New Roman"/>
          <w:b/>
          <w:bCs/>
          <w:sz w:val="24"/>
          <w:szCs w:val="24"/>
        </w:rPr>
      </w:pPr>
    </w:p>
    <w:p w14:paraId="76875E21" w14:textId="77777777" w:rsidR="00674A83" w:rsidRPr="001A3C97" w:rsidRDefault="00674A83" w:rsidP="00FD420E">
      <w:pPr>
        <w:spacing w:after="0" w:line="276" w:lineRule="auto"/>
        <w:rPr>
          <w:rFonts w:ascii="Times New Roman" w:hAnsi="Times New Roman" w:cs="Times New Roman"/>
          <w:b/>
          <w:bCs/>
          <w:sz w:val="24"/>
          <w:szCs w:val="24"/>
        </w:rPr>
      </w:pPr>
    </w:p>
    <w:p w14:paraId="3E4AB4EE" w14:textId="77777777" w:rsidR="00674A83" w:rsidRPr="001A3C97" w:rsidRDefault="00674A83" w:rsidP="00FD420E">
      <w:pPr>
        <w:spacing w:after="0" w:line="276" w:lineRule="auto"/>
        <w:rPr>
          <w:rFonts w:ascii="Times New Roman" w:hAnsi="Times New Roman" w:cs="Times New Roman"/>
          <w:b/>
          <w:bCs/>
          <w:sz w:val="24"/>
          <w:szCs w:val="24"/>
        </w:rPr>
      </w:pPr>
    </w:p>
    <w:p w14:paraId="0860603B" w14:textId="77777777" w:rsidR="00674A83" w:rsidRPr="001A3C97" w:rsidRDefault="00674A83" w:rsidP="00FD420E">
      <w:pPr>
        <w:spacing w:after="0" w:line="276" w:lineRule="auto"/>
        <w:rPr>
          <w:rFonts w:ascii="Times New Roman" w:hAnsi="Times New Roman" w:cs="Times New Roman"/>
          <w:b/>
          <w:bCs/>
          <w:sz w:val="24"/>
          <w:szCs w:val="24"/>
        </w:rPr>
      </w:pPr>
    </w:p>
    <w:p w14:paraId="7D7AB04A" w14:textId="77777777" w:rsidR="00674A83" w:rsidRPr="001A3C97" w:rsidRDefault="00674A83" w:rsidP="00FD420E">
      <w:pPr>
        <w:spacing w:after="0" w:line="276" w:lineRule="auto"/>
        <w:rPr>
          <w:rFonts w:ascii="Times New Roman" w:hAnsi="Times New Roman" w:cs="Times New Roman"/>
          <w:b/>
          <w:bCs/>
          <w:sz w:val="24"/>
          <w:szCs w:val="24"/>
        </w:rPr>
      </w:pPr>
    </w:p>
    <w:p w14:paraId="6F0BADE9" w14:textId="77777777" w:rsidR="00674A83" w:rsidRPr="001A3C97" w:rsidRDefault="00674A83" w:rsidP="00FD420E">
      <w:pPr>
        <w:spacing w:after="0" w:line="276" w:lineRule="auto"/>
        <w:rPr>
          <w:rFonts w:ascii="Times New Roman" w:hAnsi="Times New Roman" w:cs="Times New Roman"/>
          <w:b/>
          <w:bCs/>
          <w:sz w:val="24"/>
          <w:szCs w:val="24"/>
        </w:rPr>
      </w:pPr>
    </w:p>
    <w:p w14:paraId="772470F5" w14:textId="77777777" w:rsidR="00674A83" w:rsidRPr="001A3C97" w:rsidRDefault="00674A83" w:rsidP="00FD420E">
      <w:pPr>
        <w:spacing w:after="0" w:line="276" w:lineRule="auto"/>
        <w:rPr>
          <w:rFonts w:ascii="Times New Roman" w:hAnsi="Times New Roman" w:cs="Times New Roman"/>
          <w:b/>
          <w:bCs/>
          <w:sz w:val="24"/>
          <w:szCs w:val="24"/>
        </w:rPr>
      </w:pPr>
    </w:p>
    <w:p w14:paraId="5DBFE36A" w14:textId="77777777" w:rsidR="00674A83" w:rsidRPr="001A3C97" w:rsidRDefault="00674A83" w:rsidP="00FD420E">
      <w:pPr>
        <w:spacing w:after="0" w:line="276" w:lineRule="auto"/>
        <w:rPr>
          <w:rFonts w:ascii="Times New Roman" w:hAnsi="Times New Roman" w:cs="Times New Roman"/>
          <w:b/>
          <w:bCs/>
          <w:sz w:val="24"/>
          <w:szCs w:val="24"/>
        </w:rPr>
      </w:pPr>
    </w:p>
    <w:p w14:paraId="5C22C9F5" w14:textId="77777777" w:rsidR="00674A83" w:rsidRPr="001A3C97" w:rsidRDefault="00674A83" w:rsidP="00FD420E">
      <w:pPr>
        <w:spacing w:after="0" w:line="276" w:lineRule="auto"/>
        <w:rPr>
          <w:rFonts w:ascii="Times New Roman" w:hAnsi="Times New Roman" w:cs="Times New Roman"/>
          <w:b/>
          <w:bCs/>
          <w:sz w:val="24"/>
          <w:szCs w:val="24"/>
        </w:rPr>
      </w:pPr>
    </w:p>
    <w:p w14:paraId="58DAFC3F" w14:textId="77777777" w:rsidR="00674A83" w:rsidRPr="001A3C97" w:rsidRDefault="00674A83" w:rsidP="00FD420E">
      <w:pPr>
        <w:spacing w:after="0" w:line="276" w:lineRule="auto"/>
        <w:rPr>
          <w:rFonts w:ascii="Times New Roman" w:hAnsi="Times New Roman" w:cs="Times New Roman"/>
          <w:b/>
          <w:bCs/>
          <w:sz w:val="24"/>
          <w:szCs w:val="24"/>
        </w:rPr>
      </w:pPr>
    </w:p>
    <w:p w14:paraId="35870BC0" w14:textId="77777777" w:rsidR="00674A83" w:rsidRPr="001A3C97" w:rsidRDefault="00674A83" w:rsidP="00FD420E">
      <w:pPr>
        <w:spacing w:after="0" w:line="276" w:lineRule="auto"/>
        <w:rPr>
          <w:rFonts w:ascii="Times New Roman" w:hAnsi="Times New Roman" w:cs="Times New Roman"/>
          <w:b/>
          <w:bCs/>
          <w:sz w:val="24"/>
          <w:szCs w:val="24"/>
        </w:rPr>
      </w:pPr>
    </w:p>
    <w:p w14:paraId="168432B6" w14:textId="77777777" w:rsidR="00674A83" w:rsidRPr="001A3C97" w:rsidRDefault="00674A83" w:rsidP="00FD420E">
      <w:pPr>
        <w:spacing w:after="0" w:line="276" w:lineRule="auto"/>
        <w:rPr>
          <w:rFonts w:ascii="Times New Roman" w:hAnsi="Times New Roman" w:cs="Times New Roman"/>
          <w:b/>
          <w:bCs/>
          <w:sz w:val="24"/>
          <w:szCs w:val="24"/>
        </w:rPr>
      </w:pPr>
    </w:p>
    <w:p w14:paraId="7D3765AC" w14:textId="77777777" w:rsidR="00674A83" w:rsidRPr="001A3C97" w:rsidRDefault="00674A83" w:rsidP="00FD420E">
      <w:pPr>
        <w:spacing w:after="0" w:line="276" w:lineRule="auto"/>
        <w:rPr>
          <w:rFonts w:ascii="Times New Roman" w:hAnsi="Times New Roman" w:cs="Times New Roman"/>
          <w:b/>
          <w:bCs/>
          <w:sz w:val="24"/>
          <w:szCs w:val="24"/>
        </w:rPr>
      </w:pPr>
    </w:p>
    <w:p w14:paraId="47D36D96" w14:textId="77777777" w:rsidR="00674A83" w:rsidRPr="001A3C97" w:rsidRDefault="00674A83" w:rsidP="00FD420E">
      <w:pPr>
        <w:spacing w:after="0" w:line="276" w:lineRule="auto"/>
        <w:rPr>
          <w:rFonts w:ascii="Times New Roman" w:hAnsi="Times New Roman" w:cs="Times New Roman"/>
          <w:b/>
          <w:bCs/>
          <w:sz w:val="24"/>
          <w:szCs w:val="24"/>
        </w:rPr>
      </w:pPr>
    </w:p>
    <w:p w14:paraId="07112E56" w14:textId="77777777" w:rsidR="00674A83" w:rsidRPr="001A3C97" w:rsidRDefault="00674A83" w:rsidP="00FD420E">
      <w:pPr>
        <w:spacing w:after="0" w:line="276" w:lineRule="auto"/>
        <w:rPr>
          <w:rFonts w:ascii="Times New Roman" w:hAnsi="Times New Roman" w:cs="Times New Roman"/>
          <w:b/>
          <w:bCs/>
          <w:sz w:val="24"/>
          <w:szCs w:val="24"/>
        </w:rPr>
      </w:pPr>
    </w:p>
    <w:p w14:paraId="4D675DCD" w14:textId="77777777" w:rsidR="00674A83" w:rsidRPr="001A3C97" w:rsidRDefault="00674A83" w:rsidP="00FD420E">
      <w:pPr>
        <w:spacing w:after="0" w:line="276" w:lineRule="auto"/>
        <w:rPr>
          <w:rFonts w:ascii="Times New Roman" w:hAnsi="Times New Roman" w:cs="Times New Roman"/>
          <w:b/>
          <w:bCs/>
          <w:sz w:val="24"/>
          <w:szCs w:val="24"/>
        </w:rPr>
      </w:pPr>
    </w:p>
    <w:p w14:paraId="68E00F73" w14:textId="77777777" w:rsidR="00674A83" w:rsidRPr="001A3C97" w:rsidRDefault="00674A83" w:rsidP="00FD420E">
      <w:pPr>
        <w:spacing w:after="0" w:line="276" w:lineRule="auto"/>
        <w:rPr>
          <w:rFonts w:ascii="Times New Roman" w:hAnsi="Times New Roman" w:cs="Times New Roman"/>
          <w:b/>
          <w:bCs/>
          <w:sz w:val="24"/>
          <w:szCs w:val="24"/>
        </w:rPr>
      </w:pPr>
    </w:p>
    <w:p w14:paraId="4A23D737" w14:textId="396DF9AD"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D</w:t>
      </w:r>
    </w:p>
    <w:p w14:paraId="497691B2" w14:textId="54A3FE56"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model information for overall species richness, the 4</w:t>
      </w:r>
      <w:r w:rsidR="006C68FC" w:rsidRPr="001A3C97">
        <w:rPr>
          <w:rFonts w:ascii="Times New Roman" w:hAnsi="Times New Roman" w:cs="Times New Roman"/>
          <w:sz w:val="24"/>
          <w:szCs w:val="24"/>
        </w:rPr>
        <w:t xml:space="preserve"> habitat-related</w:t>
      </w:r>
      <w:r w:rsidRPr="001A3C97">
        <w:rPr>
          <w:rFonts w:ascii="Times New Roman" w:hAnsi="Times New Roman" w:cs="Times New Roman"/>
          <w:sz w:val="24"/>
          <w:szCs w:val="24"/>
        </w:rPr>
        <w:t xml:space="preserve"> guild designations</w:t>
      </w:r>
      <w:r w:rsidR="007E02A0" w:rsidRPr="001A3C97">
        <w:rPr>
          <w:rFonts w:ascii="Times New Roman" w:hAnsi="Times New Roman" w:cs="Times New Roman"/>
          <w:sz w:val="24"/>
          <w:szCs w:val="24"/>
        </w:rPr>
        <w:t xml:space="preserve"> considered in the guild richness analyses, th</w:t>
      </w:r>
      <w:r w:rsidRPr="001A3C97">
        <w:rPr>
          <w:rFonts w:ascii="Times New Roman" w:hAnsi="Times New Roman" w:cs="Times New Roman"/>
          <w:sz w:val="24"/>
          <w:szCs w:val="24"/>
        </w:rPr>
        <w:t xml:space="preserve">e </w:t>
      </w:r>
      <w:r w:rsidR="007E02A0"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7E02A0" w:rsidRPr="001A3C97">
        <w:rPr>
          <w:rFonts w:ascii="Times New Roman" w:hAnsi="Times New Roman" w:cs="Times New Roman"/>
          <w:sz w:val="24"/>
          <w:szCs w:val="24"/>
        </w:rPr>
        <w:t>considered in the</w:t>
      </w:r>
      <w:r w:rsidRPr="001A3C97">
        <w:rPr>
          <w:rFonts w:ascii="Times New Roman" w:hAnsi="Times New Roman" w:cs="Times New Roman"/>
          <w:sz w:val="24"/>
          <w:szCs w:val="24"/>
        </w:rPr>
        <w:t xml:space="preserve"> species </w:t>
      </w:r>
      <w:r w:rsidR="007E02A0" w:rsidRPr="001A3C97">
        <w:rPr>
          <w:rFonts w:ascii="Times New Roman" w:hAnsi="Times New Roman" w:cs="Times New Roman"/>
          <w:sz w:val="24"/>
          <w:szCs w:val="24"/>
        </w:rPr>
        <w:t xml:space="preserve">abundance </w:t>
      </w:r>
      <w:r w:rsidRPr="001A3C97">
        <w:rPr>
          <w:rFonts w:ascii="Times New Roman" w:hAnsi="Times New Roman" w:cs="Times New Roman"/>
          <w:sz w:val="24"/>
          <w:szCs w:val="24"/>
        </w:rPr>
        <w:t>analyses</w:t>
      </w:r>
      <w:r w:rsidR="007E02A0" w:rsidRPr="001A3C97">
        <w:rPr>
          <w:rFonts w:ascii="Times New Roman" w:hAnsi="Times New Roman" w:cs="Times New Roman"/>
          <w:sz w:val="24"/>
          <w:szCs w:val="24"/>
        </w:rPr>
        <w:t>, and the 6 focal songbird species considered in the species nest success analyses.</w:t>
      </w:r>
    </w:p>
    <w:p w14:paraId="64C03B98" w14:textId="77777777" w:rsidR="00FD420E" w:rsidRPr="001A3C97" w:rsidRDefault="00FD420E" w:rsidP="00FD420E">
      <w:pPr>
        <w:spacing w:after="0" w:line="276" w:lineRule="auto"/>
        <w:rPr>
          <w:rFonts w:ascii="Times New Roman" w:hAnsi="Times New Roman" w:cs="Times New Roman"/>
          <w:sz w:val="24"/>
          <w:szCs w:val="24"/>
        </w:rPr>
      </w:pPr>
    </w:p>
    <w:p w14:paraId="3DBB1F92" w14:textId="0A27177F"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w:t>
      </w:r>
      <w:r w:rsidR="00A54C8E" w:rsidRPr="001A3C97">
        <w:rPr>
          <w:rFonts w:ascii="Times New Roman" w:hAnsi="Times New Roman" w:cs="Times New Roman"/>
          <w:sz w:val="24"/>
          <w:szCs w:val="24"/>
        </w:rPr>
        <w:t>D</w:t>
      </w:r>
      <w:r w:rsidRPr="001A3C97">
        <w:rPr>
          <w:rFonts w:ascii="Times New Roman" w:hAnsi="Times New Roman" w:cs="Times New Roman"/>
          <w:sz w:val="24"/>
          <w:szCs w:val="24"/>
        </w:rPr>
        <w:t xml:space="preserve">1. List of the 4 </w:t>
      </w:r>
      <w:r w:rsidR="006C68FC"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designations</w:t>
      </w:r>
      <w:r w:rsidR="005D79D6"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and </w:t>
      </w:r>
      <w:r w:rsidR="006C68FC"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DB2A1D" w:rsidRPr="001A3C97">
        <w:rPr>
          <w:rFonts w:ascii="Times New Roman" w:hAnsi="Times New Roman" w:cs="Times New Roman"/>
          <w:sz w:val="24"/>
          <w:szCs w:val="24"/>
        </w:rPr>
        <w:t>see Table 1 for species codes</w:t>
      </w:r>
      <w:r w:rsidRPr="001A3C97">
        <w:rPr>
          <w:rFonts w:ascii="Times New Roman" w:hAnsi="Times New Roman" w:cs="Times New Roman"/>
          <w:sz w:val="24"/>
          <w:szCs w:val="24"/>
        </w:rPr>
        <w:t>), with corresponding information</w:t>
      </w:r>
      <w:r w:rsidR="00113E05" w:rsidRPr="001A3C97">
        <w:rPr>
          <w:rFonts w:ascii="Times New Roman" w:hAnsi="Times New Roman" w:cs="Times New Roman"/>
          <w:sz w:val="24"/>
          <w:szCs w:val="24"/>
        </w:rPr>
        <w:t xml:space="preserve"> for the</w:t>
      </w:r>
      <w:r w:rsidR="00E73E44" w:rsidRPr="001A3C97">
        <w:rPr>
          <w:rFonts w:ascii="Times New Roman" w:hAnsi="Times New Roman" w:cs="Times New Roman"/>
          <w:sz w:val="24"/>
          <w:szCs w:val="24"/>
        </w:rPr>
        <w:t xml:space="preserve"> hierarchical community model (HCM), focal species</w:t>
      </w:r>
      <w:r w:rsidR="00113E05" w:rsidRPr="001A3C97">
        <w:rPr>
          <w:rFonts w:ascii="Times New Roman" w:hAnsi="Times New Roman" w:cs="Times New Roman"/>
          <w:sz w:val="24"/>
          <w:szCs w:val="24"/>
        </w:rPr>
        <w:t xml:space="preserve"> abundance</w:t>
      </w:r>
      <w:r w:rsidR="00E73E44" w:rsidRPr="001A3C97">
        <w:rPr>
          <w:rFonts w:ascii="Times New Roman" w:hAnsi="Times New Roman" w:cs="Times New Roman"/>
          <w:sz w:val="24"/>
          <w:szCs w:val="24"/>
        </w:rPr>
        <w:t xml:space="preserve"> (FSA) models,</w:t>
      </w:r>
      <w:r w:rsidR="00113E05" w:rsidRPr="001A3C97">
        <w:rPr>
          <w:rFonts w:ascii="Times New Roman" w:hAnsi="Times New Roman" w:cs="Times New Roman"/>
          <w:sz w:val="24"/>
          <w:szCs w:val="24"/>
        </w:rPr>
        <w:t xml:space="preserve"> and</w:t>
      </w:r>
      <w:r w:rsidR="00E73E44" w:rsidRPr="001A3C97">
        <w:rPr>
          <w:rFonts w:ascii="Times New Roman" w:hAnsi="Times New Roman" w:cs="Times New Roman"/>
          <w:sz w:val="24"/>
          <w:szCs w:val="24"/>
        </w:rPr>
        <w:t xml:space="preserve"> focal species</w:t>
      </w:r>
      <w:r w:rsidR="00113E05" w:rsidRPr="001A3C97">
        <w:rPr>
          <w:rFonts w:ascii="Times New Roman" w:hAnsi="Times New Roman" w:cs="Times New Roman"/>
          <w:sz w:val="24"/>
          <w:szCs w:val="24"/>
        </w:rPr>
        <w:t xml:space="preserve"> nest success </w:t>
      </w:r>
      <w:r w:rsidR="00E73E44" w:rsidRPr="001A3C97">
        <w:rPr>
          <w:rFonts w:ascii="Times New Roman" w:hAnsi="Times New Roman" w:cs="Times New Roman"/>
          <w:sz w:val="24"/>
          <w:szCs w:val="24"/>
        </w:rPr>
        <w:t xml:space="preserve">(FSNS) </w:t>
      </w:r>
      <w:r w:rsidR="00113E05" w:rsidRPr="001A3C97">
        <w:rPr>
          <w:rFonts w:ascii="Times New Roman" w:hAnsi="Times New Roman" w:cs="Times New Roman"/>
          <w:sz w:val="24"/>
          <w:szCs w:val="24"/>
        </w:rPr>
        <w:t>models</w:t>
      </w:r>
      <w:r w:rsidRPr="001A3C97">
        <w:rPr>
          <w:rFonts w:ascii="Times New Roman" w:hAnsi="Times New Roman" w:cs="Times New Roman"/>
          <w:sz w:val="24"/>
          <w:szCs w:val="24"/>
        </w:rPr>
        <w:t xml:space="preserve"> that includes the number of chains (Chains), total iterations (Total), burn-in (Burn), thinning rate (Thin), and resulting posterior iterations (Posterior). </w:t>
      </w:r>
      <w:r w:rsidR="008D4D8A" w:rsidRPr="001A3C97">
        <w:rPr>
          <w:rFonts w:ascii="Times New Roman" w:hAnsi="Times New Roman" w:cs="Times New Roman"/>
          <w:sz w:val="24"/>
          <w:szCs w:val="24"/>
        </w:rPr>
        <w:t xml:space="preserve">The habitat-related guild designation indicates the primary breeding habitat of the species (see Appendix A for precise definitions) and includes 4 categories: early-successional </w:t>
      </w:r>
      <w:r w:rsidR="004B5503" w:rsidRPr="001A3C97">
        <w:rPr>
          <w:rFonts w:ascii="Times New Roman" w:hAnsi="Times New Roman" w:cs="Times New Roman"/>
          <w:sz w:val="24"/>
          <w:szCs w:val="24"/>
        </w:rPr>
        <w:t>/</w:t>
      </w:r>
      <w:r w:rsidR="008D4D8A" w:rsidRPr="001A3C97">
        <w:rPr>
          <w:rFonts w:ascii="Times New Roman" w:hAnsi="Times New Roman" w:cs="Times New Roman"/>
          <w:sz w:val="24"/>
          <w:szCs w:val="24"/>
        </w:rPr>
        <w:t xml:space="preserve"> edge-associated (ESEA), forest-interior (INT), forest-gap (GAP), and forest generalist (GEN).</w:t>
      </w:r>
      <w:bookmarkStart w:id="50" w:name="_Hlk135445860"/>
    </w:p>
    <w:p w14:paraId="4EB6E65A" w14:textId="77777777" w:rsidR="00FD420E" w:rsidRPr="001A3C97" w:rsidRDefault="00FD420E" w:rsidP="00FD420E">
      <w:pPr>
        <w:spacing w:after="0" w:line="276" w:lineRule="auto"/>
        <w:rPr>
          <w:rFonts w:ascii="Times New Roman" w:hAnsi="Times New Roman" w:cs="Times New Roman"/>
          <w:sz w:val="24"/>
          <w:szCs w:val="24"/>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FD420E" w:rsidRPr="001A3C97" w14:paraId="367A8E8F" w14:textId="77777777" w:rsidTr="00E73E44">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59AFDB04" w14:textId="77777777" w:rsidR="00FD420E" w:rsidRPr="001A3C97" w:rsidRDefault="00FD420E"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4A721DDE" w14:textId="1F57FD51"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16F09954" w14:textId="71147B6D"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2736F087" w14:textId="77777777" w:rsidR="00FD420E" w:rsidRPr="001A3C97" w:rsidRDefault="00FD420E" w:rsidP="006E732C">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1B629B0" w14:textId="77777777" w:rsidR="00FD420E" w:rsidRPr="001A3C97" w:rsidRDefault="00FD420E" w:rsidP="006E732C">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4469F2B8" w14:textId="77777777" w:rsidR="00FD420E" w:rsidRPr="001A3C97" w:rsidRDefault="00FD420E" w:rsidP="006E732C">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2F915603" w14:textId="77777777" w:rsidR="00FD420E" w:rsidRPr="001A3C97" w:rsidRDefault="00FD420E" w:rsidP="006E732C">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759D8169" w14:textId="77777777" w:rsidR="00FD420E" w:rsidRPr="001A3C97" w:rsidRDefault="00FD420E" w:rsidP="006E732C">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Posterior</w:t>
            </w:r>
          </w:p>
        </w:tc>
      </w:tr>
      <w:tr w:rsidR="00FD420E" w:rsidRPr="001A3C97" w14:paraId="46E1C241" w14:textId="77777777" w:rsidTr="00E73E44">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16BBCFB4"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E1BF85E"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2140F08" w14:textId="7EC135D8" w:rsidR="00FD420E" w:rsidRPr="001A3C97" w:rsidRDefault="00E73E44"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6917A6C" w14:textId="77777777" w:rsidR="00FD420E" w:rsidRPr="001A3C97" w:rsidRDefault="00FD420E" w:rsidP="006E732C">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tcPr>
          <w:p w14:paraId="76127D3D" w14:textId="7DF39D8B" w:rsidR="00FD420E" w:rsidRPr="001A3C97" w:rsidRDefault="00E73E44" w:rsidP="006E732C">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single" w:sz="12" w:space="0" w:color="auto"/>
              <w:left w:val="nil"/>
              <w:bottom w:val="single" w:sz="4" w:space="0" w:color="auto"/>
              <w:right w:val="nil"/>
            </w:tcBorders>
            <w:shd w:val="clear" w:color="auto" w:fill="auto"/>
            <w:noWrap/>
            <w:vAlign w:val="center"/>
          </w:tcPr>
          <w:p w14:paraId="3E5B7E9A" w14:textId="16653B22" w:rsidR="00FD420E" w:rsidRPr="001A3C97" w:rsidRDefault="00E73E44" w:rsidP="006E732C">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single" w:sz="12" w:space="0" w:color="auto"/>
              <w:left w:val="nil"/>
              <w:bottom w:val="single" w:sz="4" w:space="0" w:color="auto"/>
              <w:right w:val="nil"/>
            </w:tcBorders>
            <w:shd w:val="clear" w:color="auto" w:fill="auto"/>
            <w:noWrap/>
            <w:vAlign w:val="center"/>
          </w:tcPr>
          <w:p w14:paraId="5714B415" w14:textId="449A4505" w:rsidR="00FD420E" w:rsidRPr="001A3C97" w:rsidRDefault="00E73E44" w:rsidP="006E732C">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single" w:sz="12" w:space="0" w:color="auto"/>
              <w:left w:val="nil"/>
              <w:bottom w:val="single" w:sz="4" w:space="0" w:color="auto"/>
              <w:right w:val="nil"/>
            </w:tcBorders>
            <w:shd w:val="clear" w:color="auto" w:fill="auto"/>
            <w:noWrap/>
            <w:vAlign w:val="center"/>
          </w:tcPr>
          <w:p w14:paraId="504D772C" w14:textId="580A1070" w:rsidR="00FD420E" w:rsidRPr="001A3C97" w:rsidRDefault="00E73E44" w:rsidP="006E732C">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45EE374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DE60756" w14:textId="7F2FA89F"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080" w:type="dxa"/>
            <w:tcBorders>
              <w:top w:val="nil"/>
              <w:left w:val="nil"/>
              <w:bottom w:val="nil"/>
              <w:right w:val="nil"/>
            </w:tcBorders>
            <w:shd w:val="clear" w:color="auto" w:fill="auto"/>
            <w:noWrap/>
            <w:vAlign w:val="center"/>
            <w:hideMark/>
          </w:tcPr>
          <w:p w14:paraId="5CB45245" w14:textId="34DF923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0CC50DB7"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ABE77D" w14:textId="2EB015A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3DCA797" w14:textId="343B75D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63160506" w14:textId="6823BE1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5ECBA7B8" w14:textId="3E3FAF0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C87DDC0" w14:textId="77777777" w:rsidTr="00E73E44">
        <w:trPr>
          <w:trHeight w:val="304"/>
        </w:trPr>
        <w:tc>
          <w:tcPr>
            <w:tcW w:w="990" w:type="dxa"/>
            <w:tcBorders>
              <w:top w:val="nil"/>
              <w:left w:val="nil"/>
              <w:bottom w:val="nil"/>
              <w:right w:val="nil"/>
            </w:tcBorders>
            <w:shd w:val="clear" w:color="auto" w:fill="auto"/>
            <w:noWrap/>
            <w:vAlign w:val="center"/>
            <w:hideMark/>
          </w:tcPr>
          <w:p w14:paraId="5ECC6FAB"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3E4E622" w14:textId="3D03D94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CSWA</w:t>
            </w:r>
          </w:p>
        </w:tc>
        <w:tc>
          <w:tcPr>
            <w:tcW w:w="1080" w:type="dxa"/>
            <w:tcBorders>
              <w:top w:val="nil"/>
              <w:left w:val="nil"/>
              <w:bottom w:val="nil"/>
              <w:right w:val="nil"/>
            </w:tcBorders>
            <w:shd w:val="clear" w:color="auto" w:fill="auto"/>
            <w:noWrap/>
            <w:vAlign w:val="center"/>
          </w:tcPr>
          <w:p w14:paraId="5F5D9F95" w14:textId="5400DCF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5C0134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B0B089" w14:textId="0F555AD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19714985" w14:textId="70A1DDCA"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2A1E2D50" w14:textId="0CC676F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62BD202A" w14:textId="6C03CA5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5ABD324B" w14:textId="77777777" w:rsidTr="00E73E44">
        <w:trPr>
          <w:trHeight w:val="304"/>
        </w:trPr>
        <w:tc>
          <w:tcPr>
            <w:tcW w:w="990" w:type="dxa"/>
            <w:tcBorders>
              <w:top w:val="nil"/>
              <w:left w:val="nil"/>
              <w:bottom w:val="nil"/>
              <w:right w:val="nil"/>
            </w:tcBorders>
            <w:shd w:val="clear" w:color="auto" w:fill="auto"/>
            <w:noWrap/>
            <w:vAlign w:val="center"/>
            <w:hideMark/>
          </w:tcPr>
          <w:p w14:paraId="5352D734"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C16D888" w14:textId="7E93AA1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EATO</w:t>
            </w:r>
          </w:p>
        </w:tc>
        <w:tc>
          <w:tcPr>
            <w:tcW w:w="1080" w:type="dxa"/>
            <w:tcBorders>
              <w:top w:val="nil"/>
              <w:left w:val="nil"/>
              <w:bottom w:val="nil"/>
              <w:right w:val="nil"/>
            </w:tcBorders>
            <w:shd w:val="clear" w:color="auto" w:fill="auto"/>
            <w:noWrap/>
            <w:vAlign w:val="center"/>
          </w:tcPr>
          <w:p w14:paraId="037DAFCD" w14:textId="1BF833D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7CE0F83"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0735C55F" w14:textId="3FAE4B6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34E18A81" w14:textId="1C8FCEF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4B8B4B28" w14:textId="5404A39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9CF24A2" w14:textId="5103BB7B"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1C44ED34" w14:textId="77777777" w:rsidTr="00E73E44">
        <w:trPr>
          <w:trHeight w:val="304"/>
        </w:trPr>
        <w:tc>
          <w:tcPr>
            <w:tcW w:w="990" w:type="dxa"/>
            <w:tcBorders>
              <w:top w:val="nil"/>
              <w:left w:val="nil"/>
              <w:bottom w:val="nil"/>
              <w:right w:val="nil"/>
            </w:tcBorders>
            <w:shd w:val="clear" w:color="auto" w:fill="auto"/>
            <w:noWrap/>
            <w:vAlign w:val="center"/>
          </w:tcPr>
          <w:p w14:paraId="15EDDD87"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15833B2" w14:textId="77777777" w:rsidR="00E73E44" w:rsidRPr="001A3C97" w:rsidRDefault="00E73E44" w:rsidP="00E73E4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0FC42196" w14:textId="4DC812A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2493CDF" w14:textId="6C83F9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B13EDA" w14:textId="15F1D908"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0C53D89" w14:textId="64657423"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59D692D9" w14:textId="2325489F"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7CC8632" w14:textId="7E216066"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3F4D8C48" w14:textId="77777777" w:rsidTr="00E73E44">
        <w:trPr>
          <w:trHeight w:val="304"/>
        </w:trPr>
        <w:tc>
          <w:tcPr>
            <w:tcW w:w="990" w:type="dxa"/>
            <w:tcBorders>
              <w:top w:val="nil"/>
              <w:left w:val="nil"/>
              <w:bottom w:val="nil"/>
              <w:right w:val="nil"/>
            </w:tcBorders>
            <w:shd w:val="clear" w:color="auto" w:fill="auto"/>
            <w:noWrap/>
            <w:vAlign w:val="center"/>
          </w:tcPr>
          <w:p w14:paraId="72894D95"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8723F9F" w14:textId="16BFA13F" w:rsidR="00E73E44" w:rsidRPr="001A3C97" w:rsidRDefault="00E73E44" w:rsidP="00E73E4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INBU</w:t>
            </w:r>
          </w:p>
        </w:tc>
        <w:tc>
          <w:tcPr>
            <w:tcW w:w="1080" w:type="dxa"/>
            <w:tcBorders>
              <w:top w:val="nil"/>
              <w:left w:val="nil"/>
              <w:bottom w:val="nil"/>
              <w:right w:val="nil"/>
            </w:tcBorders>
            <w:shd w:val="clear" w:color="auto" w:fill="auto"/>
            <w:noWrap/>
            <w:vAlign w:val="center"/>
          </w:tcPr>
          <w:p w14:paraId="71FF7F37" w14:textId="532E670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1C0539E" w14:textId="1E085FA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A54D14D" w14:textId="12F81E1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2EE6F62" w14:textId="53A6799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3033D88C" w14:textId="3492B87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50073372" w14:textId="7BBCAD8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9AB97F8"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273F401D" w14:textId="77777777"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408B5C58" w14:textId="73BC3810" w:rsidR="00E73E44" w:rsidRPr="001A3C97" w:rsidRDefault="00E73E44" w:rsidP="00E73E4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D628492" w14:textId="08CA05C9"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07849E66"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05BD5BDE" w14:textId="037524A1"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tcPr>
          <w:p w14:paraId="4C79F896" w14:textId="53FE9C1A"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851" w:type="dxa"/>
            <w:tcBorders>
              <w:top w:val="nil"/>
              <w:left w:val="nil"/>
              <w:bottom w:val="single" w:sz="4" w:space="0" w:color="auto"/>
              <w:right w:val="nil"/>
            </w:tcBorders>
            <w:shd w:val="clear" w:color="auto" w:fill="auto"/>
            <w:noWrap/>
            <w:vAlign w:val="center"/>
          </w:tcPr>
          <w:p w14:paraId="7E428162" w14:textId="69B780F0"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586A8636" w14:textId="1F036B8D"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E73E44" w:rsidRPr="001A3C97" w14:paraId="67E80139"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16F1AA1C" w14:textId="5D0521F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080" w:type="dxa"/>
            <w:tcBorders>
              <w:top w:val="nil"/>
              <w:left w:val="nil"/>
              <w:bottom w:val="nil"/>
              <w:right w:val="nil"/>
            </w:tcBorders>
            <w:shd w:val="clear" w:color="auto" w:fill="auto"/>
            <w:noWrap/>
            <w:vAlign w:val="center"/>
          </w:tcPr>
          <w:p w14:paraId="5017C3AC" w14:textId="5CFE104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3ABA6C9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CE56F52" w14:textId="03808C2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8EC5DAE" w14:textId="758D5E6D"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0ED29B3B" w14:textId="4B6C66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4099D0B2" w14:textId="18A5DDF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14212A7" w14:textId="77777777" w:rsidTr="00E73E44">
        <w:trPr>
          <w:trHeight w:val="304"/>
        </w:trPr>
        <w:tc>
          <w:tcPr>
            <w:tcW w:w="990" w:type="dxa"/>
            <w:tcBorders>
              <w:top w:val="nil"/>
              <w:left w:val="nil"/>
              <w:bottom w:val="nil"/>
              <w:right w:val="nil"/>
            </w:tcBorders>
            <w:shd w:val="clear" w:color="auto" w:fill="auto"/>
            <w:noWrap/>
            <w:vAlign w:val="center"/>
            <w:hideMark/>
          </w:tcPr>
          <w:p w14:paraId="4A83C943"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CCCFC36" w14:textId="02CD479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BTNW</w:t>
            </w:r>
          </w:p>
        </w:tc>
        <w:tc>
          <w:tcPr>
            <w:tcW w:w="1080" w:type="dxa"/>
            <w:tcBorders>
              <w:top w:val="nil"/>
              <w:left w:val="nil"/>
              <w:bottom w:val="nil"/>
              <w:right w:val="nil"/>
            </w:tcBorders>
            <w:shd w:val="clear" w:color="auto" w:fill="auto"/>
            <w:noWrap/>
            <w:vAlign w:val="center"/>
          </w:tcPr>
          <w:p w14:paraId="1EF47A89" w14:textId="40068F1B"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40DA83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AFB4D00" w14:textId="6823D72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5C5DEFA" w14:textId="7CBFD1E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307FED4" w14:textId="07DE0DA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4C7D4F9" w14:textId="5FD59198"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70B95E3" w14:textId="77777777" w:rsidTr="00E73E44">
        <w:trPr>
          <w:trHeight w:val="304"/>
        </w:trPr>
        <w:tc>
          <w:tcPr>
            <w:tcW w:w="990" w:type="dxa"/>
            <w:tcBorders>
              <w:top w:val="nil"/>
              <w:left w:val="nil"/>
              <w:bottom w:val="nil"/>
              <w:right w:val="nil"/>
            </w:tcBorders>
            <w:shd w:val="clear" w:color="auto" w:fill="auto"/>
            <w:noWrap/>
            <w:vAlign w:val="center"/>
            <w:hideMark/>
          </w:tcPr>
          <w:p w14:paraId="5ED23B00"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422E60E4" w14:textId="3B0FB08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DEJU</w:t>
            </w:r>
          </w:p>
        </w:tc>
        <w:tc>
          <w:tcPr>
            <w:tcW w:w="1080" w:type="dxa"/>
            <w:tcBorders>
              <w:top w:val="nil"/>
              <w:left w:val="nil"/>
              <w:bottom w:val="nil"/>
              <w:right w:val="nil"/>
            </w:tcBorders>
            <w:shd w:val="clear" w:color="auto" w:fill="auto"/>
            <w:noWrap/>
            <w:vAlign w:val="center"/>
          </w:tcPr>
          <w:p w14:paraId="0847F3BB" w14:textId="423390A1"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B5E0BC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1F77A28" w14:textId="1E030F3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3E1643B2" w14:textId="766B340D"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772FE48B" w14:textId="09B8C1B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35FA362" w14:textId="0FEC985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752E7CF" w14:textId="77777777" w:rsidTr="00E73E44">
        <w:trPr>
          <w:trHeight w:val="304"/>
        </w:trPr>
        <w:tc>
          <w:tcPr>
            <w:tcW w:w="990" w:type="dxa"/>
            <w:tcBorders>
              <w:top w:val="nil"/>
              <w:left w:val="nil"/>
              <w:bottom w:val="nil"/>
              <w:right w:val="nil"/>
            </w:tcBorders>
            <w:shd w:val="clear" w:color="auto" w:fill="auto"/>
            <w:noWrap/>
            <w:vAlign w:val="center"/>
          </w:tcPr>
          <w:p w14:paraId="0266ABE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7DC509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1A0CB51C" w14:textId="1D59C31A"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48CAE23" w14:textId="42493DC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01730B" w14:textId="5CFA363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6A7506D" w14:textId="05FE49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BC540DC" w14:textId="0761057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9561AE8" w14:textId="301AE26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0918A696" w14:textId="77777777" w:rsidTr="00E73E44">
        <w:trPr>
          <w:trHeight w:val="304"/>
        </w:trPr>
        <w:tc>
          <w:tcPr>
            <w:tcW w:w="990" w:type="dxa"/>
            <w:tcBorders>
              <w:top w:val="nil"/>
              <w:left w:val="nil"/>
              <w:bottom w:val="nil"/>
              <w:right w:val="nil"/>
            </w:tcBorders>
            <w:shd w:val="clear" w:color="auto" w:fill="auto"/>
            <w:noWrap/>
            <w:vAlign w:val="center"/>
          </w:tcPr>
          <w:p w14:paraId="3F896E5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659C1F7" w14:textId="63F3E380"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REVI</w:t>
            </w:r>
          </w:p>
        </w:tc>
        <w:tc>
          <w:tcPr>
            <w:tcW w:w="1080" w:type="dxa"/>
            <w:tcBorders>
              <w:top w:val="nil"/>
              <w:left w:val="nil"/>
              <w:bottom w:val="nil"/>
              <w:right w:val="nil"/>
            </w:tcBorders>
            <w:shd w:val="clear" w:color="auto" w:fill="auto"/>
            <w:noWrap/>
            <w:vAlign w:val="center"/>
          </w:tcPr>
          <w:p w14:paraId="0C72DE7A" w14:textId="700E8E9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2DCD9536" w14:textId="0ED43ED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2E1F682" w14:textId="4623460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71BAB469" w14:textId="524153C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2A82286" w14:textId="2F36E03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7412441" w14:textId="6744744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573175C5" w14:textId="77777777" w:rsidTr="00E73E44">
        <w:trPr>
          <w:trHeight w:val="304"/>
        </w:trPr>
        <w:tc>
          <w:tcPr>
            <w:tcW w:w="990" w:type="dxa"/>
            <w:tcBorders>
              <w:top w:val="nil"/>
              <w:left w:val="nil"/>
              <w:bottom w:val="nil"/>
              <w:right w:val="nil"/>
            </w:tcBorders>
            <w:shd w:val="clear" w:color="auto" w:fill="auto"/>
            <w:noWrap/>
            <w:vAlign w:val="center"/>
          </w:tcPr>
          <w:p w14:paraId="2D89BB6A"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7E78A2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28ABE04C" w14:textId="37ADDA93"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64C88D30" w14:textId="7F7C34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CDD5282" w14:textId="055FE5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1B350E4" w14:textId="417638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7332AD8" w14:textId="6F5F4A9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0FF8F84" w14:textId="009F00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F84B0A4" w14:textId="77777777" w:rsidTr="00E73E44">
        <w:trPr>
          <w:trHeight w:val="304"/>
        </w:trPr>
        <w:tc>
          <w:tcPr>
            <w:tcW w:w="990" w:type="dxa"/>
            <w:tcBorders>
              <w:top w:val="nil"/>
              <w:left w:val="nil"/>
              <w:bottom w:val="nil"/>
              <w:right w:val="nil"/>
            </w:tcBorders>
            <w:shd w:val="clear" w:color="auto" w:fill="auto"/>
            <w:noWrap/>
            <w:vAlign w:val="center"/>
          </w:tcPr>
          <w:p w14:paraId="643696B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D40E657" w14:textId="7B66C6DC"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WOTH</w:t>
            </w:r>
          </w:p>
        </w:tc>
        <w:tc>
          <w:tcPr>
            <w:tcW w:w="1080" w:type="dxa"/>
            <w:tcBorders>
              <w:top w:val="nil"/>
              <w:left w:val="nil"/>
              <w:bottom w:val="nil"/>
              <w:right w:val="nil"/>
            </w:tcBorders>
            <w:shd w:val="clear" w:color="auto" w:fill="auto"/>
            <w:noWrap/>
            <w:vAlign w:val="center"/>
          </w:tcPr>
          <w:p w14:paraId="5DD16BC0" w14:textId="5F99A8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461F7DEA" w14:textId="5AF8A2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12E59B1" w14:textId="6D40079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2A33B36B" w14:textId="4C706A8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1C76DABA" w14:textId="0FB461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6B1D6A8" w14:textId="1607105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C0BB5D1"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6281CA2E"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83620B4" w14:textId="0DF14167"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F9152A3" w14:textId="5B0A49A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451C085D"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5F79A6C2" w14:textId="631855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1119" w:type="dxa"/>
            <w:tcBorders>
              <w:top w:val="nil"/>
              <w:left w:val="nil"/>
              <w:bottom w:val="single" w:sz="4" w:space="0" w:color="auto"/>
              <w:right w:val="nil"/>
            </w:tcBorders>
            <w:shd w:val="clear" w:color="auto" w:fill="auto"/>
            <w:noWrap/>
            <w:vAlign w:val="center"/>
          </w:tcPr>
          <w:p w14:paraId="58FF4B8C" w14:textId="653327B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single" w:sz="4" w:space="0" w:color="auto"/>
              <w:right w:val="nil"/>
            </w:tcBorders>
            <w:shd w:val="clear" w:color="auto" w:fill="auto"/>
            <w:noWrap/>
            <w:vAlign w:val="center"/>
          </w:tcPr>
          <w:p w14:paraId="5502295A" w14:textId="7688035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4EF94653" w14:textId="1D8BC6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E9D6E2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784B00B1" w14:textId="331776F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080" w:type="dxa"/>
            <w:tcBorders>
              <w:top w:val="nil"/>
              <w:left w:val="nil"/>
              <w:bottom w:val="nil"/>
              <w:right w:val="nil"/>
            </w:tcBorders>
            <w:shd w:val="clear" w:color="auto" w:fill="auto"/>
            <w:noWrap/>
            <w:vAlign w:val="center"/>
          </w:tcPr>
          <w:p w14:paraId="70668A79" w14:textId="668F822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28DB2DA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B745170" w14:textId="18E3C64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8651EBD" w14:textId="753B823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1A59059D" w14:textId="06FF56B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6439206A" w14:textId="0CAD8E8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4CC91D6F" w14:textId="77777777" w:rsidTr="00E73E44">
        <w:trPr>
          <w:trHeight w:val="304"/>
        </w:trPr>
        <w:tc>
          <w:tcPr>
            <w:tcW w:w="990" w:type="dxa"/>
            <w:tcBorders>
              <w:top w:val="nil"/>
              <w:left w:val="nil"/>
              <w:bottom w:val="nil"/>
              <w:right w:val="nil"/>
            </w:tcBorders>
            <w:shd w:val="clear" w:color="auto" w:fill="auto"/>
            <w:noWrap/>
            <w:vAlign w:val="center"/>
            <w:hideMark/>
          </w:tcPr>
          <w:p w14:paraId="7898B53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6D35BC" w14:textId="25A40F8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AMRE</w:t>
            </w:r>
          </w:p>
        </w:tc>
        <w:tc>
          <w:tcPr>
            <w:tcW w:w="1080" w:type="dxa"/>
            <w:tcBorders>
              <w:top w:val="nil"/>
              <w:left w:val="nil"/>
              <w:bottom w:val="nil"/>
              <w:right w:val="nil"/>
            </w:tcBorders>
            <w:shd w:val="clear" w:color="auto" w:fill="auto"/>
            <w:noWrap/>
            <w:vAlign w:val="center"/>
          </w:tcPr>
          <w:p w14:paraId="19B321AD" w14:textId="1C42DBB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81F9C0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26D06" w14:textId="70352DB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3B0D51E7" w14:textId="693F18E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090BD2C7" w14:textId="34AC53E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5A1D730" w14:textId="3C42A7D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D0CED3F" w14:textId="77777777" w:rsidTr="00E73E44">
        <w:trPr>
          <w:trHeight w:val="304"/>
        </w:trPr>
        <w:tc>
          <w:tcPr>
            <w:tcW w:w="990" w:type="dxa"/>
            <w:tcBorders>
              <w:top w:val="nil"/>
              <w:left w:val="nil"/>
              <w:bottom w:val="nil"/>
              <w:right w:val="nil"/>
            </w:tcBorders>
            <w:shd w:val="clear" w:color="auto" w:fill="auto"/>
            <w:noWrap/>
            <w:vAlign w:val="center"/>
            <w:hideMark/>
          </w:tcPr>
          <w:p w14:paraId="5A7B12B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E8A3686" w14:textId="569944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CERW</w:t>
            </w:r>
          </w:p>
        </w:tc>
        <w:tc>
          <w:tcPr>
            <w:tcW w:w="1080" w:type="dxa"/>
            <w:tcBorders>
              <w:top w:val="nil"/>
              <w:left w:val="nil"/>
              <w:bottom w:val="nil"/>
              <w:right w:val="nil"/>
            </w:tcBorders>
            <w:shd w:val="clear" w:color="auto" w:fill="auto"/>
            <w:noWrap/>
            <w:vAlign w:val="center"/>
          </w:tcPr>
          <w:p w14:paraId="575A7B0F" w14:textId="60FE627B"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52FDA1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7CFB1C6" w14:textId="544879F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51,000</w:t>
            </w:r>
          </w:p>
        </w:tc>
        <w:tc>
          <w:tcPr>
            <w:tcW w:w="1119" w:type="dxa"/>
            <w:tcBorders>
              <w:top w:val="nil"/>
              <w:left w:val="nil"/>
              <w:bottom w:val="nil"/>
              <w:right w:val="nil"/>
            </w:tcBorders>
            <w:shd w:val="clear" w:color="auto" w:fill="auto"/>
            <w:noWrap/>
            <w:vAlign w:val="center"/>
          </w:tcPr>
          <w:p w14:paraId="55E3E2F4" w14:textId="372243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45,000</w:t>
            </w:r>
          </w:p>
        </w:tc>
        <w:tc>
          <w:tcPr>
            <w:tcW w:w="851" w:type="dxa"/>
            <w:tcBorders>
              <w:top w:val="nil"/>
              <w:left w:val="nil"/>
              <w:bottom w:val="nil"/>
              <w:right w:val="nil"/>
            </w:tcBorders>
            <w:shd w:val="clear" w:color="auto" w:fill="auto"/>
            <w:noWrap/>
            <w:vAlign w:val="center"/>
          </w:tcPr>
          <w:p w14:paraId="2286854E" w14:textId="38813A8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B4D2EF" w14:textId="1F7BCA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A0D1FC1" w14:textId="77777777" w:rsidTr="00E73E44">
        <w:trPr>
          <w:trHeight w:val="304"/>
        </w:trPr>
        <w:tc>
          <w:tcPr>
            <w:tcW w:w="990" w:type="dxa"/>
            <w:tcBorders>
              <w:top w:val="nil"/>
              <w:left w:val="nil"/>
              <w:bottom w:val="nil"/>
              <w:right w:val="nil"/>
            </w:tcBorders>
            <w:shd w:val="clear" w:color="auto" w:fill="auto"/>
            <w:noWrap/>
            <w:vAlign w:val="center"/>
            <w:hideMark/>
          </w:tcPr>
          <w:p w14:paraId="33F65C3C"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0D3D352E" w14:textId="6CE00CB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HOWA</w:t>
            </w:r>
          </w:p>
        </w:tc>
        <w:tc>
          <w:tcPr>
            <w:tcW w:w="1080" w:type="dxa"/>
            <w:tcBorders>
              <w:top w:val="nil"/>
              <w:left w:val="nil"/>
              <w:bottom w:val="nil"/>
              <w:right w:val="nil"/>
            </w:tcBorders>
            <w:shd w:val="clear" w:color="auto" w:fill="auto"/>
            <w:noWrap/>
            <w:vAlign w:val="center"/>
          </w:tcPr>
          <w:p w14:paraId="002DCEDA" w14:textId="318A5A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786529F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C076EA6" w14:textId="0B6E410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42CCC05" w14:textId="1FC0C7B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659B9D01" w14:textId="41B97C3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E30A41" w14:textId="03DFE6B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ED542D5" w14:textId="77777777" w:rsidTr="00E73E44">
        <w:trPr>
          <w:trHeight w:val="304"/>
        </w:trPr>
        <w:tc>
          <w:tcPr>
            <w:tcW w:w="990" w:type="dxa"/>
            <w:tcBorders>
              <w:top w:val="nil"/>
              <w:left w:val="nil"/>
              <w:bottom w:val="nil"/>
              <w:right w:val="nil"/>
            </w:tcBorders>
            <w:shd w:val="clear" w:color="auto" w:fill="auto"/>
            <w:noWrap/>
            <w:vAlign w:val="center"/>
          </w:tcPr>
          <w:p w14:paraId="59005E85"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E36EA55" w14:textId="38CCBBD8"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VEER</w:t>
            </w:r>
          </w:p>
        </w:tc>
        <w:tc>
          <w:tcPr>
            <w:tcW w:w="1080" w:type="dxa"/>
            <w:tcBorders>
              <w:top w:val="nil"/>
              <w:left w:val="nil"/>
              <w:bottom w:val="nil"/>
              <w:right w:val="nil"/>
            </w:tcBorders>
            <w:shd w:val="clear" w:color="auto" w:fill="auto"/>
            <w:noWrap/>
            <w:vAlign w:val="center"/>
          </w:tcPr>
          <w:p w14:paraId="1BC8C3CE" w14:textId="690BD3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000C724F" w14:textId="0F77035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89E436" w14:textId="37B2D1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D04EF91" w14:textId="6228147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1677035" w14:textId="36A7103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84875A0" w14:textId="42271EF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369E87B"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733D103C"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tcPr>
          <w:p w14:paraId="08A4C35D" w14:textId="7899A145"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3E77A1D" w14:textId="2EAB61A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52446E45"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26472EB3" w14:textId="551D4E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single" w:sz="4" w:space="0" w:color="auto"/>
              <w:right w:val="nil"/>
            </w:tcBorders>
            <w:shd w:val="clear" w:color="auto" w:fill="auto"/>
            <w:noWrap/>
            <w:vAlign w:val="center"/>
          </w:tcPr>
          <w:p w14:paraId="13D75682" w14:textId="7647592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single" w:sz="4" w:space="0" w:color="auto"/>
              <w:right w:val="nil"/>
            </w:tcBorders>
            <w:shd w:val="clear" w:color="auto" w:fill="auto"/>
            <w:noWrap/>
            <w:vAlign w:val="center"/>
          </w:tcPr>
          <w:p w14:paraId="471E65A9" w14:textId="2A355185"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742ED337" w14:textId="60CC4CFD"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0661BB04"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1088821" w14:textId="54BB696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080" w:type="dxa"/>
            <w:tcBorders>
              <w:top w:val="nil"/>
              <w:left w:val="nil"/>
              <w:bottom w:val="nil"/>
              <w:right w:val="nil"/>
            </w:tcBorders>
            <w:shd w:val="clear" w:color="auto" w:fill="auto"/>
            <w:noWrap/>
            <w:vAlign w:val="center"/>
          </w:tcPr>
          <w:p w14:paraId="4F5B44D6" w14:textId="5ACF40D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7B6CA05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14FA783" w14:textId="55E1D9A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7D9FCC5" w14:textId="5468E9D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40C2E38A" w14:textId="57DF99B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0F9FF409" w14:textId="3819260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2201F761" w14:textId="77777777" w:rsidTr="00E73E44">
        <w:trPr>
          <w:trHeight w:val="304"/>
        </w:trPr>
        <w:tc>
          <w:tcPr>
            <w:tcW w:w="990" w:type="dxa"/>
            <w:tcBorders>
              <w:top w:val="nil"/>
              <w:left w:val="nil"/>
              <w:bottom w:val="nil"/>
              <w:right w:val="nil"/>
            </w:tcBorders>
            <w:shd w:val="clear" w:color="auto" w:fill="auto"/>
            <w:noWrap/>
            <w:vAlign w:val="center"/>
            <w:hideMark/>
          </w:tcPr>
          <w:p w14:paraId="6E502F5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3500DD" w14:textId="505C03B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AMRO</w:t>
            </w:r>
          </w:p>
        </w:tc>
        <w:tc>
          <w:tcPr>
            <w:tcW w:w="1080" w:type="dxa"/>
            <w:tcBorders>
              <w:top w:val="nil"/>
              <w:left w:val="nil"/>
              <w:bottom w:val="nil"/>
              <w:right w:val="nil"/>
            </w:tcBorders>
            <w:shd w:val="clear" w:color="auto" w:fill="auto"/>
            <w:noWrap/>
            <w:vAlign w:val="center"/>
          </w:tcPr>
          <w:p w14:paraId="2D6ED343" w14:textId="6AC463B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FAB74E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17BCB" w14:textId="71AE722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nil"/>
              <w:right w:val="nil"/>
            </w:tcBorders>
            <w:shd w:val="clear" w:color="auto" w:fill="auto"/>
            <w:noWrap/>
            <w:vAlign w:val="center"/>
          </w:tcPr>
          <w:p w14:paraId="16E6F078" w14:textId="102E1A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nil"/>
              <w:right w:val="nil"/>
            </w:tcBorders>
            <w:shd w:val="clear" w:color="auto" w:fill="auto"/>
            <w:noWrap/>
            <w:vAlign w:val="center"/>
          </w:tcPr>
          <w:p w14:paraId="34A3D747" w14:textId="53C54E5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C8694AA" w14:textId="4B5017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4BBFD3EB" w14:textId="77777777" w:rsidTr="00E73E44">
        <w:trPr>
          <w:trHeight w:val="304"/>
        </w:trPr>
        <w:tc>
          <w:tcPr>
            <w:tcW w:w="990" w:type="dxa"/>
            <w:tcBorders>
              <w:top w:val="nil"/>
              <w:left w:val="nil"/>
              <w:bottom w:val="nil"/>
              <w:right w:val="nil"/>
            </w:tcBorders>
            <w:shd w:val="clear" w:color="auto" w:fill="auto"/>
            <w:noWrap/>
            <w:vAlign w:val="center"/>
            <w:hideMark/>
          </w:tcPr>
          <w:p w14:paraId="4BA73368"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86C0AA0" w14:textId="7507AA7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BCCH</w:t>
            </w:r>
          </w:p>
        </w:tc>
        <w:tc>
          <w:tcPr>
            <w:tcW w:w="1080" w:type="dxa"/>
            <w:tcBorders>
              <w:top w:val="nil"/>
              <w:left w:val="nil"/>
              <w:bottom w:val="nil"/>
              <w:right w:val="nil"/>
            </w:tcBorders>
            <w:shd w:val="clear" w:color="auto" w:fill="auto"/>
            <w:noWrap/>
            <w:vAlign w:val="center"/>
          </w:tcPr>
          <w:p w14:paraId="13E080E8" w14:textId="466F5A0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6BE0386"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6299EAD8" w14:textId="7C568BF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45D33F07" w14:textId="2EE1023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5425D239" w14:textId="091DDB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49FEB703" w14:textId="1FE423A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A920FF3" w14:textId="77777777" w:rsidTr="00E73E44">
        <w:trPr>
          <w:trHeight w:val="319"/>
        </w:trPr>
        <w:tc>
          <w:tcPr>
            <w:tcW w:w="990" w:type="dxa"/>
            <w:tcBorders>
              <w:top w:val="nil"/>
              <w:left w:val="nil"/>
              <w:bottom w:val="single" w:sz="12" w:space="0" w:color="auto"/>
              <w:right w:val="nil"/>
            </w:tcBorders>
            <w:shd w:val="clear" w:color="auto" w:fill="auto"/>
            <w:noWrap/>
            <w:vAlign w:val="center"/>
            <w:hideMark/>
          </w:tcPr>
          <w:p w14:paraId="1931B271"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tcPr>
          <w:p w14:paraId="22976B40" w14:textId="1DBD7D0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WBNU</w:t>
            </w:r>
          </w:p>
        </w:tc>
        <w:tc>
          <w:tcPr>
            <w:tcW w:w="1080" w:type="dxa"/>
            <w:tcBorders>
              <w:top w:val="nil"/>
              <w:left w:val="nil"/>
              <w:bottom w:val="single" w:sz="12" w:space="0" w:color="auto"/>
              <w:right w:val="nil"/>
            </w:tcBorders>
            <w:shd w:val="clear" w:color="auto" w:fill="auto"/>
            <w:noWrap/>
            <w:vAlign w:val="center"/>
          </w:tcPr>
          <w:p w14:paraId="25FA33B1" w14:textId="1C0E24D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single" w:sz="12" w:space="0" w:color="auto"/>
              <w:right w:val="nil"/>
            </w:tcBorders>
            <w:shd w:val="clear" w:color="auto" w:fill="auto"/>
            <w:noWrap/>
            <w:vAlign w:val="center"/>
            <w:hideMark/>
          </w:tcPr>
          <w:p w14:paraId="0A9DE50C"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tcPr>
          <w:p w14:paraId="6668A55E" w14:textId="6A345FD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single" w:sz="12" w:space="0" w:color="auto"/>
              <w:right w:val="nil"/>
            </w:tcBorders>
            <w:shd w:val="clear" w:color="auto" w:fill="auto"/>
            <w:noWrap/>
            <w:vAlign w:val="center"/>
          </w:tcPr>
          <w:p w14:paraId="579D0733" w14:textId="764D11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single" w:sz="12" w:space="0" w:color="auto"/>
              <w:right w:val="nil"/>
            </w:tcBorders>
            <w:shd w:val="clear" w:color="auto" w:fill="auto"/>
            <w:noWrap/>
            <w:vAlign w:val="center"/>
          </w:tcPr>
          <w:p w14:paraId="3E2A19A0" w14:textId="059D5C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tcPr>
          <w:p w14:paraId="7025F0C1" w14:textId="00FE671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bl>
    <w:bookmarkEnd w:id="50"/>
    <w:p w14:paraId="48044F83" w14:textId="41346726"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E</w:t>
      </w:r>
    </w:p>
    <w:p w14:paraId="54E2A970" w14:textId="42F4AD4A"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nest success analyses</w:t>
      </w:r>
      <w:r w:rsidR="00EF5F96" w:rsidRPr="001A3C97">
        <w:rPr>
          <w:rFonts w:ascii="Times New Roman" w:hAnsi="Times New Roman" w:cs="Times New Roman"/>
          <w:sz w:val="24"/>
          <w:szCs w:val="24"/>
        </w:rPr>
        <w:t>.</w:t>
      </w:r>
    </w:p>
    <w:p w14:paraId="168B0236" w14:textId="77777777" w:rsidR="00A54C8E" w:rsidRPr="001A3C97" w:rsidRDefault="00A54C8E" w:rsidP="00A54C8E">
      <w:pPr>
        <w:spacing w:line="276" w:lineRule="auto"/>
        <w:rPr>
          <w:rFonts w:ascii="Times New Roman" w:hAnsi="Times New Roman" w:cs="Times New Roman"/>
          <w:sz w:val="24"/>
          <w:szCs w:val="24"/>
        </w:rPr>
      </w:pPr>
    </w:p>
    <w:p w14:paraId="4A687D3C"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25993CE4" w14:textId="77777777" w:rsidR="00F20BBC" w:rsidRPr="001A3C97" w:rsidRDefault="00F20BBC" w:rsidP="00F20BBC">
      <w:pPr>
        <w:spacing w:after="0" w:line="276" w:lineRule="auto"/>
        <w:rPr>
          <w:rFonts w:ascii="Courier New" w:hAnsi="Courier New" w:cs="Courier New"/>
          <w:sz w:val="20"/>
          <w:szCs w:val="20"/>
        </w:rPr>
      </w:pPr>
    </w:p>
    <w:p w14:paraId="02C1C55B" w14:textId="77777777" w:rsidR="00F20BBC" w:rsidRPr="001A3C97" w:rsidRDefault="00F20BBC" w:rsidP="00F20BBC">
      <w:pPr>
        <w:spacing w:after="0" w:line="276" w:lineRule="auto"/>
        <w:rPr>
          <w:rFonts w:ascii="Courier New" w:hAnsi="Courier New" w:cs="Courier New"/>
          <w:sz w:val="20"/>
          <w:szCs w:val="20"/>
        </w:rPr>
      </w:pPr>
    </w:p>
    <w:p w14:paraId="5EBCF55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121C2CA7" w14:textId="77777777" w:rsidR="00F20BBC" w:rsidRPr="001A3C97" w:rsidRDefault="00F20BBC" w:rsidP="00F20BBC">
      <w:pPr>
        <w:spacing w:after="0" w:line="276" w:lineRule="auto"/>
        <w:rPr>
          <w:rFonts w:ascii="Courier New" w:hAnsi="Courier New" w:cs="Courier New"/>
          <w:sz w:val="20"/>
          <w:szCs w:val="20"/>
        </w:rPr>
      </w:pPr>
    </w:p>
    <w:p w14:paraId="5DE9AF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68F7E6E1" w14:textId="2A811035"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ISM</w:t>
      </w:r>
      <w:r w:rsidRPr="001A3C97">
        <w:rPr>
          <w:rFonts w:ascii="Courier New" w:hAnsi="Courier New" w:cs="Courier New"/>
          <w:sz w:val="20"/>
          <w:szCs w:val="20"/>
        </w:rPr>
        <w:t xml:space="preserve">.alpha0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incubation success model</w:t>
      </w:r>
      <w:r w:rsidR="00EF5F96" w:rsidRPr="001A3C97">
        <w:rPr>
          <w:rFonts w:ascii="Courier New" w:hAnsi="Courier New" w:cs="Courier New"/>
          <w:sz w:val="20"/>
          <w:szCs w:val="20"/>
        </w:rPr>
        <w:t xml:space="preserve"> (ISM)</w:t>
      </w:r>
    </w:p>
    <w:p w14:paraId="09613CE1" w14:textId="42BAAF26"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BSM</w:t>
      </w:r>
      <w:r w:rsidRPr="001A3C97">
        <w:rPr>
          <w:rFonts w:ascii="Courier New" w:hAnsi="Courier New" w:cs="Courier New"/>
          <w:sz w:val="20"/>
          <w:szCs w:val="20"/>
        </w:rPr>
        <w:t xml:space="preserve">.alpha0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brooding success model</w:t>
      </w:r>
      <w:r w:rsidR="00EF5F96" w:rsidRPr="001A3C97">
        <w:rPr>
          <w:rFonts w:ascii="Courier New" w:hAnsi="Courier New" w:cs="Courier New"/>
          <w:sz w:val="20"/>
          <w:szCs w:val="20"/>
        </w:rPr>
        <w:t xml:space="preserve"> (BSM)</w:t>
      </w:r>
    </w:p>
    <w:p w14:paraId="72692FDE" w14:textId="77777777" w:rsidR="00F20BBC" w:rsidRPr="001A3C97" w:rsidRDefault="00F20BBC" w:rsidP="00F20BBC">
      <w:pPr>
        <w:spacing w:after="0" w:line="276" w:lineRule="auto"/>
        <w:rPr>
          <w:rFonts w:ascii="Courier New" w:hAnsi="Courier New" w:cs="Courier New"/>
          <w:sz w:val="20"/>
          <w:szCs w:val="20"/>
        </w:rPr>
      </w:pPr>
    </w:p>
    <w:p w14:paraId="485E57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6648F8C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in 1:n.alphas) {</w:t>
      </w:r>
    </w:p>
    <w:p w14:paraId="187C93CE" w14:textId="416BD2CA"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r w:rsidR="00585501" w:rsidRPr="001A3C97">
        <w:rPr>
          <w:rFonts w:ascii="Courier New" w:hAnsi="Courier New" w:cs="Courier New"/>
          <w:sz w:val="20"/>
          <w:szCs w:val="20"/>
        </w:rPr>
        <w:t xml:space="preserve"> #</w:t>
      </w:r>
      <w:r w:rsidR="00F559BC" w:rsidRPr="001A3C97">
        <w:rPr>
          <w:rFonts w:ascii="Courier New" w:hAnsi="Courier New" w:cs="Courier New"/>
          <w:sz w:val="20"/>
          <w:szCs w:val="20"/>
        </w:rPr>
        <w:t>for incubation success model</w:t>
      </w:r>
    </w:p>
    <w:p w14:paraId="651AA79C" w14:textId="50E259E4"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r w:rsidR="00F559BC" w:rsidRPr="001A3C97">
        <w:rPr>
          <w:rFonts w:ascii="Courier New" w:hAnsi="Courier New" w:cs="Courier New"/>
          <w:sz w:val="20"/>
          <w:szCs w:val="20"/>
        </w:rPr>
        <w:t xml:space="preserve"> #for brooding success model</w:t>
      </w:r>
    </w:p>
    <w:p w14:paraId="7E3F116F" w14:textId="4A9D0116" w:rsidR="00F20BBC" w:rsidRPr="001A3C97" w:rsidRDefault="00F20BBC" w:rsidP="00F20BBC">
      <w:pPr>
        <w:spacing w:after="0" w:line="276" w:lineRule="auto"/>
        <w:rPr>
          <w:rFonts w:ascii="Courier New" w:hAnsi="Courier New" w:cs="Courier New"/>
          <w:sz w:val="20"/>
          <w:szCs w:val="20"/>
        </w:rPr>
      </w:pPr>
    </w:p>
    <w:p w14:paraId="548CDA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A978D7B" w14:textId="77777777" w:rsidR="00F20BBC" w:rsidRPr="001A3C97" w:rsidRDefault="00F20BBC" w:rsidP="00F20BBC">
      <w:pPr>
        <w:spacing w:after="0" w:line="276" w:lineRule="auto"/>
        <w:rPr>
          <w:rFonts w:ascii="Courier New" w:hAnsi="Courier New" w:cs="Courier New"/>
          <w:sz w:val="20"/>
          <w:szCs w:val="20"/>
        </w:rPr>
      </w:pPr>
    </w:p>
    <w:p w14:paraId="631B7B7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PLOT EFFECT</w:t>
      </w:r>
    </w:p>
    <w:p w14:paraId="1B9842F6" w14:textId="2B5E006B"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 xml:space="preserve">(0.01, 0.01) </w:t>
      </w:r>
      <w:r w:rsidR="00F559BC" w:rsidRPr="001A3C97">
        <w:rPr>
          <w:rFonts w:ascii="Courier New" w:hAnsi="Courier New" w:cs="Courier New"/>
          <w:sz w:val="20"/>
          <w:szCs w:val="20"/>
        </w:rPr>
        <w:t>#for incubation success model</w:t>
      </w:r>
    </w:p>
    <w:p w14:paraId="51BFABF1" w14:textId="0EFE2ADF"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 xml:space="preserve">(0.01, 0.01) </w:t>
      </w:r>
      <w:r w:rsidR="00F559BC" w:rsidRPr="001A3C97">
        <w:rPr>
          <w:rFonts w:ascii="Courier New" w:hAnsi="Courier New" w:cs="Courier New"/>
          <w:sz w:val="20"/>
          <w:szCs w:val="20"/>
        </w:rPr>
        <w:t>#for brooding success model</w:t>
      </w:r>
    </w:p>
    <w:p w14:paraId="413412C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in 1:n.nest.plots){ </w:t>
      </w:r>
    </w:p>
    <w:p w14:paraId="05C1D236" w14:textId="1443087B"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.random.plot.effect</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r w:rsidR="00585501" w:rsidRPr="001A3C97">
        <w:rPr>
          <w:rFonts w:ascii="Courier New" w:hAnsi="Courier New" w:cs="Courier New"/>
          <w:sz w:val="20"/>
          <w:szCs w:val="20"/>
        </w:rPr>
        <w:t>ISM</w:t>
      </w:r>
      <w:r w:rsidRPr="001A3C97">
        <w:rPr>
          <w:rFonts w:ascii="Courier New" w:hAnsi="Courier New" w:cs="Courier New"/>
          <w:sz w:val="20"/>
          <w:szCs w:val="20"/>
        </w:rPr>
        <w:t>.alpha0,</w:t>
      </w:r>
      <w:r w:rsidR="00F559BC"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w:t>
      </w:r>
    </w:p>
    <w:p w14:paraId="77AA1AA2" w14:textId="6AA90609"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.random.plot.effect</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r w:rsidR="00F559BC" w:rsidRPr="001A3C97">
        <w:rPr>
          <w:rFonts w:ascii="Courier New" w:hAnsi="Courier New" w:cs="Courier New"/>
          <w:sz w:val="20"/>
          <w:szCs w:val="20"/>
        </w:rPr>
        <w:t>BSM</w:t>
      </w:r>
      <w:r w:rsidRPr="001A3C97">
        <w:rPr>
          <w:rFonts w:ascii="Courier New" w:hAnsi="Courier New" w:cs="Courier New"/>
          <w:sz w:val="20"/>
          <w:szCs w:val="20"/>
        </w:rPr>
        <w:t xml:space="preserve">.alpha0,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w:t>
      </w:r>
    </w:p>
    <w:p w14:paraId="53CCC1D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13470A0"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nest search plots</w:t>
      </w:r>
    </w:p>
    <w:p w14:paraId="03D19414" w14:textId="77777777" w:rsidR="00F20BBC" w:rsidRPr="001A3C97" w:rsidRDefault="00F20BBC" w:rsidP="00F20BBC">
      <w:pPr>
        <w:spacing w:after="0" w:line="276" w:lineRule="auto"/>
        <w:rPr>
          <w:rFonts w:ascii="Courier New" w:hAnsi="Courier New" w:cs="Courier New"/>
          <w:sz w:val="20"/>
          <w:szCs w:val="20"/>
        </w:rPr>
      </w:pPr>
    </w:p>
    <w:p w14:paraId="1A2A70C0" w14:textId="77777777" w:rsidR="00F20BBC" w:rsidRPr="001A3C97" w:rsidRDefault="00F20BBC" w:rsidP="00F20BBC">
      <w:pPr>
        <w:spacing w:after="0" w:line="276" w:lineRule="auto"/>
        <w:rPr>
          <w:rFonts w:ascii="Courier New" w:hAnsi="Courier New" w:cs="Courier New"/>
          <w:sz w:val="20"/>
          <w:szCs w:val="20"/>
        </w:rPr>
      </w:pPr>
    </w:p>
    <w:p w14:paraId="6934330A"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1296F6CE" w14:textId="77777777" w:rsidR="00F20BBC" w:rsidRPr="001A3C97" w:rsidRDefault="00F20BBC" w:rsidP="00F20BBC">
      <w:pPr>
        <w:spacing w:after="0" w:line="276" w:lineRule="auto"/>
        <w:rPr>
          <w:rFonts w:ascii="Courier New" w:hAnsi="Courier New" w:cs="Courier New"/>
          <w:sz w:val="20"/>
          <w:szCs w:val="20"/>
        </w:rPr>
      </w:pPr>
    </w:p>
    <w:p w14:paraId="4486ED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(nest in 1:n.nests){</w:t>
      </w:r>
    </w:p>
    <w:p w14:paraId="0742644D" w14:textId="77777777" w:rsidR="00F20BBC" w:rsidRPr="001A3C97" w:rsidRDefault="00F20BBC" w:rsidP="00F20BBC">
      <w:pPr>
        <w:spacing w:after="0" w:line="276" w:lineRule="auto"/>
        <w:rPr>
          <w:rFonts w:ascii="Courier New" w:hAnsi="Courier New" w:cs="Courier New"/>
          <w:sz w:val="20"/>
          <w:szCs w:val="20"/>
        </w:rPr>
      </w:pPr>
    </w:p>
    <w:p w14:paraId="190E826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1]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p.incubation</w:t>
      </w:r>
      <w:proofErr w:type="spellEnd"/>
      <w:r w:rsidRPr="001A3C97">
        <w:rPr>
          <w:rFonts w:ascii="Courier New" w:hAnsi="Courier New" w:cs="Courier New"/>
          <w:sz w:val="20"/>
          <w:szCs w:val="20"/>
        </w:rPr>
        <w:t>[nest])</w:t>
      </w:r>
    </w:p>
    <w:p w14:paraId="5CACF471"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2]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[nest] * Y[nest, 1])</w:t>
      </w:r>
    </w:p>
    <w:p w14:paraId="738D982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probability of nest success during brooding period is </w:t>
      </w:r>
    </w:p>
    <w:p w14:paraId="722A8324" w14:textId="647F0931" w:rsidR="00F20BBC" w:rsidRPr="001A3C97" w:rsidRDefault="00825EC2" w:rsidP="00F20BBC">
      <w:pPr>
        <w:spacing w:after="0" w:line="276" w:lineRule="auto"/>
        <w:ind w:firstLine="720"/>
        <w:rPr>
          <w:rFonts w:ascii="Courier New" w:hAnsi="Courier New" w:cs="Courier New"/>
          <w:sz w:val="20"/>
          <w:szCs w:val="20"/>
        </w:rPr>
      </w:pPr>
      <w:r w:rsidRPr="001A3C97">
        <w:rPr>
          <w:rFonts w:ascii="Courier New" w:hAnsi="Courier New" w:cs="Courier New"/>
          <w:sz w:val="20"/>
          <w:szCs w:val="20"/>
        </w:rPr>
        <w:t xml:space="preserve"># </w:t>
      </w:r>
      <w:r w:rsidR="00F20BBC" w:rsidRPr="001A3C97">
        <w:rPr>
          <w:rFonts w:ascii="Courier New" w:hAnsi="Courier New" w:cs="Courier New"/>
          <w:sz w:val="20"/>
          <w:szCs w:val="20"/>
        </w:rPr>
        <w:t>conditional on nest success during incubation period</w:t>
      </w:r>
    </w:p>
    <w:p w14:paraId="63F5F217" w14:textId="77777777" w:rsidR="00F20BBC" w:rsidRPr="001A3C97" w:rsidRDefault="00F20BBC" w:rsidP="00F20BBC">
      <w:pPr>
        <w:spacing w:after="0" w:line="276" w:lineRule="auto"/>
        <w:rPr>
          <w:rFonts w:ascii="Courier New" w:hAnsi="Courier New" w:cs="Courier New"/>
          <w:sz w:val="20"/>
          <w:szCs w:val="20"/>
        </w:rPr>
      </w:pPr>
    </w:p>
    <w:p w14:paraId="6D55397D" w14:textId="7706AE3B"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proofErr w:type="spellStart"/>
      <w:r w:rsidRPr="001A3C97">
        <w:rPr>
          <w:rFonts w:ascii="Courier New" w:hAnsi="Courier New" w:cs="Courier New"/>
          <w:sz w:val="20"/>
          <w:szCs w:val="20"/>
          <w:lang w:val="fr-FR"/>
        </w:rPr>
        <w:t>logit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p.incubation</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&lt;-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[1]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798B6824" w14:textId="57417CEA"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[2]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2] + </w:t>
      </w:r>
    </w:p>
    <w:p w14:paraId="74273778" w14:textId="3264D811"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[3]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3] + </w:t>
      </w:r>
    </w:p>
    <w:p w14:paraId="1F87E351" w14:textId="2E167BE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[4]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4] + </w:t>
      </w:r>
    </w:p>
    <w:p w14:paraId="22DF910D" w14:textId="620751C2" w:rsidR="00825EC2"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r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[5]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3B28637B" w14:textId="49976B15" w:rsidR="00F20BBC"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w:t>
      </w:r>
      <w:proofErr w:type="spellStart"/>
      <w:r w:rsidR="00F20BBC" w:rsidRPr="001A3C97">
        <w:rPr>
          <w:rFonts w:ascii="Courier New" w:hAnsi="Courier New" w:cs="Courier New"/>
          <w:sz w:val="20"/>
          <w:szCs w:val="20"/>
          <w:lang w:val="fr-FR"/>
        </w:rPr>
        <w:t>sitecov.matrix</w:t>
      </w:r>
      <w:proofErr w:type="spellEnd"/>
      <w:r w:rsidR="00F20BBC" w:rsidRPr="001A3C97">
        <w:rPr>
          <w:rFonts w:ascii="Courier New" w:hAnsi="Courier New" w:cs="Courier New"/>
          <w:sz w:val="20"/>
          <w:szCs w:val="20"/>
          <w:lang w:val="fr-FR"/>
        </w:rPr>
        <w:t>[</w:t>
      </w:r>
      <w:proofErr w:type="spellStart"/>
      <w:r w:rsidR="00F20BBC" w:rsidRPr="001A3C97">
        <w:rPr>
          <w:rFonts w:ascii="Courier New" w:hAnsi="Courier New" w:cs="Courier New"/>
          <w:sz w:val="20"/>
          <w:szCs w:val="20"/>
          <w:lang w:val="fr-FR"/>
        </w:rPr>
        <w:t>nest</w:t>
      </w:r>
      <w:proofErr w:type="spellEnd"/>
      <w:r w:rsidR="00F20BBC" w:rsidRPr="001A3C97">
        <w:rPr>
          <w:rFonts w:ascii="Courier New" w:hAnsi="Courier New" w:cs="Courier New"/>
          <w:sz w:val="20"/>
          <w:szCs w:val="20"/>
          <w:lang w:val="fr-FR"/>
        </w:rPr>
        <w:t xml:space="preserve">, 2] + </w:t>
      </w:r>
    </w:p>
    <w:p w14:paraId="177D4359" w14:textId="04164BD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.random.plot.effect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nest.plot.index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w:t>
      </w:r>
    </w:p>
    <w:p w14:paraId="654B5108" w14:textId="77777777" w:rsidR="00825EC2" w:rsidRPr="001A3C97" w:rsidRDefault="00825EC2" w:rsidP="00F20BBC">
      <w:pPr>
        <w:spacing w:after="0" w:line="276" w:lineRule="auto"/>
        <w:rPr>
          <w:rFonts w:ascii="Courier New" w:hAnsi="Courier New" w:cs="Courier New"/>
          <w:sz w:val="20"/>
          <w:szCs w:val="20"/>
          <w:lang w:val="fr-FR"/>
        </w:rPr>
      </w:pPr>
    </w:p>
    <w:p w14:paraId="3412B9AA" w14:textId="77777777" w:rsidR="00825EC2" w:rsidRPr="001A3C97" w:rsidRDefault="00825EC2" w:rsidP="00F20BBC">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 1 = study area, 2 = year, 3 = nest search plot with </w:t>
      </w:r>
    </w:p>
    <w:p w14:paraId="18AD7288" w14:textId="5C96BB8C"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0AEBCE95" w14:textId="2C5CF3E9"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ab/>
        <w:t>logit(</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 xml:space="preserve">[nest]) &lt;- </w:t>
      </w:r>
      <w:proofErr w:type="spellStart"/>
      <w:r w:rsidRPr="001A3C97">
        <w:rPr>
          <w:rFonts w:ascii="Courier New" w:hAnsi="Courier New" w:cs="Courier New"/>
          <w:sz w:val="20"/>
          <w:szCs w:val="20"/>
        </w:rPr>
        <w:t>BSM.alpha</w:t>
      </w:r>
      <w:proofErr w:type="spellEnd"/>
      <w:r w:rsidRPr="001A3C97">
        <w:rPr>
          <w:rFonts w:ascii="Courier New" w:hAnsi="Courier New" w:cs="Courier New"/>
          <w:sz w:val="20"/>
          <w:szCs w:val="20"/>
        </w:rPr>
        <w:t xml:space="preserve">[1] *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[nest, 1] + </w:t>
      </w:r>
    </w:p>
    <w:p w14:paraId="1360EF24" w14:textId="634F8601"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t xml:space="preserve">      </w:t>
      </w:r>
      <w:proofErr w:type="spellStart"/>
      <w:r w:rsidRPr="001A3C97">
        <w:rPr>
          <w:rFonts w:ascii="Courier New" w:hAnsi="Courier New" w:cs="Courier New"/>
          <w:sz w:val="20"/>
          <w:szCs w:val="20"/>
        </w:rPr>
        <w:t>BSM.alpha</w:t>
      </w:r>
      <w:proofErr w:type="spellEnd"/>
      <w:r w:rsidRPr="001A3C97">
        <w:rPr>
          <w:rFonts w:ascii="Courier New" w:hAnsi="Courier New" w:cs="Courier New"/>
          <w:sz w:val="20"/>
          <w:szCs w:val="20"/>
        </w:rPr>
        <w:t xml:space="preserve">[2] *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[nest, 2] + </w:t>
      </w:r>
    </w:p>
    <w:p w14:paraId="08C2F6B9" w14:textId="0B02BAD4"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[3]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3] + </w:t>
      </w:r>
    </w:p>
    <w:p w14:paraId="3A7FC4FD" w14:textId="00C729E2"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[4]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4] + </w:t>
      </w:r>
    </w:p>
    <w:p w14:paraId="52B4F713" w14:textId="20FE7706"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[5]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03777397" w14:textId="77777777" w:rsidR="00825EC2"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2] + </w:t>
      </w:r>
    </w:p>
    <w:p w14:paraId="189A199C" w14:textId="04C32811"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BSM.random.plot.effect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nest.plot.index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w:t>
      </w:r>
    </w:p>
    <w:p w14:paraId="5792EC78" w14:textId="77777777" w:rsidR="00825EC2" w:rsidRPr="001A3C97" w:rsidRDefault="00825EC2" w:rsidP="00825EC2">
      <w:pPr>
        <w:spacing w:after="0" w:line="276" w:lineRule="auto"/>
        <w:rPr>
          <w:rFonts w:ascii="Courier New" w:hAnsi="Courier New" w:cs="Courier New"/>
          <w:sz w:val="20"/>
          <w:szCs w:val="20"/>
          <w:lang w:val="fr-FR"/>
        </w:rPr>
      </w:pPr>
    </w:p>
    <w:p w14:paraId="4D6874A4" w14:textId="77777777"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 1 = study area, 2 = year, 3 = nest search plot with </w:t>
      </w:r>
    </w:p>
    <w:p w14:paraId="3B4F9B02" w14:textId="77777777"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12192FCC" w14:textId="77777777" w:rsidR="00F20BBC" w:rsidRPr="001A3C97" w:rsidRDefault="00F20BBC" w:rsidP="00F20BBC">
      <w:pPr>
        <w:spacing w:after="0" w:line="276" w:lineRule="auto"/>
        <w:rPr>
          <w:rFonts w:ascii="Courier New" w:hAnsi="Courier New" w:cs="Courier New"/>
          <w:sz w:val="20"/>
          <w:szCs w:val="20"/>
        </w:rPr>
      </w:pPr>
    </w:p>
    <w:p w14:paraId="6B4B5416"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ab/>
      </w:r>
      <w:proofErr w:type="spellStart"/>
      <w:r w:rsidRPr="001A3C97">
        <w:rPr>
          <w:rFonts w:ascii="Courier New" w:hAnsi="Courier New" w:cs="Courier New"/>
          <w:sz w:val="20"/>
          <w:szCs w:val="20"/>
        </w:rPr>
        <w:t>p.overall</w:t>
      </w:r>
      <w:proofErr w:type="spellEnd"/>
      <w:r w:rsidRPr="001A3C97">
        <w:rPr>
          <w:rFonts w:ascii="Courier New" w:hAnsi="Courier New" w:cs="Courier New"/>
          <w:sz w:val="20"/>
          <w:szCs w:val="20"/>
        </w:rPr>
        <w:t xml:space="preserve">[nest] &lt;- </w:t>
      </w:r>
      <w:proofErr w:type="spellStart"/>
      <w:r w:rsidRPr="001A3C97">
        <w:rPr>
          <w:rFonts w:ascii="Courier New" w:hAnsi="Courier New" w:cs="Courier New"/>
          <w:sz w:val="20"/>
          <w:szCs w:val="20"/>
        </w:rPr>
        <w:t>p.incubation</w:t>
      </w:r>
      <w:proofErr w:type="spellEnd"/>
      <w:r w:rsidRPr="001A3C97">
        <w:rPr>
          <w:rFonts w:ascii="Courier New" w:hAnsi="Courier New" w:cs="Courier New"/>
          <w:sz w:val="20"/>
          <w:szCs w:val="20"/>
        </w:rPr>
        <w:t xml:space="preserve">[nest] * </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[nest]</w:t>
      </w:r>
    </w:p>
    <w:p w14:paraId="43E5CBEC" w14:textId="77777777" w:rsidR="00F20BBC" w:rsidRPr="001A3C97" w:rsidRDefault="00F20BBC" w:rsidP="00F20BBC">
      <w:pPr>
        <w:spacing w:after="0" w:line="276" w:lineRule="auto"/>
        <w:rPr>
          <w:rFonts w:ascii="Courier New" w:hAnsi="Courier New" w:cs="Courier New"/>
          <w:sz w:val="20"/>
          <w:szCs w:val="20"/>
        </w:rPr>
      </w:pPr>
    </w:p>
    <w:p w14:paraId="61CD075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nest loop</w:t>
      </w:r>
    </w:p>
    <w:p w14:paraId="11A01A1C" w14:textId="77777777" w:rsidR="00F20BBC" w:rsidRPr="001A3C97" w:rsidRDefault="00F20BBC" w:rsidP="00F20BBC">
      <w:pPr>
        <w:spacing w:after="0" w:line="276" w:lineRule="auto"/>
        <w:rPr>
          <w:rFonts w:ascii="Courier New" w:hAnsi="Courier New" w:cs="Courier New"/>
          <w:sz w:val="20"/>
          <w:szCs w:val="20"/>
        </w:rPr>
      </w:pPr>
    </w:p>
    <w:p w14:paraId="2C4E6DB6" w14:textId="77777777" w:rsidR="001A57F1" w:rsidRPr="001A3C97" w:rsidRDefault="001A57F1" w:rsidP="00F20BBC">
      <w:pPr>
        <w:spacing w:after="0" w:line="276" w:lineRule="auto"/>
        <w:rPr>
          <w:rFonts w:ascii="Courier New" w:hAnsi="Courier New" w:cs="Courier New"/>
          <w:sz w:val="20"/>
          <w:szCs w:val="20"/>
        </w:rPr>
      </w:pPr>
    </w:p>
    <w:p w14:paraId="3204E810" w14:textId="5CEC717C" w:rsidR="00A54C8E" w:rsidRPr="0021693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w:t>
      </w:r>
    </w:p>
    <w:sectPr w:rsidR="00A54C8E" w:rsidRPr="0021693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Petra Wood" w:date="2023-05-25T07:30:00Z" w:initials="PW">
    <w:p w14:paraId="1A90CCA1" w14:textId="36D5CB6B" w:rsidR="0090346B" w:rsidRDefault="0090346B">
      <w:pPr>
        <w:pStyle w:val="CommentText"/>
      </w:pPr>
      <w:r>
        <w:rPr>
          <w:rStyle w:val="CommentReference"/>
        </w:rPr>
        <w:annotationRef/>
      </w:r>
      <w:r>
        <w:t>this sentence is hard to digest, especially the last half.  Suggest restructure.</w:t>
      </w:r>
    </w:p>
  </w:comment>
  <w:comment w:id="3" w:author="Petra Wood" w:date="2023-05-25T07:34:00Z" w:initials="PW">
    <w:p w14:paraId="42E991D3" w14:textId="0479EA5F" w:rsidR="0090346B" w:rsidRDefault="0090346B">
      <w:pPr>
        <w:pStyle w:val="CommentText"/>
      </w:pPr>
      <w:r>
        <w:rPr>
          <w:rStyle w:val="CommentReference"/>
        </w:rPr>
        <w:annotationRef/>
      </w:r>
      <w:r>
        <w:t>somewhere in the intro, you should at least mention that diversity of age classes is important for post-breeding as well</w:t>
      </w:r>
    </w:p>
  </w:comment>
  <w:comment w:id="4" w:author="Christopher Rota" w:date="2023-05-26T10:31:00Z" w:initials="CR">
    <w:p w14:paraId="7958519C" w14:textId="77777777" w:rsidR="00D8485F" w:rsidRDefault="00D8485F">
      <w:pPr>
        <w:pStyle w:val="CommentText"/>
      </w:pPr>
      <w:r>
        <w:rPr>
          <w:rStyle w:val="CommentReference"/>
        </w:rPr>
        <w:annotationRef/>
      </w:r>
      <w:r>
        <w:t>You start to get at this in the end … you certainly need to mention disturbance regimes in this discussion.  Even in the east, forests were subject to regular disturbances, including wildfire, which contributed to diverse forest structure.  But now we mostly suppress disturbance, contributing to homogenous forest conditions over large scales.</w:t>
      </w:r>
    </w:p>
    <w:p w14:paraId="4C3FC555" w14:textId="77777777" w:rsidR="00D8485F" w:rsidRDefault="00D8485F">
      <w:pPr>
        <w:pStyle w:val="CommentText"/>
      </w:pPr>
    </w:p>
    <w:p w14:paraId="5639D727" w14:textId="77777777" w:rsidR="00D8485F" w:rsidRDefault="00D8485F" w:rsidP="005D55EC">
      <w:pPr>
        <w:pStyle w:val="CommentText"/>
      </w:pPr>
      <w:r>
        <w:t>What I'm building to here is that in the absence of natural disturbance regimes, timber harvest may be the most important source of disturbance and contributor to diverse forest structure.</w:t>
      </w:r>
    </w:p>
  </w:comment>
  <w:comment w:id="5" w:author="Petra Wood" w:date="2023-05-25T07:38:00Z" w:initials="PW">
    <w:p w14:paraId="39B063D0" w14:textId="2DB34A16" w:rsidR="0090346B" w:rsidRDefault="0090346B">
      <w:pPr>
        <w:pStyle w:val="CommentText"/>
      </w:pPr>
      <w:r>
        <w:rPr>
          <w:rStyle w:val="CommentReference"/>
        </w:rPr>
        <w:annotationRef/>
      </w:r>
      <w:r>
        <w:t>to me, these are distinct categories</w:t>
      </w:r>
    </w:p>
    <w:p w14:paraId="271D3C76" w14:textId="2CD4116E" w:rsidR="0090346B" w:rsidRDefault="0090346B">
      <w:pPr>
        <w:pStyle w:val="CommentText"/>
      </w:pPr>
      <w:r>
        <w:t>gap specialists vs edge generalists</w:t>
      </w:r>
    </w:p>
  </w:comment>
  <w:comment w:id="6" w:author="Christopher Rota" w:date="2023-05-26T10:36:00Z" w:initials="CR">
    <w:p w14:paraId="19C2EC83" w14:textId="77777777" w:rsidR="00D8485F" w:rsidRDefault="00D8485F" w:rsidP="002A50A9">
      <w:pPr>
        <w:pStyle w:val="CommentText"/>
      </w:pPr>
      <w:r>
        <w:rPr>
          <w:rStyle w:val="CommentReference"/>
        </w:rPr>
        <w:annotationRef/>
      </w:r>
      <w:r>
        <w:t>I think context is really important here.  You cite papers from Thompson and Faaborg, which are largely mid-western studies. It's often easier to delineate forest 'patches' in those landscapes.  In contrast, in the MNF, your 'patches' are typically the wildlife openings / clearcuts, set in a matrix of trees.</w:t>
      </w:r>
    </w:p>
  </w:comment>
  <w:comment w:id="7" w:author="Petra Wood" w:date="2023-05-25T07:43:00Z" w:initials="PW">
    <w:p w14:paraId="1D752B30" w14:textId="7E05C894" w:rsidR="0090346B" w:rsidRDefault="0090346B">
      <w:pPr>
        <w:pStyle w:val="CommentText"/>
      </w:pPr>
      <w:r>
        <w:rPr>
          <w:rStyle w:val="CommentReference"/>
        </w:rPr>
        <w:annotationRef/>
      </w:r>
      <w:r>
        <w:t>this is a bit too general and very old studies. Eg edge effects from harvests in mature forests are different from those in other landscapes or associated with hard edges.</w:t>
      </w:r>
    </w:p>
    <w:p w14:paraId="6B9E38A7" w14:textId="7875CB31" w:rsidR="0090346B" w:rsidRDefault="0090346B">
      <w:pPr>
        <w:pStyle w:val="CommentText"/>
      </w:pPr>
      <w:r>
        <w:t>More recent studies and those from the Apps would be more relevant here including the nest success of cerw (Boves et al) and the Duguay et al and Becker at al.</w:t>
      </w:r>
    </w:p>
  </w:comment>
  <w:comment w:id="8" w:author="Petra Wood" w:date="2023-05-25T07:49:00Z" w:initials="PW">
    <w:p w14:paraId="10B8A60F" w14:textId="063D8C01" w:rsidR="0090346B" w:rsidRDefault="0090346B">
      <w:pPr>
        <w:pStyle w:val="CommentText"/>
      </w:pPr>
      <w:r>
        <w:rPr>
          <w:rStyle w:val="CommentReference"/>
        </w:rPr>
        <w:annotationRef/>
      </w:r>
      <w:r>
        <w:t>general comment on intro…</w:t>
      </w:r>
    </w:p>
    <w:p w14:paraId="0230C6B4" w14:textId="3281C6C9" w:rsidR="0090346B" w:rsidRDefault="0090346B">
      <w:pPr>
        <w:pStyle w:val="CommentText"/>
      </w:pPr>
      <w:r>
        <w:t>It’s good to briefly mention the within stand responses to harvest to that you have scattered throughout the intro.  But to me, that’s not the focus of this chapter and hence I think could just be briefly mentioned in one paragr.  The focus is the broader landscape, so that could be more front and center.</w:t>
      </w:r>
    </w:p>
    <w:p w14:paraId="0B28F48A" w14:textId="0871CC56" w:rsidR="0090346B" w:rsidRDefault="0090346B">
      <w:pPr>
        <w:pStyle w:val="CommentText"/>
      </w:pPr>
    </w:p>
  </w:comment>
  <w:comment w:id="9" w:author="Petra Wood" w:date="2023-05-25T07:54:00Z" w:initials="PW">
    <w:p w14:paraId="37B3D2B4" w14:textId="23EBE22C" w:rsidR="0090346B" w:rsidRDefault="0090346B">
      <w:pPr>
        <w:pStyle w:val="CommentText"/>
      </w:pPr>
      <w:r>
        <w:rPr>
          <w:rStyle w:val="CommentReference"/>
        </w:rPr>
        <w:annotationRef/>
      </w:r>
      <w:r>
        <w:t>there actually are many others that are landscape scale and longer term than 1-3 years</w:t>
      </w:r>
    </w:p>
  </w:comment>
  <w:comment w:id="11" w:author="Christopher Rota" w:date="2023-05-26T10:55:00Z" w:initials="CR">
    <w:p w14:paraId="0008760F" w14:textId="77777777" w:rsidR="00B92903" w:rsidRDefault="00B92903" w:rsidP="00BD25B1">
      <w:pPr>
        <w:pStyle w:val="CommentText"/>
      </w:pPr>
      <w:r>
        <w:rPr>
          <w:rStyle w:val="CommentReference"/>
        </w:rPr>
        <w:annotationRef/>
      </w:r>
      <w:r>
        <w:t>Probably best to indicate 'recent' harvest, since it sounds like all or most of the forest was harvested sometime before 1928.</w:t>
      </w:r>
    </w:p>
  </w:comment>
  <w:comment w:id="13" w:author="Petra Wood" w:date="2023-05-25T17:11:00Z" w:initials="PW">
    <w:p w14:paraId="0F9CB499" w14:textId="620582D6" w:rsidR="00782312" w:rsidRDefault="00782312">
      <w:pPr>
        <w:pStyle w:val="CommentText"/>
      </w:pPr>
      <w:r>
        <w:rPr>
          <w:rStyle w:val="CommentReference"/>
        </w:rPr>
        <w:annotationRef/>
      </w:r>
      <w:r>
        <w:t>why</w:t>
      </w:r>
      <w:r w:rsidR="00842696">
        <w:t xml:space="preserve"> are</w:t>
      </w:r>
      <w:r>
        <w:t xml:space="preserve"> these broken out but not deciduous?</w:t>
      </w:r>
    </w:p>
    <w:p w14:paraId="2D900419" w14:textId="10CD34EB" w:rsidR="00842696" w:rsidRDefault="00842696">
      <w:pPr>
        <w:pStyle w:val="CommentText"/>
      </w:pPr>
      <w:r>
        <w:t>In retrospect, maybe don’t need to break out since the majority is deciduous?</w:t>
      </w:r>
    </w:p>
  </w:comment>
  <w:comment w:id="14" w:author="Petra Wood" w:date="2023-05-25T08:45:00Z" w:initials="PW">
    <w:p w14:paraId="32E7A0C7" w14:textId="71D9B4ED" w:rsidR="0090346B" w:rsidRDefault="0090346B">
      <w:pPr>
        <w:pStyle w:val="CommentText"/>
      </w:pPr>
      <w:r>
        <w:rPr>
          <w:rStyle w:val="CommentReference"/>
        </w:rPr>
        <w:annotationRef/>
      </w:r>
      <w:r>
        <w:t xml:space="preserve">wouldn’t this be all woody stems, so </w:t>
      </w:r>
      <w:r w:rsidR="00842696">
        <w:t xml:space="preserve">not just shrubland but also </w:t>
      </w:r>
      <w:r>
        <w:t>young forest?  I can’t remember exactly how NLCD defines this category; would be useful to include</w:t>
      </w:r>
      <w:r w:rsidR="00842696">
        <w:t xml:space="preserve"> definition</w:t>
      </w:r>
      <w:r>
        <w:t xml:space="preserve"> here; same for mature forest.</w:t>
      </w:r>
    </w:p>
  </w:comment>
  <w:comment w:id="15" w:author="Petra Wood" w:date="2023-05-25T08:48:00Z" w:initials="PW">
    <w:p w14:paraId="4208E434" w14:textId="2818718D" w:rsidR="0090346B" w:rsidRDefault="0090346B">
      <w:pPr>
        <w:pStyle w:val="CommentText"/>
      </w:pPr>
      <w:r>
        <w:rPr>
          <w:rStyle w:val="CommentReference"/>
        </w:rPr>
        <w:annotationRef/>
      </w:r>
      <w:r>
        <w:t>It would also be really useful to have at least one variable that gets at configuration of mature forest patches.  There are many options with fragstats and patch analyst.</w:t>
      </w:r>
    </w:p>
  </w:comment>
  <w:comment w:id="16" w:author="Christopher Rota" w:date="2023-05-26T11:51:00Z" w:initials="CR">
    <w:p w14:paraId="1CB26889" w14:textId="77777777" w:rsidR="002321E2" w:rsidRDefault="002321E2" w:rsidP="003B5394">
      <w:pPr>
        <w:pStyle w:val="CommentText"/>
      </w:pPr>
      <w:r>
        <w:rPr>
          <w:rStyle w:val="CommentReference"/>
        </w:rPr>
        <w:annotationRef/>
      </w:r>
      <w:r>
        <w:t>And was equal to 0 otherwise.</w:t>
      </w:r>
    </w:p>
  </w:comment>
  <w:comment w:id="17" w:author="Christopher Rota" w:date="2023-05-26T11:52:00Z" w:initials="CR">
    <w:p w14:paraId="26E50DBF" w14:textId="77777777" w:rsidR="002321E2" w:rsidRDefault="002321E2" w:rsidP="00A07635">
      <w:pPr>
        <w:pStyle w:val="CommentText"/>
      </w:pPr>
      <w:r>
        <w:rPr>
          <w:rStyle w:val="CommentReference"/>
        </w:rPr>
        <w:annotationRef/>
      </w:r>
      <w:r>
        <w:t>And was 0 otherwise.</w:t>
      </w:r>
    </w:p>
  </w:comment>
  <w:comment w:id="18" w:author="Christopher Rota" w:date="2023-05-26T11:53:00Z" w:initials="CR">
    <w:p w14:paraId="07EEADE2" w14:textId="77777777" w:rsidR="002321E2" w:rsidRDefault="002321E2" w:rsidP="006C2130">
      <w:pPr>
        <w:pStyle w:val="CommentText"/>
      </w:pPr>
      <w:r>
        <w:rPr>
          <w:rStyle w:val="CommentReference"/>
        </w:rPr>
        <w:annotationRef/>
      </w:r>
      <w:r>
        <w:t>Just like with occupancy models, This is what should be multiplied by Y_{s, sp, 1}.  If incubation was successful, the probability of success is p.brooding.  If incubation was unsuccessful, the probability of success is 0.</w:t>
      </w:r>
    </w:p>
  </w:comment>
  <w:comment w:id="19" w:author="Petra Wood" w:date="2023-05-25T09:17:00Z" w:initials="PW">
    <w:p w14:paraId="396E2AF6" w14:textId="3312CC78" w:rsidR="0090346B" w:rsidRDefault="0090346B">
      <w:pPr>
        <w:pStyle w:val="CommentText"/>
      </w:pPr>
      <w:r>
        <w:rPr>
          <w:rStyle w:val="CommentReference"/>
        </w:rPr>
        <w:annotationRef/>
      </w:r>
      <w:r>
        <w:t>I can’t remember how this was defined.  Repeat here?</w:t>
      </w:r>
    </w:p>
  </w:comment>
  <w:comment w:id="20" w:author="Petra Wood" w:date="2023-05-25T09:17:00Z" w:initials="PW">
    <w:p w14:paraId="7D12D545" w14:textId="5048A3D6" w:rsidR="0090346B" w:rsidRDefault="0090346B">
      <w:pPr>
        <w:pStyle w:val="CommentText"/>
      </w:pPr>
      <w:r>
        <w:rPr>
          <w:rStyle w:val="CommentReference"/>
        </w:rPr>
        <w:annotationRef/>
      </w:r>
      <w:r>
        <w:t>define?  &gt;50% or something else?</w:t>
      </w:r>
    </w:p>
  </w:comment>
  <w:comment w:id="21" w:author="Christopher Rota" w:date="2023-05-26T11:55:00Z" w:initials="CR">
    <w:p w14:paraId="6CE40546" w14:textId="77777777" w:rsidR="002321E2" w:rsidRDefault="002321E2" w:rsidP="00775BFC">
      <w:pPr>
        <w:pStyle w:val="CommentText"/>
      </w:pPr>
      <w:r>
        <w:rPr>
          <w:rStyle w:val="CommentReference"/>
        </w:rPr>
        <w:annotationRef/>
      </w:r>
      <w:r>
        <w:t>What was the ratio of observations to covariates?  I like how you included that information earlier.</w:t>
      </w:r>
    </w:p>
  </w:comment>
  <w:comment w:id="22" w:author="Christopher Rota" w:date="2023-05-26T13:03:00Z" w:initials="CR">
    <w:p w14:paraId="0CE16AE5" w14:textId="77777777" w:rsidR="008B76B3" w:rsidRDefault="008B76B3" w:rsidP="000B427E">
      <w:pPr>
        <w:pStyle w:val="CommentText"/>
      </w:pPr>
      <w:r>
        <w:rPr>
          <w:rStyle w:val="CommentReference"/>
        </w:rPr>
        <w:annotationRef/>
      </w:r>
      <w:r>
        <w:t>Might want to briefly lay this out mathematically.</w:t>
      </w:r>
    </w:p>
  </w:comment>
  <w:comment w:id="23" w:author="Petra Wood" w:date="2023-05-25T17:07:00Z" w:initials="PW">
    <w:p w14:paraId="1A803A5D" w14:textId="42249CE6" w:rsidR="00F427BA" w:rsidRDefault="00F427BA">
      <w:pPr>
        <w:pStyle w:val="CommentText"/>
      </w:pPr>
      <w:r>
        <w:rPr>
          <w:rStyle w:val="CommentReference"/>
        </w:rPr>
        <w:annotationRef/>
      </w:r>
      <w:r>
        <w:t xml:space="preserve">you did quite a bit of work and analyses on various metrics that related to forest age and composition (results summarized in T3), but none of these results have been mentioned.  </w:t>
      </w:r>
      <w:r w:rsidR="00AB7C1D">
        <w:t>I see that many turned out not significant, but at least add a summary paragr.</w:t>
      </w:r>
    </w:p>
    <w:p w14:paraId="2C04A882" w14:textId="77777777" w:rsidR="00AB7C1D" w:rsidRDefault="00AB7C1D">
      <w:pPr>
        <w:pStyle w:val="CommentText"/>
      </w:pPr>
    </w:p>
    <w:p w14:paraId="15E72961" w14:textId="19C1A200" w:rsidR="00AB7C1D" w:rsidRDefault="00AB7C1D">
      <w:pPr>
        <w:pStyle w:val="CommentText"/>
      </w:pPr>
      <w:r>
        <w:t>And as I mentioned in results, consider adding a configuration metric.  Maybe it’s not the amount of mature forest but the arrangement that’s important.</w:t>
      </w:r>
    </w:p>
  </w:comment>
  <w:comment w:id="24" w:author="Christopher Rota" w:date="2023-05-26T13:06:00Z" w:initials="CR">
    <w:p w14:paraId="435F2F38" w14:textId="77777777" w:rsidR="008B76B3" w:rsidRDefault="008B76B3" w:rsidP="009C116A">
      <w:pPr>
        <w:pStyle w:val="CommentText"/>
      </w:pPr>
      <w:r>
        <w:rPr>
          <w:rStyle w:val="CommentReference"/>
        </w:rPr>
        <w:annotationRef/>
      </w:r>
      <w:r>
        <w:t>I think it will also be good not just to look at trends through time, but directly compare richness, abundance, nest success between the two treatment levels during the period of the study.</w:t>
      </w:r>
    </w:p>
  </w:comment>
  <w:comment w:id="25" w:author="Petra Wood" w:date="2023-05-25T16:20:00Z" w:initials="PW">
    <w:p w14:paraId="390957CD" w14:textId="77777777" w:rsidR="002E44F8" w:rsidRDefault="0090346B" w:rsidP="00744292">
      <w:pPr>
        <w:pStyle w:val="CommentText"/>
      </w:pPr>
      <w:r>
        <w:rPr>
          <w:rStyle w:val="CommentReference"/>
        </w:rPr>
        <w:annotationRef/>
      </w:r>
      <w:r w:rsidR="002E44F8">
        <w:t>this makes sense</w:t>
      </w:r>
    </w:p>
  </w:comment>
  <w:comment w:id="26" w:author="Petra Wood" w:date="2023-05-25T16:24:00Z" w:initials="PW">
    <w:p w14:paraId="7A24BD0D" w14:textId="26C73518" w:rsidR="004769EA" w:rsidRDefault="004769EA">
      <w:pPr>
        <w:pStyle w:val="CommentText"/>
      </w:pPr>
      <w:r>
        <w:rPr>
          <w:rStyle w:val="CommentReference"/>
        </w:rPr>
        <w:annotationRef/>
      </w:r>
      <w:r>
        <w:t>I understand what you are saying here.  But might be more simple and clear just to say that the trends were significant only in the harvested landscape.</w:t>
      </w:r>
    </w:p>
    <w:p w14:paraId="7DEED9B4" w14:textId="7720573E" w:rsidR="004769EA" w:rsidRDefault="004769EA">
      <w:pPr>
        <w:pStyle w:val="CommentText"/>
      </w:pPr>
      <w:r>
        <w:t>Same comment for other results below.</w:t>
      </w:r>
    </w:p>
  </w:comment>
  <w:comment w:id="27" w:author="Petra Wood" w:date="2023-05-25T16:26:00Z" w:initials="PW">
    <w:p w14:paraId="23FD6FB7" w14:textId="200AD3E2" w:rsidR="004769EA" w:rsidRDefault="004769EA">
      <w:pPr>
        <w:pStyle w:val="CommentText"/>
      </w:pPr>
      <w:r>
        <w:rPr>
          <w:rStyle w:val="CommentReference"/>
        </w:rPr>
        <w:annotationRef/>
      </w:r>
      <w:r>
        <w:t>this is the most interesting result to me;  the rest are generally expected</w:t>
      </w:r>
    </w:p>
  </w:comment>
  <w:comment w:id="28" w:author="Christopher Rota" w:date="2023-05-26T13:40:00Z" w:initials="CR">
    <w:p w14:paraId="0C0C9D5F" w14:textId="77777777" w:rsidR="00373BF6" w:rsidRDefault="00373BF6" w:rsidP="0048063F">
      <w:pPr>
        <w:pStyle w:val="CommentText"/>
      </w:pPr>
      <w:r>
        <w:rPr>
          <w:rStyle w:val="CommentReference"/>
        </w:rPr>
        <w:annotationRef/>
      </w:r>
      <w:r>
        <w:t>Report on this more clearly.</w:t>
      </w:r>
    </w:p>
  </w:comment>
  <w:comment w:id="29" w:author="hlclipp@mix.wvu.edu" w:date="2023-05-28T23:41:00Z" w:initials="h">
    <w:p w14:paraId="6F177401" w14:textId="77777777" w:rsidR="00DA79D1" w:rsidRDefault="00DA79D1" w:rsidP="003B023A">
      <w:pPr>
        <w:pStyle w:val="CommentText"/>
      </w:pPr>
      <w:r>
        <w:rPr>
          <w:rStyle w:val="CommentReference"/>
        </w:rPr>
        <w:annotationRef/>
      </w:r>
      <w:r>
        <w:t>Add to results</w:t>
      </w:r>
    </w:p>
  </w:comment>
  <w:comment w:id="32" w:author="Petra Wood" w:date="2023-05-25T16:39:00Z" w:initials="PW">
    <w:p w14:paraId="28AE0A6D" w14:textId="1EC3091C" w:rsidR="003A6D55" w:rsidRDefault="003A6D55">
      <w:pPr>
        <w:pStyle w:val="CommentText"/>
      </w:pPr>
      <w:r>
        <w:rPr>
          <w:rStyle w:val="CommentReference"/>
        </w:rPr>
        <w:annotationRef/>
      </w:r>
      <w:r>
        <w:t>might want to go into this a bit more</w:t>
      </w:r>
    </w:p>
  </w:comment>
  <w:comment w:id="33" w:author="Petra Wood" w:date="2023-05-25T16:40:00Z" w:initials="PW">
    <w:p w14:paraId="7BA6C362" w14:textId="77574150" w:rsidR="005A3201" w:rsidRDefault="005A3201">
      <w:pPr>
        <w:pStyle w:val="CommentText"/>
      </w:pPr>
      <w:r>
        <w:rPr>
          <w:rStyle w:val="CommentReference"/>
        </w:rPr>
        <w:annotationRef/>
      </w:r>
      <w:r>
        <w:t>good</w:t>
      </w:r>
    </w:p>
  </w:comment>
  <w:comment w:id="34" w:author="Christopher Rota" w:date="2023-05-26T13:46:00Z" w:initials="CR">
    <w:p w14:paraId="76654A58" w14:textId="77777777" w:rsidR="00373BF6" w:rsidRDefault="00373BF6" w:rsidP="007E38D8">
      <w:pPr>
        <w:pStyle w:val="CommentText"/>
      </w:pPr>
      <w:r>
        <w:rPr>
          <w:rStyle w:val="CommentReference"/>
        </w:rPr>
        <w:annotationRef/>
      </w:r>
      <w:r>
        <w:t>agreed</w:t>
      </w:r>
    </w:p>
  </w:comment>
  <w:comment w:id="35" w:author="Petra Wood" w:date="2023-05-25T16:41:00Z" w:initials="PW">
    <w:p w14:paraId="35AFD830" w14:textId="4052025D" w:rsidR="005A3201" w:rsidRDefault="005A3201">
      <w:pPr>
        <w:pStyle w:val="CommentText"/>
      </w:pPr>
      <w:r>
        <w:rPr>
          <w:rStyle w:val="CommentReference"/>
        </w:rPr>
        <w:annotationRef/>
      </w:r>
      <w:r>
        <w:t>interesting</w:t>
      </w:r>
    </w:p>
    <w:p w14:paraId="69719AF0" w14:textId="2083F579" w:rsidR="005A3201" w:rsidRDefault="005A3201">
      <w:pPr>
        <w:pStyle w:val="CommentText"/>
      </w:pPr>
      <w:r>
        <w:t>may be more resilience in heavily forested landscapes</w:t>
      </w:r>
    </w:p>
  </w:comment>
  <w:comment w:id="36" w:author="Petra Wood" w:date="2023-05-25T16:45:00Z" w:initials="PW">
    <w:p w14:paraId="79C0E9E8" w14:textId="7FDB9B0B" w:rsidR="00276C1F" w:rsidRDefault="00276C1F">
      <w:pPr>
        <w:pStyle w:val="CommentText"/>
      </w:pPr>
      <w:r>
        <w:rPr>
          <w:rStyle w:val="CommentReference"/>
        </w:rPr>
        <w:annotationRef/>
      </w:r>
      <w:r>
        <w:t>and they haven’t aged enough yet for natural gap dynamics to occur?</w:t>
      </w:r>
    </w:p>
  </w:comment>
  <w:comment w:id="37" w:author="Petra Wood" w:date="2023-05-25T16:46:00Z" w:initials="PW">
    <w:p w14:paraId="26D7E35E" w14:textId="0614418C" w:rsidR="00276C1F" w:rsidRDefault="00276C1F">
      <w:pPr>
        <w:pStyle w:val="CommentText"/>
      </w:pPr>
      <w:r>
        <w:rPr>
          <w:rStyle w:val="CommentReference"/>
        </w:rPr>
        <w:annotationRef/>
      </w:r>
      <w:r>
        <w:t>ID which species and is there something unique about their ecology?</w:t>
      </w:r>
    </w:p>
  </w:comment>
  <w:comment w:id="38" w:author="Petra Wood" w:date="2023-05-25T16:49:00Z" w:initials="PW">
    <w:p w14:paraId="5223573F" w14:textId="59419F65" w:rsidR="00276C1F" w:rsidRDefault="00276C1F">
      <w:pPr>
        <w:pStyle w:val="CommentText"/>
      </w:pPr>
      <w:r>
        <w:rPr>
          <w:rStyle w:val="CommentReference"/>
        </w:rPr>
        <w:annotationRef/>
      </w:r>
      <w:r>
        <w:t>consider comparing BBS trends for those same species in the central Apps over the same time span</w:t>
      </w:r>
    </w:p>
  </w:comment>
  <w:comment w:id="39" w:author="Petra Wood" w:date="2023-05-25T16:52:00Z" w:initials="PW">
    <w:p w14:paraId="458CD7CF" w14:textId="242824E4" w:rsidR="00276C1F" w:rsidRDefault="00276C1F">
      <w:pPr>
        <w:pStyle w:val="CommentText"/>
      </w:pPr>
      <w:r>
        <w:rPr>
          <w:rStyle w:val="CommentReference"/>
        </w:rPr>
        <w:annotationRef/>
      </w:r>
      <w:r>
        <w:t>this wasn’t an objective of your study</w:t>
      </w:r>
    </w:p>
  </w:comment>
  <w:comment w:id="40" w:author="Christopher Rota" w:date="2023-05-26T13:59:00Z" w:initials="CR">
    <w:p w14:paraId="4DF0E98C" w14:textId="77777777" w:rsidR="003F783B" w:rsidRDefault="003F783B" w:rsidP="00E332FC">
      <w:pPr>
        <w:pStyle w:val="CommentText"/>
      </w:pPr>
      <w:r>
        <w:rPr>
          <w:rStyle w:val="CommentReference"/>
        </w:rPr>
        <w:annotationRef/>
      </w:r>
      <w:r>
        <w:t>I think it will be useful to contrast your findings regarding minimally harvested landscapes with studies on the same species in the midwest.  It seems they need more than forest patches, but the other extreme (large areas of homogenous, even-aged mature forest) may not be much better.  They perhaps need some intermediate level of disturbance intensity.</w:t>
      </w:r>
    </w:p>
  </w:comment>
  <w:comment w:id="41" w:author="Petra Wood" w:date="2023-05-25T17:00:00Z" w:initials="PW">
    <w:p w14:paraId="7E86A48E" w14:textId="080687F8" w:rsidR="00BC3B2F" w:rsidRDefault="00BC3B2F">
      <w:pPr>
        <w:pStyle w:val="CommentText"/>
      </w:pPr>
      <w:r>
        <w:rPr>
          <w:rStyle w:val="CommentReference"/>
        </w:rPr>
        <w:annotationRef/>
      </w:r>
      <w:r>
        <w:t>Already known, I think; too broad of a statement.</w:t>
      </w:r>
    </w:p>
    <w:p w14:paraId="5CC2550F" w14:textId="77777777" w:rsidR="00BC3B2F" w:rsidRDefault="00BC3B2F">
      <w:pPr>
        <w:pStyle w:val="CommentText"/>
      </w:pPr>
      <w:r>
        <w:t xml:space="preserve">This paragr seems very general with no </w:t>
      </w:r>
      <w:r w:rsidR="00F427BA">
        <w:t xml:space="preserve">concrete statements from your results.  </w:t>
      </w:r>
    </w:p>
    <w:p w14:paraId="37F09A9C" w14:textId="0070E454" w:rsidR="00AB7C1D" w:rsidRDefault="00AB7C1D">
      <w:pPr>
        <w:pStyle w:val="CommentText"/>
      </w:pPr>
      <w:r>
        <w:t>Anything specific from your results that you could recommend to a land manager?  Eg…  keep x amount of mature forest in the landscape…</w:t>
      </w:r>
    </w:p>
  </w:comment>
  <w:comment w:id="42" w:author="Petra Wood" w:date="2023-05-25T17:02:00Z" w:initials="PW">
    <w:p w14:paraId="7B56F416" w14:textId="38731CA8" w:rsidR="00BC3B2F" w:rsidRDefault="00BC3B2F">
      <w:pPr>
        <w:pStyle w:val="CommentText"/>
      </w:pPr>
      <w:r>
        <w:rPr>
          <w:rStyle w:val="CommentReference"/>
        </w:rPr>
        <w:annotationRef/>
      </w:r>
      <w:r>
        <w:t>maybe make the point of importance to allow forests to age so that natural gap dynamics can start occurring again?</w:t>
      </w:r>
      <w:r w:rsidR="00AB7C1D">
        <w:t xml:space="preserve">  Seems like we are seeing in multiple studies that forest structural diversity is important but often we only try to achieve that with timber harvesting.  Another avenue is promoting old growth conditions which would be in line with the current emphasis on carbon capture.</w:t>
      </w:r>
    </w:p>
  </w:comment>
  <w:comment w:id="43" w:author="Christopher Rota" w:date="2023-05-26T14:04:00Z" w:initials="CR">
    <w:p w14:paraId="12542FA4" w14:textId="77777777" w:rsidR="003F783B" w:rsidRDefault="003F783B" w:rsidP="00A422DB">
      <w:pPr>
        <w:pStyle w:val="CommentText"/>
      </w:pPr>
      <w:r>
        <w:rPr>
          <w:rStyle w:val="CommentReference"/>
        </w:rPr>
        <w:annotationRef/>
      </w:r>
      <w:r>
        <w:t>Yes, I like this too.  We really probably need both … thinning to mimic gap dynamics in some areas, hands off in others to promote natural gap dynamics in others.</w:t>
      </w:r>
    </w:p>
  </w:comment>
  <w:comment w:id="44" w:author="hlclipp@mix.wvu.edu" w:date="2023-05-22T14:48:00Z" w:initials="h">
    <w:p w14:paraId="591A3396" w14:textId="05DACEC0" w:rsidR="0090346B" w:rsidRDefault="0090346B" w:rsidP="006E732C">
      <w:pPr>
        <w:pStyle w:val="CommentText"/>
      </w:pPr>
      <w:r>
        <w:rPr>
          <w:rStyle w:val="CommentReference"/>
        </w:rPr>
        <w:annotationRef/>
      </w:r>
      <w:r>
        <w:t>Petra - any important names or funding sources to add to the Acknowledgments section?</w:t>
      </w:r>
    </w:p>
  </w:comment>
  <w:comment w:id="48" w:author="Petra Wood" w:date="2023-05-25T08:41:00Z" w:initials="PW">
    <w:p w14:paraId="0FF0315E" w14:textId="5469F377" w:rsidR="0090346B" w:rsidRDefault="0090346B">
      <w:pPr>
        <w:pStyle w:val="CommentText"/>
      </w:pPr>
      <w:r>
        <w:rPr>
          <w:rStyle w:val="CommentReference"/>
        </w:rPr>
        <w:annotationRef/>
      </w:r>
      <w:r>
        <w:t>can you put a min age on the definition for mature?</w:t>
      </w:r>
      <w:r w:rsidR="00AB7C1D">
        <w:t xml:space="preserve">  Or provide some kind of sidebars?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90CCA1" w15:done="1"/>
  <w15:commentEx w15:paraId="42E991D3" w15:done="1"/>
  <w15:commentEx w15:paraId="5639D727" w15:done="1"/>
  <w15:commentEx w15:paraId="271D3C76" w15:done="1"/>
  <w15:commentEx w15:paraId="19C2EC83" w15:done="1"/>
  <w15:commentEx w15:paraId="6B9E38A7" w15:done="1"/>
  <w15:commentEx w15:paraId="0B28F48A" w15:done="1"/>
  <w15:commentEx w15:paraId="37B3D2B4" w15:done="1"/>
  <w15:commentEx w15:paraId="0008760F" w15:done="1"/>
  <w15:commentEx w15:paraId="2D900419" w15:done="1"/>
  <w15:commentEx w15:paraId="32E7A0C7" w15:done="0"/>
  <w15:commentEx w15:paraId="4208E434" w15:done="0"/>
  <w15:commentEx w15:paraId="1CB26889" w15:done="1"/>
  <w15:commentEx w15:paraId="26E50DBF" w15:done="1"/>
  <w15:commentEx w15:paraId="07EEADE2" w15:done="0"/>
  <w15:commentEx w15:paraId="396E2AF6" w15:done="0"/>
  <w15:commentEx w15:paraId="7D12D545" w15:done="0"/>
  <w15:commentEx w15:paraId="6CE40546" w15:done="0"/>
  <w15:commentEx w15:paraId="0CE16AE5" w15:done="0"/>
  <w15:commentEx w15:paraId="15E72961" w15:done="0"/>
  <w15:commentEx w15:paraId="435F2F38" w15:paraIdParent="15E72961" w15:done="0"/>
  <w15:commentEx w15:paraId="390957CD" w15:done="1"/>
  <w15:commentEx w15:paraId="7DEED9B4" w15:done="0"/>
  <w15:commentEx w15:paraId="23FD6FB7" w15:done="1"/>
  <w15:commentEx w15:paraId="0C0C9D5F" w15:done="0"/>
  <w15:commentEx w15:paraId="6F177401" w15:paraIdParent="0C0C9D5F" w15:done="0"/>
  <w15:commentEx w15:paraId="28AE0A6D" w15:done="0"/>
  <w15:commentEx w15:paraId="7BA6C362" w15:done="1"/>
  <w15:commentEx w15:paraId="76654A58" w15:paraIdParent="7BA6C362" w15:done="1"/>
  <w15:commentEx w15:paraId="69719AF0" w15:done="0"/>
  <w15:commentEx w15:paraId="79C0E9E8" w15:done="0"/>
  <w15:commentEx w15:paraId="26D7E35E" w15:done="0"/>
  <w15:commentEx w15:paraId="5223573F" w15:done="0"/>
  <w15:commentEx w15:paraId="458CD7CF" w15:done="0"/>
  <w15:commentEx w15:paraId="4DF0E98C" w15:done="0"/>
  <w15:commentEx w15:paraId="37F09A9C" w15:done="0"/>
  <w15:commentEx w15:paraId="7B56F416" w15:done="0"/>
  <w15:commentEx w15:paraId="12542FA4" w15:paraIdParent="7B56F416" w15:done="0"/>
  <w15:commentEx w15:paraId="591A3396" w15:done="1"/>
  <w15:commentEx w15:paraId="0FF031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B0901" w16cex:dateUtc="2023-05-26T14:31:00Z"/>
  <w16cex:commentExtensible w16cex:durableId="281B0A27" w16cex:dateUtc="2023-05-26T14:36:00Z"/>
  <w16cex:commentExtensible w16cex:durableId="281B0EAD" w16cex:dateUtc="2023-05-26T14:55:00Z"/>
  <w16cex:commentExtensible w16cex:durableId="281B1BD4" w16cex:dateUtc="2023-05-26T15:51:00Z"/>
  <w16cex:commentExtensible w16cex:durableId="281B1BE2" w16cex:dateUtc="2023-05-26T15:52:00Z"/>
  <w16cex:commentExtensible w16cex:durableId="281B1C2E" w16cex:dateUtc="2023-05-26T15:53:00Z"/>
  <w16cex:commentExtensible w16cex:durableId="281B1C9B" w16cex:dateUtc="2023-05-26T15:55:00Z"/>
  <w16cex:commentExtensible w16cex:durableId="281B2C97" w16cex:dateUtc="2023-05-26T17:03:00Z"/>
  <w16cex:commentExtensible w16cex:durableId="281B2D52" w16cex:dateUtc="2023-05-26T17:06:00Z"/>
  <w16cex:commentExtensible w16cex:durableId="281B3548" w16cex:dateUtc="2023-05-26T17:40:00Z"/>
  <w16cex:commentExtensible w16cex:durableId="281E6533" w16cex:dateUtc="2023-05-29T03:41:00Z"/>
  <w16cex:commentExtensible w16cex:durableId="281B369B" w16cex:dateUtc="2023-05-26T17:46:00Z"/>
  <w16cex:commentExtensible w16cex:durableId="281B39D6" w16cex:dateUtc="2023-05-26T17:59:00Z"/>
  <w16cex:commentExtensible w16cex:durableId="281B3AEE" w16cex:dateUtc="2023-05-26T18:04:00Z"/>
  <w16cex:commentExtensible w16cex:durableId="2815FF32" w16cex:dateUtc="2023-05-22T18: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90CCA1" w16cid:durableId="28198D08"/>
  <w16cid:commentId w16cid:paraId="42E991D3" w16cid:durableId="28198E1B"/>
  <w16cid:commentId w16cid:paraId="5639D727" w16cid:durableId="281B0901"/>
  <w16cid:commentId w16cid:paraId="271D3C76" w16cid:durableId="28198F03"/>
  <w16cid:commentId w16cid:paraId="19C2EC83" w16cid:durableId="281B0A27"/>
  <w16cid:commentId w16cid:paraId="6B9E38A7" w16cid:durableId="2819902A"/>
  <w16cid:commentId w16cid:paraId="0B28F48A" w16cid:durableId="2819919C"/>
  <w16cid:commentId w16cid:paraId="37B3D2B4" w16cid:durableId="281992BC"/>
  <w16cid:commentId w16cid:paraId="0008760F" w16cid:durableId="281B0EAD"/>
  <w16cid:commentId w16cid:paraId="2D900419" w16cid:durableId="281A153E"/>
  <w16cid:commentId w16cid:paraId="32E7A0C7" w16cid:durableId="28199EAC"/>
  <w16cid:commentId w16cid:paraId="4208E434" w16cid:durableId="28199F52"/>
  <w16cid:commentId w16cid:paraId="1CB26889" w16cid:durableId="281B1BD4"/>
  <w16cid:commentId w16cid:paraId="26E50DBF" w16cid:durableId="281B1BE2"/>
  <w16cid:commentId w16cid:paraId="07EEADE2" w16cid:durableId="281B1C2E"/>
  <w16cid:commentId w16cid:paraId="396E2AF6" w16cid:durableId="2819A612"/>
  <w16cid:commentId w16cid:paraId="7D12D545" w16cid:durableId="2819A645"/>
  <w16cid:commentId w16cid:paraId="6CE40546" w16cid:durableId="281B1C9B"/>
  <w16cid:commentId w16cid:paraId="0CE16AE5" w16cid:durableId="281B2C97"/>
  <w16cid:commentId w16cid:paraId="15E72961" w16cid:durableId="281A1458"/>
  <w16cid:commentId w16cid:paraId="435F2F38" w16cid:durableId="281B2D52"/>
  <w16cid:commentId w16cid:paraId="390957CD" w16cid:durableId="281A0962"/>
  <w16cid:commentId w16cid:paraId="7DEED9B4" w16cid:durableId="281A0A28"/>
  <w16cid:commentId w16cid:paraId="23FD6FB7" w16cid:durableId="281A0AB0"/>
  <w16cid:commentId w16cid:paraId="0C0C9D5F" w16cid:durableId="281B3548"/>
  <w16cid:commentId w16cid:paraId="6F177401" w16cid:durableId="281E6533"/>
  <w16cid:commentId w16cid:paraId="28AE0A6D" w16cid:durableId="281A0DBC"/>
  <w16cid:commentId w16cid:paraId="7BA6C362" w16cid:durableId="281A0DF8"/>
  <w16cid:commentId w16cid:paraId="76654A58" w16cid:durableId="281B369B"/>
  <w16cid:commentId w16cid:paraId="69719AF0" w16cid:durableId="281A0E50"/>
  <w16cid:commentId w16cid:paraId="79C0E9E8" w16cid:durableId="281A0F11"/>
  <w16cid:commentId w16cid:paraId="26D7E35E" w16cid:durableId="281A0F53"/>
  <w16cid:commentId w16cid:paraId="5223573F" w16cid:durableId="281A1013"/>
  <w16cid:commentId w16cid:paraId="458CD7CF" w16cid:durableId="281A10D7"/>
  <w16cid:commentId w16cid:paraId="4DF0E98C" w16cid:durableId="281B39D6"/>
  <w16cid:commentId w16cid:paraId="37F09A9C" w16cid:durableId="281A12C3"/>
  <w16cid:commentId w16cid:paraId="7B56F416" w16cid:durableId="281A1334"/>
  <w16cid:commentId w16cid:paraId="12542FA4" w16cid:durableId="281B3AEE"/>
  <w16cid:commentId w16cid:paraId="591A3396" w16cid:durableId="2815FF32"/>
  <w16cid:commentId w16cid:paraId="0FF0315E" w16cid:durableId="28199DB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ra Wood">
    <w15:presenceInfo w15:providerId="AD" w15:userId="S::pbwood@mail.wvu.edu::699c39e0-8194-468d-be36-fec6235c0bfd"/>
  </w15:person>
  <w15:person w15:author="Christopher Rota">
    <w15:presenceInfo w15:providerId="AD" w15:userId="S::ctr0001@mail.wvu.edu::be0d33d6-1664-4c1e-9c1e-53b371b0dbdf"/>
  </w15:person>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45"/>
    <w:rsid w:val="00002027"/>
    <w:rsid w:val="00002C81"/>
    <w:rsid w:val="000057AC"/>
    <w:rsid w:val="0001225D"/>
    <w:rsid w:val="000164BA"/>
    <w:rsid w:val="00017605"/>
    <w:rsid w:val="000236E2"/>
    <w:rsid w:val="000238A8"/>
    <w:rsid w:val="00023E2F"/>
    <w:rsid w:val="00025A4D"/>
    <w:rsid w:val="000319B2"/>
    <w:rsid w:val="0003229A"/>
    <w:rsid w:val="000367AD"/>
    <w:rsid w:val="0004013D"/>
    <w:rsid w:val="00040451"/>
    <w:rsid w:val="000445C8"/>
    <w:rsid w:val="00046C93"/>
    <w:rsid w:val="000472AF"/>
    <w:rsid w:val="00047FD5"/>
    <w:rsid w:val="00050109"/>
    <w:rsid w:val="00050177"/>
    <w:rsid w:val="00054F38"/>
    <w:rsid w:val="0005544C"/>
    <w:rsid w:val="00055EBB"/>
    <w:rsid w:val="00065F72"/>
    <w:rsid w:val="0007070D"/>
    <w:rsid w:val="00071570"/>
    <w:rsid w:val="00077BB2"/>
    <w:rsid w:val="00080386"/>
    <w:rsid w:val="000814F6"/>
    <w:rsid w:val="00087A57"/>
    <w:rsid w:val="000924AC"/>
    <w:rsid w:val="0009431C"/>
    <w:rsid w:val="0009666E"/>
    <w:rsid w:val="000A07B9"/>
    <w:rsid w:val="000A3C2F"/>
    <w:rsid w:val="000A4D5E"/>
    <w:rsid w:val="000A7FDB"/>
    <w:rsid w:val="000B18D3"/>
    <w:rsid w:val="000B34EC"/>
    <w:rsid w:val="000B640A"/>
    <w:rsid w:val="000C28E3"/>
    <w:rsid w:val="000C4974"/>
    <w:rsid w:val="000C525D"/>
    <w:rsid w:val="000C756C"/>
    <w:rsid w:val="000C767D"/>
    <w:rsid w:val="000D02E2"/>
    <w:rsid w:val="000D1C88"/>
    <w:rsid w:val="000E16A5"/>
    <w:rsid w:val="000E3F24"/>
    <w:rsid w:val="000E6DA8"/>
    <w:rsid w:val="000F5FE3"/>
    <w:rsid w:val="001004F4"/>
    <w:rsid w:val="001061AC"/>
    <w:rsid w:val="0011394F"/>
    <w:rsid w:val="00113E05"/>
    <w:rsid w:val="001144EC"/>
    <w:rsid w:val="0012484B"/>
    <w:rsid w:val="00124FED"/>
    <w:rsid w:val="00131874"/>
    <w:rsid w:val="00142562"/>
    <w:rsid w:val="001426CA"/>
    <w:rsid w:val="00145C23"/>
    <w:rsid w:val="00146C9B"/>
    <w:rsid w:val="00147257"/>
    <w:rsid w:val="0015115C"/>
    <w:rsid w:val="00155E4D"/>
    <w:rsid w:val="00161F6A"/>
    <w:rsid w:val="001624D9"/>
    <w:rsid w:val="001644D8"/>
    <w:rsid w:val="0017020C"/>
    <w:rsid w:val="00181490"/>
    <w:rsid w:val="00182AF6"/>
    <w:rsid w:val="00190A2A"/>
    <w:rsid w:val="0019235B"/>
    <w:rsid w:val="001937B1"/>
    <w:rsid w:val="0019713C"/>
    <w:rsid w:val="001A0E33"/>
    <w:rsid w:val="001A1FBF"/>
    <w:rsid w:val="001A3C97"/>
    <w:rsid w:val="001A4893"/>
    <w:rsid w:val="001A57F1"/>
    <w:rsid w:val="001A68FD"/>
    <w:rsid w:val="001B1F02"/>
    <w:rsid w:val="001C0FE4"/>
    <w:rsid w:val="001C1034"/>
    <w:rsid w:val="001C35FF"/>
    <w:rsid w:val="001C3D63"/>
    <w:rsid w:val="001C5C6C"/>
    <w:rsid w:val="001D0B21"/>
    <w:rsid w:val="001E2B09"/>
    <w:rsid w:val="001E3E6B"/>
    <w:rsid w:val="001F1208"/>
    <w:rsid w:val="001F536A"/>
    <w:rsid w:val="001F6DAE"/>
    <w:rsid w:val="00202437"/>
    <w:rsid w:val="002027F6"/>
    <w:rsid w:val="00204380"/>
    <w:rsid w:val="00212738"/>
    <w:rsid w:val="002135F6"/>
    <w:rsid w:val="00215BB1"/>
    <w:rsid w:val="00216937"/>
    <w:rsid w:val="00220A65"/>
    <w:rsid w:val="00221B42"/>
    <w:rsid w:val="0022413E"/>
    <w:rsid w:val="002243B4"/>
    <w:rsid w:val="002321E2"/>
    <w:rsid w:val="00233E6A"/>
    <w:rsid w:val="00241299"/>
    <w:rsid w:val="00242AEB"/>
    <w:rsid w:val="00242E04"/>
    <w:rsid w:val="002438D4"/>
    <w:rsid w:val="002439FE"/>
    <w:rsid w:val="00247D8C"/>
    <w:rsid w:val="00253443"/>
    <w:rsid w:val="0027166F"/>
    <w:rsid w:val="002758D3"/>
    <w:rsid w:val="00276C1F"/>
    <w:rsid w:val="00285817"/>
    <w:rsid w:val="00285845"/>
    <w:rsid w:val="00295C07"/>
    <w:rsid w:val="002971CA"/>
    <w:rsid w:val="002A1449"/>
    <w:rsid w:val="002A4AB6"/>
    <w:rsid w:val="002B1B1B"/>
    <w:rsid w:val="002B1B87"/>
    <w:rsid w:val="002B1DF8"/>
    <w:rsid w:val="002B2C61"/>
    <w:rsid w:val="002B2ED2"/>
    <w:rsid w:val="002C5F42"/>
    <w:rsid w:val="002D1287"/>
    <w:rsid w:val="002D3682"/>
    <w:rsid w:val="002E44F8"/>
    <w:rsid w:val="002E6AFA"/>
    <w:rsid w:val="002F48C8"/>
    <w:rsid w:val="002F6642"/>
    <w:rsid w:val="00300AE2"/>
    <w:rsid w:val="00305BE3"/>
    <w:rsid w:val="003070C8"/>
    <w:rsid w:val="0031391F"/>
    <w:rsid w:val="00314DDB"/>
    <w:rsid w:val="0031552F"/>
    <w:rsid w:val="00316A1B"/>
    <w:rsid w:val="00316D6B"/>
    <w:rsid w:val="003173D7"/>
    <w:rsid w:val="00324E9E"/>
    <w:rsid w:val="00330004"/>
    <w:rsid w:val="00333215"/>
    <w:rsid w:val="00337BC1"/>
    <w:rsid w:val="0034024A"/>
    <w:rsid w:val="0034638C"/>
    <w:rsid w:val="00346C20"/>
    <w:rsid w:val="00351D8D"/>
    <w:rsid w:val="00354091"/>
    <w:rsid w:val="00364A14"/>
    <w:rsid w:val="00367AA6"/>
    <w:rsid w:val="003713D0"/>
    <w:rsid w:val="00373BF6"/>
    <w:rsid w:val="00373C10"/>
    <w:rsid w:val="00374971"/>
    <w:rsid w:val="00377F03"/>
    <w:rsid w:val="003809F4"/>
    <w:rsid w:val="00380D5B"/>
    <w:rsid w:val="003828DA"/>
    <w:rsid w:val="00382C88"/>
    <w:rsid w:val="00390D90"/>
    <w:rsid w:val="00391B73"/>
    <w:rsid w:val="003A2208"/>
    <w:rsid w:val="003A2AA2"/>
    <w:rsid w:val="003A367D"/>
    <w:rsid w:val="003A45FA"/>
    <w:rsid w:val="003A6D55"/>
    <w:rsid w:val="003A7D5C"/>
    <w:rsid w:val="003B2FD2"/>
    <w:rsid w:val="003C175C"/>
    <w:rsid w:val="003C45DD"/>
    <w:rsid w:val="003C60E5"/>
    <w:rsid w:val="003C7BA8"/>
    <w:rsid w:val="003D1860"/>
    <w:rsid w:val="003D1A64"/>
    <w:rsid w:val="003D1E33"/>
    <w:rsid w:val="003D652B"/>
    <w:rsid w:val="003D7EA1"/>
    <w:rsid w:val="003E0A96"/>
    <w:rsid w:val="003E1428"/>
    <w:rsid w:val="003E7921"/>
    <w:rsid w:val="003F2204"/>
    <w:rsid w:val="003F26E6"/>
    <w:rsid w:val="003F30BB"/>
    <w:rsid w:val="003F58A1"/>
    <w:rsid w:val="003F783B"/>
    <w:rsid w:val="004117F4"/>
    <w:rsid w:val="00412D20"/>
    <w:rsid w:val="004155E1"/>
    <w:rsid w:val="004213DC"/>
    <w:rsid w:val="00421A05"/>
    <w:rsid w:val="004224F1"/>
    <w:rsid w:val="00423D57"/>
    <w:rsid w:val="004241F4"/>
    <w:rsid w:val="00426AFD"/>
    <w:rsid w:val="00426D8C"/>
    <w:rsid w:val="00431005"/>
    <w:rsid w:val="00431FDE"/>
    <w:rsid w:val="004354D7"/>
    <w:rsid w:val="004467A0"/>
    <w:rsid w:val="0045144E"/>
    <w:rsid w:val="0045272D"/>
    <w:rsid w:val="00461121"/>
    <w:rsid w:val="004656AD"/>
    <w:rsid w:val="00467531"/>
    <w:rsid w:val="00470CF1"/>
    <w:rsid w:val="00473336"/>
    <w:rsid w:val="004769EA"/>
    <w:rsid w:val="00481556"/>
    <w:rsid w:val="004819BE"/>
    <w:rsid w:val="00482257"/>
    <w:rsid w:val="00485535"/>
    <w:rsid w:val="00490F93"/>
    <w:rsid w:val="00494434"/>
    <w:rsid w:val="004A0A84"/>
    <w:rsid w:val="004A3E23"/>
    <w:rsid w:val="004A7759"/>
    <w:rsid w:val="004B19D2"/>
    <w:rsid w:val="004B5503"/>
    <w:rsid w:val="004B561A"/>
    <w:rsid w:val="004C1654"/>
    <w:rsid w:val="004D6960"/>
    <w:rsid w:val="004D73A5"/>
    <w:rsid w:val="004D7673"/>
    <w:rsid w:val="004E0547"/>
    <w:rsid w:val="004E1ED2"/>
    <w:rsid w:val="004E31E7"/>
    <w:rsid w:val="004E796B"/>
    <w:rsid w:val="004F0485"/>
    <w:rsid w:val="00502568"/>
    <w:rsid w:val="0050675B"/>
    <w:rsid w:val="00512175"/>
    <w:rsid w:val="005143B2"/>
    <w:rsid w:val="005148A2"/>
    <w:rsid w:val="00517A7E"/>
    <w:rsid w:val="00521366"/>
    <w:rsid w:val="0052531A"/>
    <w:rsid w:val="00527F17"/>
    <w:rsid w:val="00532A40"/>
    <w:rsid w:val="0053312D"/>
    <w:rsid w:val="00534EA2"/>
    <w:rsid w:val="00535287"/>
    <w:rsid w:val="00537CB6"/>
    <w:rsid w:val="00543E94"/>
    <w:rsid w:val="00547163"/>
    <w:rsid w:val="00550C58"/>
    <w:rsid w:val="00551B08"/>
    <w:rsid w:val="00554188"/>
    <w:rsid w:val="00554EED"/>
    <w:rsid w:val="00556F27"/>
    <w:rsid w:val="00557FD8"/>
    <w:rsid w:val="00565486"/>
    <w:rsid w:val="00570301"/>
    <w:rsid w:val="005736FB"/>
    <w:rsid w:val="0057422E"/>
    <w:rsid w:val="005842DC"/>
    <w:rsid w:val="00584FB2"/>
    <w:rsid w:val="00585501"/>
    <w:rsid w:val="005875B8"/>
    <w:rsid w:val="005937D1"/>
    <w:rsid w:val="0059622B"/>
    <w:rsid w:val="00596B2A"/>
    <w:rsid w:val="00597A31"/>
    <w:rsid w:val="005A0C9D"/>
    <w:rsid w:val="005A3201"/>
    <w:rsid w:val="005A4E9F"/>
    <w:rsid w:val="005A589C"/>
    <w:rsid w:val="005A6EDD"/>
    <w:rsid w:val="005A77B1"/>
    <w:rsid w:val="005B1D31"/>
    <w:rsid w:val="005B2412"/>
    <w:rsid w:val="005B4344"/>
    <w:rsid w:val="005B495D"/>
    <w:rsid w:val="005B6E92"/>
    <w:rsid w:val="005C4127"/>
    <w:rsid w:val="005C54F9"/>
    <w:rsid w:val="005D00E0"/>
    <w:rsid w:val="005D134B"/>
    <w:rsid w:val="005D79D6"/>
    <w:rsid w:val="005D7E01"/>
    <w:rsid w:val="005E1817"/>
    <w:rsid w:val="005E3577"/>
    <w:rsid w:val="005F0CCC"/>
    <w:rsid w:val="005F2D09"/>
    <w:rsid w:val="0060043F"/>
    <w:rsid w:val="006007F8"/>
    <w:rsid w:val="0060083A"/>
    <w:rsid w:val="00604A0E"/>
    <w:rsid w:val="0060500B"/>
    <w:rsid w:val="0061164C"/>
    <w:rsid w:val="00613E4C"/>
    <w:rsid w:val="006208EF"/>
    <w:rsid w:val="00621E45"/>
    <w:rsid w:val="0062233B"/>
    <w:rsid w:val="0062296A"/>
    <w:rsid w:val="006229C8"/>
    <w:rsid w:val="006233C2"/>
    <w:rsid w:val="00632D7C"/>
    <w:rsid w:val="00632F97"/>
    <w:rsid w:val="00633D3C"/>
    <w:rsid w:val="00633D93"/>
    <w:rsid w:val="00636456"/>
    <w:rsid w:val="006445AD"/>
    <w:rsid w:val="0064651F"/>
    <w:rsid w:val="00654D2C"/>
    <w:rsid w:val="0066506A"/>
    <w:rsid w:val="006739B6"/>
    <w:rsid w:val="00674A83"/>
    <w:rsid w:val="00683CEF"/>
    <w:rsid w:val="00686219"/>
    <w:rsid w:val="00687F16"/>
    <w:rsid w:val="00690BAC"/>
    <w:rsid w:val="00693385"/>
    <w:rsid w:val="0069771C"/>
    <w:rsid w:val="006B27EF"/>
    <w:rsid w:val="006B7F1B"/>
    <w:rsid w:val="006C2D63"/>
    <w:rsid w:val="006C68FC"/>
    <w:rsid w:val="006C69BE"/>
    <w:rsid w:val="006D13CE"/>
    <w:rsid w:val="006D13D9"/>
    <w:rsid w:val="006D3D3D"/>
    <w:rsid w:val="006E14B3"/>
    <w:rsid w:val="006E36A9"/>
    <w:rsid w:val="006E4428"/>
    <w:rsid w:val="006E6512"/>
    <w:rsid w:val="006E732C"/>
    <w:rsid w:val="006F5D3F"/>
    <w:rsid w:val="006F7CAA"/>
    <w:rsid w:val="007021BF"/>
    <w:rsid w:val="00702268"/>
    <w:rsid w:val="007029BE"/>
    <w:rsid w:val="00705DD5"/>
    <w:rsid w:val="00710C61"/>
    <w:rsid w:val="0071419A"/>
    <w:rsid w:val="007141C9"/>
    <w:rsid w:val="0072243E"/>
    <w:rsid w:val="007274D7"/>
    <w:rsid w:val="00732F4A"/>
    <w:rsid w:val="00737EE9"/>
    <w:rsid w:val="00742EB2"/>
    <w:rsid w:val="00743647"/>
    <w:rsid w:val="00745544"/>
    <w:rsid w:val="007479CE"/>
    <w:rsid w:val="007528A7"/>
    <w:rsid w:val="00753C79"/>
    <w:rsid w:val="007559B5"/>
    <w:rsid w:val="007610B5"/>
    <w:rsid w:val="00761824"/>
    <w:rsid w:val="007702CD"/>
    <w:rsid w:val="00771ADB"/>
    <w:rsid w:val="00777867"/>
    <w:rsid w:val="00782312"/>
    <w:rsid w:val="0078231E"/>
    <w:rsid w:val="0078391B"/>
    <w:rsid w:val="007846B5"/>
    <w:rsid w:val="00791904"/>
    <w:rsid w:val="00792ED3"/>
    <w:rsid w:val="00795CEC"/>
    <w:rsid w:val="0079679D"/>
    <w:rsid w:val="007A6652"/>
    <w:rsid w:val="007B3E16"/>
    <w:rsid w:val="007B7BF0"/>
    <w:rsid w:val="007C2209"/>
    <w:rsid w:val="007D5622"/>
    <w:rsid w:val="007D684C"/>
    <w:rsid w:val="007E02A0"/>
    <w:rsid w:val="007E5F62"/>
    <w:rsid w:val="007F0982"/>
    <w:rsid w:val="007F1072"/>
    <w:rsid w:val="008006A9"/>
    <w:rsid w:val="00804686"/>
    <w:rsid w:val="00810DE8"/>
    <w:rsid w:val="00816F3E"/>
    <w:rsid w:val="00820A21"/>
    <w:rsid w:val="008220D4"/>
    <w:rsid w:val="00825511"/>
    <w:rsid w:val="00825EC2"/>
    <w:rsid w:val="0083262A"/>
    <w:rsid w:val="0083327B"/>
    <w:rsid w:val="00833398"/>
    <w:rsid w:val="00842696"/>
    <w:rsid w:val="00843F75"/>
    <w:rsid w:val="008458BD"/>
    <w:rsid w:val="008476D8"/>
    <w:rsid w:val="00847C7B"/>
    <w:rsid w:val="00850E14"/>
    <w:rsid w:val="008519E1"/>
    <w:rsid w:val="00861096"/>
    <w:rsid w:val="00861F43"/>
    <w:rsid w:val="008659D1"/>
    <w:rsid w:val="00870B52"/>
    <w:rsid w:val="008717B0"/>
    <w:rsid w:val="008826CE"/>
    <w:rsid w:val="00886011"/>
    <w:rsid w:val="00890DCF"/>
    <w:rsid w:val="00895689"/>
    <w:rsid w:val="008A07A9"/>
    <w:rsid w:val="008B76B3"/>
    <w:rsid w:val="008C7980"/>
    <w:rsid w:val="008D1F32"/>
    <w:rsid w:val="008D4D8A"/>
    <w:rsid w:val="008D6F44"/>
    <w:rsid w:val="008E0F1E"/>
    <w:rsid w:val="008E1841"/>
    <w:rsid w:val="008E1B1D"/>
    <w:rsid w:val="008E4EF3"/>
    <w:rsid w:val="008E58AE"/>
    <w:rsid w:val="008E60F3"/>
    <w:rsid w:val="008F05B3"/>
    <w:rsid w:val="008F1926"/>
    <w:rsid w:val="008F24BA"/>
    <w:rsid w:val="008F335A"/>
    <w:rsid w:val="008F46A0"/>
    <w:rsid w:val="008F60C8"/>
    <w:rsid w:val="00900569"/>
    <w:rsid w:val="0090346B"/>
    <w:rsid w:val="009053D1"/>
    <w:rsid w:val="00905514"/>
    <w:rsid w:val="00911846"/>
    <w:rsid w:val="00912D89"/>
    <w:rsid w:val="0092146C"/>
    <w:rsid w:val="009233AF"/>
    <w:rsid w:val="009274EF"/>
    <w:rsid w:val="00927FB0"/>
    <w:rsid w:val="00931FF4"/>
    <w:rsid w:val="009332CC"/>
    <w:rsid w:val="00933CF5"/>
    <w:rsid w:val="00940538"/>
    <w:rsid w:val="00951FD3"/>
    <w:rsid w:val="009530FE"/>
    <w:rsid w:val="00953CAA"/>
    <w:rsid w:val="00955C01"/>
    <w:rsid w:val="00960BD8"/>
    <w:rsid w:val="00961550"/>
    <w:rsid w:val="00963CA0"/>
    <w:rsid w:val="00964D52"/>
    <w:rsid w:val="00977005"/>
    <w:rsid w:val="00977ED1"/>
    <w:rsid w:val="00990E05"/>
    <w:rsid w:val="00996ECF"/>
    <w:rsid w:val="009A3BD7"/>
    <w:rsid w:val="009A5E0B"/>
    <w:rsid w:val="009B38FA"/>
    <w:rsid w:val="009B4081"/>
    <w:rsid w:val="009B5778"/>
    <w:rsid w:val="009B7441"/>
    <w:rsid w:val="009C713E"/>
    <w:rsid w:val="009E3051"/>
    <w:rsid w:val="009E3A78"/>
    <w:rsid w:val="009E5D9A"/>
    <w:rsid w:val="009E77C3"/>
    <w:rsid w:val="009F73F6"/>
    <w:rsid w:val="00A021A9"/>
    <w:rsid w:val="00A030BB"/>
    <w:rsid w:val="00A04833"/>
    <w:rsid w:val="00A24406"/>
    <w:rsid w:val="00A40C25"/>
    <w:rsid w:val="00A52512"/>
    <w:rsid w:val="00A53BC4"/>
    <w:rsid w:val="00A54C8E"/>
    <w:rsid w:val="00A5503F"/>
    <w:rsid w:val="00A5506E"/>
    <w:rsid w:val="00A6190D"/>
    <w:rsid w:val="00A62835"/>
    <w:rsid w:val="00A6660E"/>
    <w:rsid w:val="00A72686"/>
    <w:rsid w:val="00A81645"/>
    <w:rsid w:val="00A85271"/>
    <w:rsid w:val="00A929FD"/>
    <w:rsid w:val="00AB0FA8"/>
    <w:rsid w:val="00AB3E69"/>
    <w:rsid w:val="00AB4B30"/>
    <w:rsid w:val="00AB5ADE"/>
    <w:rsid w:val="00AB7C1D"/>
    <w:rsid w:val="00AC3692"/>
    <w:rsid w:val="00AC7ADD"/>
    <w:rsid w:val="00AD244F"/>
    <w:rsid w:val="00AE2ECA"/>
    <w:rsid w:val="00AF24D6"/>
    <w:rsid w:val="00AF3490"/>
    <w:rsid w:val="00AF7FC1"/>
    <w:rsid w:val="00B022B5"/>
    <w:rsid w:val="00B024DB"/>
    <w:rsid w:val="00B0426A"/>
    <w:rsid w:val="00B1225B"/>
    <w:rsid w:val="00B14068"/>
    <w:rsid w:val="00B14729"/>
    <w:rsid w:val="00B2102C"/>
    <w:rsid w:val="00B2104B"/>
    <w:rsid w:val="00B22555"/>
    <w:rsid w:val="00B46408"/>
    <w:rsid w:val="00B531AB"/>
    <w:rsid w:val="00B611EE"/>
    <w:rsid w:val="00B636CE"/>
    <w:rsid w:val="00B84046"/>
    <w:rsid w:val="00B8405D"/>
    <w:rsid w:val="00B87D67"/>
    <w:rsid w:val="00B914C0"/>
    <w:rsid w:val="00B92903"/>
    <w:rsid w:val="00B92ACD"/>
    <w:rsid w:val="00BA3BBF"/>
    <w:rsid w:val="00BA4BBF"/>
    <w:rsid w:val="00BA75FC"/>
    <w:rsid w:val="00BB29C7"/>
    <w:rsid w:val="00BC3B2F"/>
    <w:rsid w:val="00BC5941"/>
    <w:rsid w:val="00BC6754"/>
    <w:rsid w:val="00BC72F5"/>
    <w:rsid w:val="00BE182F"/>
    <w:rsid w:val="00BE3398"/>
    <w:rsid w:val="00BE5EC1"/>
    <w:rsid w:val="00BF29EA"/>
    <w:rsid w:val="00BF35A6"/>
    <w:rsid w:val="00BF698F"/>
    <w:rsid w:val="00C07211"/>
    <w:rsid w:val="00C111A6"/>
    <w:rsid w:val="00C16287"/>
    <w:rsid w:val="00C22414"/>
    <w:rsid w:val="00C25303"/>
    <w:rsid w:val="00C32120"/>
    <w:rsid w:val="00C3557B"/>
    <w:rsid w:val="00C376A5"/>
    <w:rsid w:val="00C422E0"/>
    <w:rsid w:val="00C457FE"/>
    <w:rsid w:val="00C51AB6"/>
    <w:rsid w:val="00C52888"/>
    <w:rsid w:val="00C56132"/>
    <w:rsid w:val="00C6020F"/>
    <w:rsid w:val="00C63E06"/>
    <w:rsid w:val="00C91112"/>
    <w:rsid w:val="00C91A17"/>
    <w:rsid w:val="00C9448C"/>
    <w:rsid w:val="00C95F3B"/>
    <w:rsid w:val="00CA10AF"/>
    <w:rsid w:val="00CA3C2C"/>
    <w:rsid w:val="00CB39EE"/>
    <w:rsid w:val="00CC1577"/>
    <w:rsid w:val="00CC19B1"/>
    <w:rsid w:val="00CC3E08"/>
    <w:rsid w:val="00CC5F45"/>
    <w:rsid w:val="00CD510E"/>
    <w:rsid w:val="00CD5ABA"/>
    <w:rsid w:val="00CE37FC"/>
    <w:rsid w:val="00CF1430"/>
    <w:rsid w:val="00D06918"/>
    <w:rsid w:val="00D07CDA"/>
    <w:rsid w:val="00D1753B"/>
    <w:rsid w:val="00D23674"/>
    <w:rsid w:val="00D3079B"/>
    <w:rsid w:val="00D324CB"/>
    <w:rsid w:val="00D33C51"/>
    <w:rsid w:val="00D366B5"/>
    <w:rsid w:val="00D4181D"/>
    <w:rsid w:val="00D42DCF"/>
    <w:rsid w:val="00D4392E"/>
    <w:rsid w:val="00D4434E"/>
    <w:rsid w:val="00D45638"/>
    <w:rsid w:val="00D45758"/>
    <w:rsid w:val="00D45A16"/>
    <w:rsid w:val="00D5589B"/>
    <w:rsid w:val="00D576F0"/>
    <w:rsid w:val="00D65668"/>
    <w:rsid w:val="00D725AA"/>
    <w:rsid w:val="00D76A63"/>
    <w:rsid w:val="00D80112"/>
    <w:rsid w:val="00D8485F"/>
    <w:rsid w:val="00D87FF8"/>
    <w:rsid w:val="00D94ADE"/>
    <w:rsid w:val="00DA06B1"/>
    <w:rsid w:val="00DA1370"/>
    <w:rsid w:val="00DA3515"/>
    <w:rsid w:val="00DA79D1"/>
    <w:rsid w:val="00DA7EC0"/>
    <w:rsid w:val="00DB1CA6"/>
    <w:rsid w:val="00DB2A1D"/>
    <w:rsid w:val="00DB4C85"/>
    <w:rsid w:val="00DB74F2"/>
    <w:rsid w:val="00DB7EA8"/>
    <w:rsid w:val="00DC4E88"/>
    <w:rsid w:val="00DD2ADA"/>
    <w:rsid w:val="00DD3344"/>
    <w:rsid w:val="00DE4241"/>
    <w:rsid w:val="00DE6DF0"/>
    <w:rsid w:val="00DE7431"/>
    <w:rsid w:val="00DF3AB6"/>
    <w:rsid w:val="00DF5A41"/>
    <w:rsid w:val="00E003C0"/>
    <w:rsid w:val="00E06590"/>
    <w:rsid w:val="00E078DD"/>
    <w:rsid w:val="00E14752"/>
    <w:rsid w:val="00E149B1"/>
    <w:rsid w:val="00E17512"/>
    <w:rsid w:val="00E23862"/>
    <w:rsid w:val="00E254FB"/>
    <w:rsid w:val="00E338C7"/>
    <w:rsid w:val="00E36488"/>
    <w:rsid w:val="00E43058"/>
    <w:rsid w:val="00E46F83"/>
    <w:rsid w:val="00E5139A"/>
    <w:rsid w:val="00E5245F"/>
    <w:rsid w:val="00E730F7"/>
    <w:rsid w:val="00E73E44"/>
    <w:rsid w:val="00E740B2"/>
    <w:rsid w:val="00E77076"/>
    <w:rsid w:val="00E80099"/>
    <w:rsid w:val="00E80F1E"/>
    <w:rsid w:val="00E82C45"/>
    <w:rsid w:val="00E82CC1"/>
    <w:rsid w:val="00E86D2E"/>
    <w:rsid w:val="00E87E61"/>
    <w:rsid w:val="00E91742"/>
    <w:rsid w:val="00E92709"/>
    <w:rsid w:val="00E94722"/>
    <w:rsid w:val="00E953EE"/>
    <w:rsid w:val="00E968C0"/>
    <w:rsid w:val="00EA03B4"/>
    <w:rsid w:val="00EA1174"/>
    <w:rsid w:val="00EA23B6"/>
    <w:rsid w:val="00EA2E56"/>
    <w:rsid w:val="00EA3A17"/>
    <w:rsid w:val="00EA6154"/>
    <w:rsid w:val="00EB2235"/>
    <w:rsid w:val="00EB2945"/>
    <w:rsid w:val="00EB3402"/>
    <w:rsid w:val="00EB6554"/>
    <w:rsid w:val="00EC01DD"/>
    <w:rsid w:val="00EC1B41"/>
    <w:rsid w:val="00EC2721"/>
    <w:rsid w:val="00EE64BD"/>
    <w:rsid w:val="00EF2AC5"/>
    <w:rsid w:val="00EF5F96"/>
    <w:rsid w:val="00F0291D"/>
    <w:rsid w:val="00F041FA"/>
    <w:rsid w:val="00F0795B"/>
    <w:rsid w:val="00F12693"/>
    <w:rsid w:val="00F20BBC"/>
    <w:rsid w:val="00F25FFE"/>
    <w:rsid w:val="00F427BA"/>
    <w:rsid w:val="00F44F2C"/>
    <w:rsid w:val="00F51BEB"/>
    <w:rsid w:val="00F52C9C"/>
    <w:rsid w:val="00F52EAB"/>
    <w:rsid w:val="00F5520E"/>
    <w:rsid w:val="00F559BC"/>
    <w:rsid w:val="00F57828"/>
    <w:rsid w:val="00F613D1"/>
    <w:rsid w:val="00F622A0"/>
    <w:rsid w:val="00F6260C"/>
    <w:rsid w:val="00F63BE3"/>
    <w:rsid w:val="00F7593C"/>
    <w:rsid w:val="00F77816"/>
    <w:rsid w:val="00F80E24"/>
    <w:rsid w:val="00F86B34"/>
    <w:rsid w:val="00F90EB8"/>
    <w:rsid w:val="00F93D5F"/>
    <w:rsid w:val="00F956FA"/>
    <w:rsid w:val="00F95B0A"/>
    <w:rsid w:val="00F9751D"/>
    <w:rsid w:val="00F97D00"/>
    <w:rsid w:val="00FA434D"/>
    <w:rsid w:val="00FB4610"/>
    <w:rsid w:val="00FB4BE9"/>
    <w:rsid w:val="00FB4E4B"/>
    <w:rsid w:val="00FC2C51"/>
    <w:rsid w:val="00FC2D2D"/>
    <w:rsid w:val="00FC3780"/>
    <w:rsid w:val="00FD420E"/>
    <w:rsid w:val="00FE0207"/>
    <w:rsid w:val="00FE70FE"/>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30263"/>
  <w15:chartTrackingRefBased/>
  <w15:docId w15:val="{980C2DF1-E48E-4AF1-8F8F-CCC898986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64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645"/>
    <w:pPr>
      <w:ind w:left="720"/>
      <w:contextualSpacing/>
    </w:pPr>
  </w:style>
  <w:style w:type="character" w:styleId="CommentReference">
    <w:name w:val="annotation reference"/>
    <w:basedOn w:val="DefaultParagraphFont"/>
    <w:uiPriority w:val="99"/>
    <w:semiHidden/>
    <w:unhideWhenUsed/>
    <w:rsid w:val="00A81645"/>
    <w:rPr>
      <w:sz w:val="16"/>
      <w:szCs w:val="16"/>
    </w:rPr>
  </w:style>
  <w:style w:type="paragraph" w:styleId="CommentText">
    <w:name w:val="annotation text"/>
    <w:basedOn w:val="Normal"/>
    <w:link w:val="CommentTextChar"/>
    <w:uiPriority w:val="99"/>
    <w:unhideWhenUsed/>
    <w:rsid w:val="00A81645"/>
    <w:pPr>
      <w:spacing w:line="240" w:lineRule="auto"/>
    </w:pPr>
    <w:rPr>
      <w:sz w:val="20"/>
      <w:szCs w:val="20"/>
    </w:rPr>
  </w:style>
  <w:style w:type="character" w:customStyle="1" w:styleId="CommentTextChar">
    <w:name w:val="Comment Text Char"/>
    <w:basedOn w:val="DefaultParagraphFont"/>
    <w:link w:val="CommentText"/>
    <w:uiPriority w:val="99"/>
    <w:rsid w:val="00A81645"/>
    <w:rPr>
      <w:kern w:val="0"/>
      <w:sz w:val="20"/>
      <w:szCs w:val="20"/>
      <w14:ligatures w14:val="none"/>
    </w:rPr>
  </w:style>
  <w:style w:type="table" w:styleId="TableGrid">
    <w:name w:val="Table Grid"/>
    <w:basedOn w:val="TableNormal"/>
    <w:uiPriority w:val="39"/>
    <w:rsid w:val="002B1DF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05544C"/>
    <w:rPr>
      <w:b/>
      <w:bCs/>
    </w:rPr>
  </w:style>
  <w:style w:type="character" w:customStyle="1" w:styleId="CommentSubjectChar">
    <w:name w:val="Comment Subject Char"/>
    <w:basedOn w:val="CommentTextChar"/>
    <w:link w:val="CommentSubject"/>
    <w:uiPriority w:val="99"/>
    <w:semiHidden/>
    <w:rsid w:val="0005544C"/>
    <w:rPr>
      <w:b/>
      <w:bCs/>
      <w:kern w:val="0"/>
      <w:sz w:val="20"/>
      <w:szCs w:val="20"/>
      <w14:ligatures w14:val="none"/>
    </w:rPr>
  </w:style>
  <w:style w:type="paragraph" w:styleId="BalloonText">
    <w:name w:val="Balloon Text"/>
    <w:basedOn w:val="Normal"/>
    <w:link w:val="BalloonTextChar"/>
    <w:uiPriority w:val="99"/>
    <w:semiHidden/>
    <w:unhideWhenUsed/>
    <w:rsid w:val="006E73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732C"/>
    <w:rPr>
      <w:rFonts w:ascii="Segoe UI" w:hAnsi="Segoe UI" w:cs="Segoe UI"/>
      <w:kern w:val="0"/>
      <w:sz w:val="18"/>
      <w:szCs w:val="18"/>
      <w14:ligatures w14:val="none"/>
    </w:rPr>
  </w:style>
  <w:style w:type="paragraph" w:styleId="Revision">
    <w:name w:val="Revision"/>
    <w:hidden/>
    <w:uiPriority w:val="99"/>
    <w:semiHidden/>
    <w:rsid w:val="00202437"/>
    <w:pPr>
      <w:spacing w:after="0" w:line="240" w:lineRule="auto"/>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6536">
      <w:bodyDiv w:val="1"/>
      <w:marLeft w:val="0"/>
      <w:marRight w:val="0"/>
      <w:marTop w:val="0"/>
      <w:marBottom w:val="0"/>
      <w:divBdr>
        <w:top w:val="none" w:sz="0" w:space="0" w:color="auto"/>
        <w:left w:val="none" w:sz="0" w:space="0" w:color="auto"/>
        <w:bottom w:val="none" w:sz="0" w:space="0" w:color="auto"/>
        <w:right w:val="none" w:sz="0" w:space="0" w:color="auto"/>
      </w:divBdr>
      <w:divsChild>
        <w:div w:id="1265068787">
          <w:marLeft w:val="0"/>
          <w:marRight w:val="0"/>
          <w:marTop w:val="0"/>
          <w:marBottom w:val="0"/>
          <w:divBdr>
            <w:top w:val="none" w:sz="0" w:space="0" w:color="auto"/>
            <w:left w:val="none" w:sz="0" w:space="0" w:color="auto"/>
            <w:bottom w:val="none" w:sz="0" w:space="0" w:color="auto"/>
            <w:right w:val="none" w:sz="0" w:space="0" w:color="auto"/>
          </w:divBdr>
        </w:div>
        <w:div w:id="429591873">
          <w:marLeft w:val="0"/>
          <w:marRight w:val="0"/>
          <w:marTop w:val="0"/>
          <w:marBottom w:val="0"/>
          <w:divBdr>
            <w:top w:val="none" w:sz="0" w:space="0" w:color="auto"/>
            <w:left w:val="none" w:sz="0" w:space="0" w:color="auto"/>
            <w:bottom w:val="none" w:sz="0" w:space="0" w:color="auto"/>
            <w:right w:val="none" w:sz="0" w:space="0" w:color="auto"/>
          </w:divBdr>
        </w:div>
        <w:div w:id="206993525">
          <w:marLeft w:val="0"/>
          <w:marRight w:val="0"/>
          <w:marTop w:val="0"/>
          <w:marBottom w:val="0"/>
          <w:divBdr>
            <w:top w:val="none" w:sz="0" w:space="0" w:color="auto"/>
            <w:left w:val="none" w:sz="0" w:space="0" w:color="auto"/>
            <w:bottom w:val="none" w:sz="0" w:space="0" w:color="auto"/>
            <w:right w:val="none" w:sz="0" w:space="0" w:color="auto"/>
          </w:divBdr>
        </w:div>
        <w:div w:id="1249073095">
          <w:marLeft w:val="0"/>
          <w:marRight w:val="0"/>
          <w:marTop w:val="0"/>
          <w:marBottom w:val="0"/>
          <w:divBdr>
            <w:top w:val="none" w:sz="0" w:space="0" w:color="auto"/>
            <w:left w:val="none" w:sz="0" w:space="0" w:color="auto"/>
            <w:bottom w:val="none" w:sz="0" w:space="0" w:color="auto"/>
            <w:right w:val="none" w:sz="0" w:space="0" w:color="auto"/>
          </w:divBdr>
        </w:div>
        <w:div w:id="542717611">
          <w:marLeft w:val="0"/>
          <w:marRight w:val="0"/>
          <w:marTop w:val="0"/>
          <w:marBottom w:val="0"/>
          <w:divBdr>
            <w:top w:val="none" w:sz="0" w:space="0" w:color="auto"/>
            <w:left w:val="none" w:sz="0" w:space="0" w:color="auto"/>
            <w:bottom w:val="none" w:sz="0" w:space="0" w:color="auto"/>
            <w:right w:val="none" w:sz="0" w:space="0" w:color="auto"/>
          </w:divBdr>
        </w:div>
        <w:div w:id="1379629038">
          <w:marLeft w:val="0"/>
          <w:marRight w:val="0"/>
          <w:marTop w:val="0"/>
          <w:marBottom w:val="0"/>
          <w:divBdr>
            <w:top w:val="none" w:sz="0" w:space="0" w:color="auto"/>
            <w:left w:val="none" w:sz="0" w:space="0" w:color="auto"/>
            <w:bottom w:val="none" w:sz="0" w:space="0" w:color="auto"/>
            <w:right w:val="none" w:sz="0" w:space="0" w:color="auto"/>
          </w:divBdr>
        </w:div>
        <w:div w:id="592280746">
          <w:marLeft w:val="0"/>
          <w:marRight w:val="0"/>
          <w:marTop w:val="0"/>
          <w:marBottom w:val="0"/>
          <w:divBdr>
            <w:top w:val="none" w:sz="0" w:space="0" w:color="auto"/>
            <w:left w:val="none" w:sz="0" w:space="0" w:color="auto"/>
            <w:bottom w:val="none" w:sz="0" w:space="0" w:color="auto"/>
            <w:right w:val="none" w:sz="0" w:space="0" w:color="auto"/>
          </w:divBdr>
        </w:div>
        <w:div w:id="586230174">
          <w:marLeft w:val="0"/>
          <w:marRight w:val="0"/>
          <w:marTop w:val="0"/>
          <w:marBottom w:val="0"/>
          <w:divBdr>
            <w:top w:val="none" w:sz="0" w:space="0" w:color="auto"/>
            <w:left w:val="none" w:sz="0" w:space="0" w:color="auto"/>
            <w:bottom w:val="none" w:sz="0" w:space="0" w:color="auto"/>
            <w:right w:val="none" w:sz="0" w:space="0" w:color="auto"/>
          </w:divBdr>
        </w:div>
        <w:div w:id="961686930">
          <w:marLeft w:val="0"/>
          <w:marRight w:val="0"/>
          <w:marTop w:val="0"/>
          <w:marBottom w:val="0"/>
          <w:divBdr>
            <w:top w:val="none" w:sz="0" w:space="0" w:color="auto"/>
            <w:left w:val="none" w:sz="0" w:space="0" w:color="auto"/>
            <w:bottom w:val="none" w:sz="0" w:space="0" w:color="auto"/>
            <w:right w:val="none" w:sz="0" w:space="0" w:color="auto"/>
          </w:divBdr>
        </w:div>
        <w:div w:id="1459955385">
          <w:marLeft w:val="0"/>
          <w:marRight w:val="0"/>
          <w:marTop w:val="0"/>
          <w:marBottom w:val="0"/>
          <w:divBdr>
            <w:top w:val="none" w:sz="0" w:space="0" w:color="auto"/>
            <w:left w:val="none" w:sz="0" w:space="0" w:color="auto"/>
            <w:bottom w:val="none" w:sz="0" w:space="0" w:color="auto"/>
            <w:right w:val="none" w:sz="0" w:space="0" w:color="auto"/>
          </w:divBdr>
        </w:div>
        <w:div w:id="670063929">
          <w:marLeft w:val="0"/>
          <w:marRight w:val="0"/>
          <w:marTop w:val="0"/>
          <w:marBottom w:val="0"/>
          <w:divBdr>
            <w:top w:val="none" w:sz="0" w:space="0" w:color="auto"/>
            <w:left w:val="none" w:sz="0" w:space="0" w:color="auto"/>
            <w:bottom w:val="none" w:sz="0" w:space="0" w:color="auto"/>
            <w:right w:val="none" w:sz="0" w:space="0" w:color="auto"/>
          </w:divBdr>
        </w:div>
        <w:div w:id="162278988">
          <w:marLeft w:val="0"/>
          <w:marRight w:val="0"/>
          <w:marTop w:val="0"/>
          <w:marBottom w:val="0"/>
          <w:divBdr>
            <w:top w:val="none" w:sz="0" w:space="0" w:color="auto"/>
            <w:left w:val="none" w:sz="0" w:space="0" w:color="auto"/>
            <w:bottom w:val="none" w:sz="0" w:space="0" w:color="auto"/>
            <w:right w:val="none" w:sz="0" w:space="0" w:color="auto"/>
          </w:divBdr>
        </w:div>
        <w:div w:id="903373092">
          <w:marLeft w:val="0"/>
          <w:marRight w:val="0"/>
          <w:marTop w:val="0"/>
          <w:marBottom w:val="0"/>
          <w:divBdr>
            <w:top w:val="none" w:sz="0" w:space="0" w:color="auto"/>
            <w:left w:val="none" w:sz="0" w:space="0" w:color="auto"/>
            <w:bottom w:val="none" w:sz="0" w:space="0" w:color="auto"/>
            <w:right w:val="none" w:sz="0" w:space="0" w:color="auto"/>
          </w:divBdr>
        </w:div>
        <w:div w:id="1362516705">
          <w:marLeft w:val="0"/>
          <w:marRight w:val="0"/>
          <w:marTop w:val="0"/>
          <w:marBottom w:val="0"/>
          <w:divBdr>
            <w:top w:val="none" w:sz="0" w:space="0" w:color="auto"/>
            <w:left w:val="none" w:sz="0" w:space="0" w:color="auto"/>
            <w:bottom w:val="none" w:sz="0" w:space="0" w:color="auto"/>
            <w:right w:val="none" w:sz="0" w:space="0" w:color="auto"/>
          </w:divBdr>
        </w:div>
        <w:div w:id="68772244">
          <w:marLeft w:val="0"/>
          <w:marRight w:val="0"/>
          <w:marTop w:val="0"/>
          <w:marBottom w:val="0"/>
          <w:divBdr>
            <w:top w:val="none" w:sz="0" w:space="0" w:color="auto"/>
            <w:left w:val="none" w:sz="0" w:space="0" w:color="auto"/>
            <w:bottom w:val="none" w:sz="0" w:space="0" w:color="auto"/>
            <w:right w:val="none" w:sz="0" w:space="0" w:color="auto"/>
          </w:divBdr>
        </w:div>
        <w:div w:id="331950562">
          <w:marLeft w:val="0"/>
          <w:marRight w:val="0"/>
          <w:marTop w:val="0"/>
          <w:marBottom w:val="0"/>
          <w:divBdr>
            <w:top w:val="none" w:sz="0" w:space="0" w:color="auto"/>
            <w:left w:val="none" w:sz="0" w:space="0" w:color="auto"/>
            <w:bottom w:val="none" w:sz="0" w:space="0" w:color="auto"/>
            <w:right w:val="none" w:sz="0" w:space="0" w:color="auto"/>
          </w:divBdr>
        </w:div>
        <w:div w:id="1535919832">
          <w:marLeft w:val="0"/>
          <w:marRight w:val="0"/>
          <w:marTop w:val="0"/>
          <w:marBottom w:val="0"/>
          <w:divBdr>
            <w:top w:val="none" w:sz="0" w:space="0" w:color="auto"/>
            <w:left w:val="none" w:sz="0" w:space="0" w:color="auto"/>
            <w:bottom w:val="none" w:sz="0" w:space="0" w:color="auto"/>
            <w:right w:val="none" w:sz="0" w:space="0" w:color="auto"/>
          </w:divBdr>
        </w:div>
        <w:div w:id="1704557546">
          <w:marLeft w:val="0"/>
          <w:marRight w:val="0"/>
          <w:marTop w:val="0"/>
          <w:marBottom w:val="0"/>
          <w:divBdr>
            <w:top w:val="none" w:sz="0" w:space="0" w:color="auto"/>
            <w:left w:val="none" w:sz="0" w:space="0" w:color="auto"/>
            <w:bottom w:val="none" w:sz="0" w:space="0" w:color="auto"/>
            <w:right w:val="none" w:sz="0" w:space="0" w:color="auto"/>
          </w:divBdr>
        </w:div>
        <w:div w:id="1653483094">
          <w:marLeft w:val="0"/>
          <w:marRight w:val="0"/>
          <w:marTop w:val="0"/>
          <w:marBottom w:val="0"/>
          <w:divBdr>
            <w:top w:val="none" w:sz="0" w:space="0" w:color="auto"/>
            <w:left w:val="none" w:sz="0" w:space="0" w:color="auto"/>
            <w:bottom w:val="none" w:sz="0" w:space="0" w:color="auto"/>
            <w:right w:val="none" w:sz="0" w:space="0" w:color="auto"/>
          </w:divBdr>
        </w:div>
        <w:div w:id="1072315374">
          <w:marLeft w:val="0"/>
          <w:marRight w:val="0"/>
          <w:marTop w:val="0"/>
          <w:marBottom w:val="0"/>
          <w:divBdr>
            <w:top w:val="none" w:sz="0" w:space="0" w:color="auto"/>
            <w:left w:val="none" w:sz="0" w:space="0" w:color="auto"/>
            <w:bottom w:val="none" w:sz="0" w:space="0" w:color="auto"/>
            <w:right w:val="none" w:sz="0" w:space="0" w:color="auto"/>
          </w:divBdr>
        </w:div>
        <w:div w:id="815492322">
          <w:marLeft w:val="0"/>
          <w:marRight w:val="0"/>
          <w:marTop w:val="0"/>
          <w:marBottom w:val="0"/>
          <w:divBdr>
            <w:top w:val="none" w:sz="0" w:space="0" w:color="auto"/>
            <w:left w:val="none" w:sz="0" w:space="0" w:color="auto"/>
            <w:bottom w:val="none" w:sz="0" w:space="0" w:color="auto"/>
            <w:right w:val="none" w:sz="0" w:space="0" w:color="auto"/>
          </w:divBdr>
        </w:div>
        <w:div w:id="1023632081">
          <w:marLeft w:val="0"/>
          <w:marRight w:val="0"/>
          <w:marTop w:val="0"/>
          <w:marBottom w:val="0"/>
          <w:divBdr>
            <w:top w:val="none" w:sz="0" w:space="0" w:color="auto"/>
            <w:left w:val="none" w:sz="0" w:space="0" w:color="auto"/>
            <w:bottom w:val="none" w:sz="0" w:space="0" w:color="auto"/>
            <w:right w:val="none" w:sz="0" w:space="0" w:color="auto"/>
          </w:divBdr>
        </w:div>
        <w:div w:id="162664952">
          <w:marLeft w:val="0"/>
          <w:marRight w:val="0"/>
          <w:marTop w:val="0"/>
          <w:marBottom w:val="0"/>
          <w:divBdr>
            <w:top w:val="none" w:sz="0" w:space="0" w:color="auto"/>
            <w:left w:val="none" w:sz="0" w:space="0" w:color="auto"/>
            <w:bottom w:val="none" w:sz="0" w:space="0" w:color="auto"/>
            <w:right w:val="none" w:sz="0" w:space="0" w:color="auto"/>
          </w:divBdr>
        </w:div>
        <w:div w:id="1727531244">
          <w:marLeft w:val="0"/>
          <w:marRight w:val="0"/>
          <w:marTop w:val="0"/>
          <w:marBottom w:val="0"/>
          <w:divBdr>
            <w:top w:val="none" w:sz="0" w:space="0" w:color="auto"/>
            <w:left w:val="none" w:sz="0" w:space="0" w:color="auto"/>
            <w:bottom w:val="none" w:sz="0" w:space="0" w:color="auto"/>
            <w:right w:val="none" w:sz="0" w:space="0" w:color="auto"/>
          </w:divBdr>
        </w:div>
        <w:div w:id="1392728518">
          <w:marLeft w:val="0"/>
          <w:marRight w:val="0"/>
          <w:marTop w:val="0"/>
          <w:marBottom w:val="0"/>
          <w:divBdr>
            <w:top w:val="none" w:sz="0" w:space="0" w:color="auto"/>
            <w:left w:val="none" w:sz="0" w:space="0" w:color="auto"/>
            <w:bottom w:val="none" w:sz="0" w:space="0" w:color="auto"/>
            <w:right w:val="none" w:sz="0" w:space="0" w:color="auto"/>
          </w:divBdr>
        </w:div>
        <w:div w:id="436753840">
          <w:marLeft w:val="0"/>
          <w:marRight w:val="0"/>
          <w:marTop w:val="0"/>
          <w:marBottom w:val="0"/>
          <w:divBdr>
            <w:top w:val="none" w:sz="0" w:space="0" w:color="auto"/>
            <w:left w:val="none" w:sz="0" w:space="0" w:color="auto"/>
            <w:bottom w:val="none" w:sz="0" w:space="0" w:color="auto"/>
            <w:right w:val="none" w:sz="0" w:space="0" w:color="auto"/>
          </w:divBdr>
        </w:div>
        <w:div w:id="1402871924">
          <w:marLeft w:val="0"/>
          <w:marRight w:val="0"/>
          <w:marTop w:val="0"/>
          <w:marBottom w:val="0"/>
          <w:divBdr>
            <w:top w:val="none" w:sz="0" w:space="0" w:color="auto"/>
            <w:left w:val="none" w:sz="0" w:space="0" w:color="auto"/>
            <w:bottom w:val="none" w:sz="0" w:space="0" w:color="auto"/>
            <w:right w:val="none" w:sz="0" w:space="0" w:color="auto"/>
          </w:divBdr>
        </w:div>
        <w:div w:id="387462688">
          <w:marLeft w:val="0"/>
          <w:marRight w:val="0"/>
          <w:marTop w:val="0"/>
          <w:marBottom w:val="0"/>
          <w:divBdr>
            <w:top w:val="none" w:sz="0" w:space="0" w:color="auto"/>
            <w:left w:val="none" w:sz="0" w:space="0" w:color="auto"/>
            <w:bottom w:val="none" w:sz="0" w:space="0" w:color="auto"/>
            <w:right w:val="none" w:sz="0" w:space="0" w:color="auto"/>
          </w:divBdr>
        </w:div>
        <w:div w:id="1901479911">
          <w:marLeft w:val="0"/>
          <w:marRight w:val="0"/>
          <w:marTop w:val="0"/>
          <w:marBottom w:val="0"/>
          <w:divBdr>
            <w:top w:val="none" w:sz="0" w:space="0" w:color="auto"/>
            <w:left w:val="none" w:sz="0" w:space="0" w:color="auto"/>
            <w:bottom w:val="none" w:sz="0" w:space="0" w:color="auto"/>
            <w:right w:val="none" w:sz="0" w:space="0" w:color="auto"/>
          </w:divBdr>
        </w:div>
        <w:div w:id="332878180">
          <w:marLeft w:val="0"/>
          <w:marRight w:val="0"/>
          <w:marTop w:val="0"/>
          <w:marBottom w:val="0"/>
          <w:divBdr>
            <w:top w:val="none" w:sz="0" w:space="0" w:color="auto"/>
            <w:left w:val="none" w:sz="0" w:space="0" w:color="auto"/>
            <w:bottom w:val="none" w:sz="0" w:space="0" w:color="auto"/>
            <w:right w:val="none" w:sz="0" w:space="0" w:color="auto"/>
          </w:divBdr>
        </w:div>
        <w:div w:id="458647931">
          <w:marLeft w:val="0"/>
          <w:marRight w:val="0"/>
          <w:marTop w:val="0"/>
          <w:marBottom w:val="0"/>
          <w:divBdr>
            <w:top w:val="none" w:sz="0" w:space="0" w:color="auto"/>
            <w:left w:val="none" w:sz="0" w:space="0" w:color="auto"/>
            <w:bottom w:val="none" w:sz="0" w:space="0" w:color="auto"/>
            <w:right w:val="none" w:sz="0" w:space="0" w:color="auto"/>
          </w:divBdr>
        </w:div>
        <w:div w:id="893616072">
          <w:marLeft w:val="0"/>
          <w:marRight w:val="0"/>
          <w:marTop w:val="0"/>
          <w:marBottom w:val="0"/>
          <w:divBdr>
            <w:top w:val="none" w:sz="0" w:space="0" w:color="auto"/>
            <w:left w:val="none" w:sz="0" w:space="0" w:color="auto"/>
            <w:bottom w:val="none" w:sz="0" w:space="0" w:color="auto"/>
            <w:right w:val="none" w:sz="0" w:space="0" w:color="auto"/>
          </w:divBdr>
        </w:div>
        <w:div w:id="1292520893">
          <w:marLeft w:val="0"/>
          <w:marRight w:val="0"/>
          <w:marTop w:val="0"/>
          <w:marBottom w:val="0"/>
          <w:divBdr>
            <w:top w:val="none" w:sz="0" w:space="0" w:color="auto"/>
            <w:left w:val="none" w:sz="0" w:space="0" w:color="auto"/>
            <w:bottom w:val="none" w:sz="0" w:space="0" w:color="auto"/>
            <w:right w:val="none" w:sz="0" w:space="0" w:color="auto"/>
          </w:divBdr>
        </w:div>
        <w:div w:id="2035884326">
          <w:marLeft w:val="0"/>
          <w:marRight w:val="0"/>
          <w:marTop w:val="0"/>
          <w:marBottom w:val="0"/>
          <w:divBdr>
            <w:top w:val="none" w:sz="0" w:space="0" w:color="auto"/>
            <w:left w:val="none" w:sz="0" w:space="0" w:color="auto"/>
            <w:bottom w:val="none" w:sz="0" w:space="0" w:color="auto"/>
            <w:right w:val="none" w:sz="0" w:space="0" w:color="auto"/>
          </w:divBdr>
        </w:div>
        <w:div w:id="833840222">
          <w:marLeft w:val="0"/>
          <w:marRight w:val="0"/>
          <w:marTop w:val="0"/>
          <w:marBottom w:val="0"/>
          <w:divBdr>
            <w:top w:val="none" w:sz="0" w:space="0" w:color="auto"/>
            <w:left w:val="none" w:sz="0" w:space="0" w:color="auto"/>
            <w:bottom w:val="none" w:sz="0" w:space="0" w:color="auto"/>
            <w:right w:val="none" w:sz="0" w:space="0" w:color="auto"/>
          </w:divBdr>
        </w:div>
        <w:div w:id="126045181">
          <w:marLeft w:val="0"/>
          <w:marRight w:val="0"/>
          <w:marTop w:val="0"/>
          <w:marBottom w:val="0"/>
          <w:divBdr>
            <w:top w:val="none" w:sz="0" w:space="0" w:color="auto"/>
            <w:left w:val="none" w:sz="0" w:space="0" w:color="auto"/>
            <w:bottom w:val="none" w:sz="0" w:space="0" w:color="auto"/>
            <w:right w:val="none" w:sz="0" w:space="0" w:color="auto"/>
          </w:divBdr>
        </w:div>
        <w:div w:id="1222525090">
          <w:marLeft w:val="0"/>
          <w:marRight w:val="0"/>
          <w:marTop w:val="0"/>
          <w:marBottom w:val="0"/>
          <w:divBdr>
            <w:top w:val="none" w:sz="0" w:space="0" w:color="auto"/>
            <w:left w:val="none" w:sz="0" w:space="0" w:color="auto"/>
            <w:bottom w:val="none" w:sz="0" w:space="0" w:color="auto"/>
            <w:right w:val="none" w:sz="0" w:space="0" w:color="auto"/>
          </w:divBdr>
        </w:div>
        <w:div w:id="859129402">
          <w:marLeft w:val="0"/>
          <w:marRight w:val="0"/>
          <w:marTop w:val="0"/>
          <w:marBottom w:val="0"/>
          <w:divBdr>
            <w:top w:val="none" w:sz="0" w:space="0" w:color="auto"/>
            <w:left w:val="none" w:sz="0" w:space="0" w:color="auto"/>
            <w:bottom w:val="none" w:sz="0" w:space="0" w:color="auto"/>
            <w:right w:val="none" w:sz="0" w:space="0" w:color="auto"/>
          </w:divBdr>
        </w:div>
        <w:div w:id="1079713781">
          <w:marLeft w:val="0"/>
          <w:marRight w:val="0"/>
          <w:marTop w:val="0"/>
          <w:marBottom w:val="0"/>
          <w:divBdr>
            <w:top w:val="none" w:sz="0" w:space="0" w:color="auto"/>
            <w:left w:val="none" w:sz="0" w:space="0" w:color="auto"/>
            <w:bottom w:val="none" w:sz="0" w:space="0" w:color="auto"/>
            <w:right w:val="none" w:sz="0" w:space="0" w:color="auto"/>
          </w:divBdr>
        </w:div>
        <w:div w:id="450711761">
          <w:marLeft w:val="0"/>
          <w:marRight w:val="0"/>
          <w:marTop w:val="0"/>
          <w:marBottom w:val="0"/>
          <w:divBdr>
            <w:top w:val="none" w:sz="0" w:space="0" w:color="auto"/>
            <w:left w:val="none" w:sz="0" w:space="0" w:color="auto"/>
            <w:bottom w:val="none" w:sz="0" w:space="0" w:color="auto"/>
            <w:right w:val="none" w:sz="0" w:space="0" w:color="auto"/>
          </w:divBdr>
        </w:div>
        <w:div w:id="2014062360">
          <w:marLeft w:val="0"/>
          <w:marRight w:val="0"/>
          <w:marTop w:val="0"/>
          <w:marBottom w:val="0"/>
          <w:divBdr>
            <w:top w:val="none" w:sz="0" w:space="0" w:color="auto"/>
            <w:left w:val="none" w:sz="0" w:space="0" w:color="auto"/>
            <w:bottom w:val="none" w:sz="0" w:space="0" w:color="auto"/>
            <w:right w:val="none" w:sz="0" w:space="0" w:color="auto"/>
          </w:divBdr>
        </w:div>
        <w:div w:id="1772360058">
          <w:marLeft w:val="0"/>
          <w:marRight w:val="0"/>
          <w:marTop w:val="0"/>
          <w:marBottom w:val="0"/>
          <w:divBdr>
            <w:top w:val="none" w:sz="0" w:space="0" w:color="auto"/>
            <w:left w:val="none" w:sz="0" w:space="0" w:color="auto"/>
            <w:bottom w:val="none" w:sz="0" w:space="0" w:color="auto"/>
            <w:right w:val="none" w:sz="0" w:space="0" w:color="auto"/>
          </w:divBdr>
        </w:div>
        <w:div w:id="2026518113">
          <w:marLeft w:val="0"/>
          <w:marRight w:val="0"/>
          <w:marTop w:val="0"/>
          <w:marBottom w:val="0"/>
          <w:divBdr>
            <w:top w:val="none" w:sz="0" w:space="0" w:color="auto"/>
            <w:left w:val="none" w:sz="0" w:space="0" w:color="auto"/>
            <w:bottom w:val="none" w:sz="0" w:space="0" w:color="auto"/>
            <w:right w:val="none" w:sz="0" w:space="0" w:color="auto"/>
          </w:divBdr>
        </w:div>
        <w:div w:id="1375696437">
          <w:marLeft w:val="0"/>
          <w:marRight w:val="0"/>
          <w:marTop w:val="0"/>
          <w:marBottom w:val="0"/>
          <w:divBdr>
            <w:top w:val="none" w:sz="0" w:space="0" w:color="auto"/>
            <w:left w:val="none" w:sz="0" w:space="0" w:color="auto"/>
            <w:bottom w:val="none" w:sz="0" w:space="0" w:color="auto"/>
            <w:right w:val="none" w:sz="0" w:space="0" w:color="auto"/>
          </w:divBdr>
        </w:div>
        <w:div w:id="2032994262">
          <w:marLeft w:val="0"/>
          <w:marRight w:val="0"/>
          <w:marTop w:val="0"/>
          <w:marBottom w:val="0"/>
          <w:divBdr>
            <w:top w:val="none" w:sz="0" w:space="0" w:color="auto"/>
            <w:left w:val="none" w:sz="0" w:space="0" w:color="auto"/>
            <w:bottom w:val="none" w:sz="0" w:space="0" w:color="auto"/>
            <w:right w:val="none" w:sz="0" w:space="0" w:color="auto"/>
          </w:divBdr>
        </w:div>
        <w:div w:id="559512407">
          <w:marLeft w:val="0"/>
          <w:marRight w:val="0"/>
          <w:marTop w:val="0"/>
          <w:marBottom w:val="0"/>
          <w:divBdr>
            <w:top w:val="none" w:sz="0" w:space="0" w:color="auto"/>
            <w:left w:val="none" w:sz="0" w:space="0" w:color="auto"/>
            <w:bottom w:val="none" w:sz="0" w:space="0" w:color="auto"/>
            <w:right w:val="none" w:sz="0" w:space="0" w:color="auto"/>
          </w:divBdr>
        </w:div>
        <w:div w:id="1949779399">
          <w:marLeft w:val="0"/>
          <w:marRight w:val="0"/>
          <w:marTop w:val="0"/>
          <w:marBottom w:val="0"/>
          <w:divBdr>
            <w:top w:val="none" w:sz="0" w:space="0" w:color="auto"/>
            <w:left w:val="none" w:sz="0" w:space="0" w:color="auto"/>
            <w:bottom w:val="none" w:sz="0" w:space="0" w:color="auto"/>
            <w:right w:val="none" w:sz="0" w:space="0" w:color="auto"/>
          </w:divBdr>
        </w:div>
        <w:div w:id="81147956">
          <w:marLeft w:val="0"/>
          <w:marRight w:val="0"/>
          <w:marTop w:val="0"/>
          <w:marBottom w:val="0"/>
          <w:divBdr>
            <w:top w:val="none" w:sz="0" w:space="0" w:color="auto"/>
            <w:left w:val="none" w:sz="0" w:space="0" w:color="auto"/>
            <w:bottom w:val="none" w:sz="0" w:space="0" w:color="auto"/>
            <w:right w:val="none" w:sz="0" w:space="0" w:color="auto"/>
          </w:divBdr>
        </w:div>
        <w:div w:id="1010454217">
          <w:marLeft w:val="0"/>
          <w:marRight w:val="0"/>
          <w:marTop w:val="0"/>
          <w:marBottom w:val="0"/>
          <w:divBdr>
            <w:top w:val="none" w:sz="0" w:space="0" w:color="auto"/>
            <w:left w:val="none" w:sz="0" w:space="0" w:color="auto"/>
            <w:bottom w:val="none" w:sz="0" w:space="0" w:color="auto"/>
            <w:right w:val="none" w:sz="0" w:space="0" w:color="auto"/>
          </w:divBdr>
        </w:div>
        <w:div w:id="22168740">
          <w:marLeft w:val="0"/>
          <w:marRight w:val="0"/>
          <w:marTop w:val="0"/>
          <w:marBottom w:val="0"/>
          <w:divBdr>
            <w:top w:val="none" w:sz="0" w:space="0" w:color="auto"/>
            <w:left w:val="none" w:sz="0" w:space="0" w:color="auto"/>
            <w:bottom w:val="none" w:sz="0" w:space="0" w:color="auto"/>
            <w:right w:val="none" w:sz="0" w:space="0" w:color="auto"/>
          </w:divBdr>
        </w:div>
        <w:div w:id="1876773338">
          <w:marLeft w:val="0"/>
          <w:marRight w:val="0"/>
          <w:marTop w:val="0"/>
          <w:marBottom w:val="0"/>
          <w:divBdr>
            <w:top w:val="none" w:sz="0" w:space="0" w:color="auto"/>
            <w:left w:val="none" w:sz="0" w:space="0" w:color="auto"/>
            <w:bottom w:val="none" w:sz="0" w:space="0" w:color="auto"/>
            <w:right w:val="none" w:sz="0" w:space="0" w:color="auto"/>
          </w:divBdr>
        </w:div>
        <w:div w:id="1563447848">
          <w:marLeft w:val="0"/>
          <w:marRight w:val="0"/>
          <w:marTop w:val="0"/>
          <w:marBottom w:val="0"/>
          <w:divBdr>
            <w:top w:val="none" w:sz="0" w:space="0" w:color="auto"/>
            <w:left w:val="none" w:sz="0" w:space="0" w:color="auto"/>
            <w:bottom w:val="none" w:sz="0" w:space="0" w:color="auto"/>
            <w:right w:val="none" w:sz="0" w:space="0" w:color="auto"/>
          </w:divBdr>
        </w:div>
        <w:div w:id="2080446576">
          <w:marLeft w:val="0"/>
          <w:marRight w:val="0"/>
          <w:marTop w:val="0"/>
          <w:marBottom w:val="0"/>
          <w:divBdr>
            <w:top w:val="none" w:sz="0" w:space="0" w:color="auto"/>
            <w:left w:val="none" w:sz="0" w:space="0" w:color="auto"/>
            <w:bottom w:val="none" w:sz="0" w:space="0" w:color="auto"/>
            <w:right w:val="none" w:sz="0" w:space="0" w:color="auto"/>
          </w:divBdr>
        </w:div>
        <w:div w:id="24411858">
          <w:marLeft w:val="0"/>
          <w:marRight w:val="0"/>
          <w:marTop w:val="0"/>
          <w:marBottom w:val="0"/>
          <w:divBdr>
            <w:top w:val="none" w:sz="0" w:space="0" w:color="auto"/>
            <w:left w:val="none" w:sz="0" w:space="0" w:color="auto"/>
            <w:bottom w:val="none" w:sz="0" w:space="0" w:color="auto"/>
            <w:right w:val="none" w:sz="0" w:space="0" w:color="auto"/>
          </w:divBdr>
        </w:div>
        <w:div w:id="1941142968">
          <w:marLeft w:val="0"/>
          <w:marRight w:val="0"/>
          <w:marTop w:val="0"/>
          <w:marBottom w:val="0"/>
          <w:divBdr>
            <w:top w:val="none" w:sz="0" w:space="0" w:color="auto"/>
            <w:left w:val="none" w:sz="0" w:space="0" w:color="auto"/>
            <w:bottom w:val="none" w:sz="0" w:space="0" w:color="auto"/>
            <w:right w:val="none" w:sz="0" w:space="0" w:color="auto"/>
          </w:divBdr>
        </w:div>
        <w:div w:id="785462117">
          <w:marLeft w:val="0"/>
          <w:marRight w:val="0"/>
          <w:marTop w:val="0"/>
          <w:marBottom w:val="0"/>
          <w:divBdr>
            <w:top w:val="none" w:sz="0" w:space="0" w:color="auto"/>
            <w:left w:val="none" w:sz="0" w:space="0" w:color="auto"/>
            <w:bottom w:val="none" w:sz="0" w:space="0" w:color="auto"/>
            <w:right w:val="none" w:sz="0" w:space="0" w:color="auto"/>
          </w:divBdr>
        </w:div>
        <w:div w:id="1075514318">
          <w:marLeft w:val="0"/>
          <w:marRight w:val="0"/>
          <w:marTop w:val="0"/>
          <w:marBottom w:val="0"/>
          <w:divBdr>
            <w:top w:val="none" w:sz="0" w:space="0" w:color="auto"/>
            <w:left w:val="none" w:sz="0" w:space="0" w:color="auto"/>
            <w:bottom w:val="none" w:sz="0" w:space="0" w:color="auto"/>
            <w:right w:val="none" w:sz="0" w:space="0" w:color="auto"/>
          </w:divBdr>
        </w:div>
        <w:div w:id="1920021733">
          <w:marLeft w:val="0"/>
          <w:marRight w:val="0"/>
          <w:marTop w:val="0"/>
          <w:marBottom w:val="0"/>
          <w:divBdr>
            <w:top w:val="none" w:sz="0" w:space="0" w:color="auto"/>
            <w:left w:val="none" w:sz="0" w:space="0" w:color="auto"/>
            <w:bottom w:val="none" w:sz="0" w:space="0" w:color="auto"/>
            <w:right w:val="none" w:sz="0" w:space="0" w:color="auto"/>
          </w:divBdr>
        </w:div>
        <w:div w:id="1001936025">
          <w:marLeft w:val="0"/>
          <w:marRight w:val="0"/>
          <w:marTop w:val="0"/>
          <w:marBottom w:val="0"/>
          <w:divBdr>
            <w:top w:val="none" w:sz="0" w:space="0" w:color="auto"/>
            <w:left w:val="none" w:sz="0" w:space="0" w:color="auto"/>
            <w:bottom w:val="none" w:sz="0" w:space="0" w:color="auto"/>
            <w:right w:val="none" w:sz="0" w:space="0" w:color="auto"/>
          </w:divBdr>
        </w:div>
        <w:div w:id="202989344">
          <w:marLeft w:val="0"/>
          <w:marRight w:val="0"/>
          <w:marTop w:val="0"/>
          <w:marBottom w:val="0"/>
          <w:divBdr>
            <w:top w:val="none" w:sz="0" w:space="0" w:color="auto"/>
            <w:left w:val="none" w:sz="0" w:space="0" w:color="auto"/>
            <w:bottom w:val="none" w:sz="0" w:space="0" w:color="auto"/>
            <w:right w:val="none" w:sz="0" w:space="0" w:color="auto"/>
          </w:divBdr>
        </w:div>
        <w:div w:id="2081781126">
          <w:marLeft w:val="0"/>
          <w:marRight w:val="0"/>
          <w:marTop w:val="0"/>
          <w:marBottom w:val="0"/>
          <w:divBdr>
            <w:top w:val="none" w:sz="0" w:space="0" w:color="auto"/>
            <w:left w:val="none" w:sz="0" w:space="0" w:color="auto"/>
            <w:bottom w:val="none" w:sz="0" w:space="0" w:color="auto"/>
            <w:right w:val="none" w:sz="0" w:space="0" w:color="auto"/>
          </w:divBdr>
        </w:div>
        <w:div w:id="1387290619">
          <w:marLeft w:val="0"/>
          <w:marRight w:val="0"/>
          <w:marTop w:val="0"/>
          <w:marBottom w:val="0"/>
          <w:divBdr>
            <w:top w:val="none" w:sz="0" w:space="0" w:color="auto"/>
            <w:left w:val="none" w:sz="0" w:space="0" w:color="auto"/>
            <w:bottom w:val="none" w:sz="0" w:space="0" w:color="auto"/>
            <w:right w:val="none" w:sz="0" w:space="0" w:color="auto"/>
          </w:divBdr>
        </w:div>
        <w:div w:id="878862404">
          <w:marLeft w:val="0"/>
          <w:marRight w:val="0"/>
          <w:marTop w:val="0"/>
          <w:marBottom w:val="0"/>
          <w:divBdr>
            <w:top w:val="none" w:sz="0" w:space="0" w:color="auto"/>
            <w:left w:val="none" w:sz="0" w:space="0" w:color="auto"/>
            <w:bottom w:val="none" w:sz="0" w:space="0" w:color="auto"/>
            <w:right w:val="none" w:sz="0" w:space="0" w:color="auto"/>
          </w:divBdr>
        </w:div>
        <w:div w:id="992411915">
          <w:marLeft w:val="0"/>
          <w:marRight w:val="0"/>
          <w:marTop w:val="0"/>
          <w:marBottom w:val="0"/>
          <w:divBdr>
            <w:top w:val="none" w:sz="0" w:space="0" w:color="auto"/>
            <w:left w:val="none" w:sz="0" w:space="0" w:color="auto"/>
            <w:bottom w:val="none" w:sz="0" w:space="0" w:color="auto"/>
            <w:right w:val="none" w:sz="0" w:space="0" w:color="auto"/>
          </w:divBdr>
        </w:div>
        <w:div w:id="328754738">
          <w:marLeft w:val="0"/>
          <w:marRight w:val="0"/>
          <w:marTop w:val="0"/>
          <w:marBottom w:val="0"/>
          <w:divBdr>
            <w:top w:val="none" w:sz="0" w:space="0" w:color="auto"/>
            <w:left w:val="none" w:sz="0" w:space="0" w:color="auto"/>
            <w:bottom w:val="none" w:sz="0" w:space="0" w:color="auto"/>
            <w:right w:val="none" w:sz="0" w:space="0" w:color="auto"/>
          </w:divBdr>
        </w:div>
        <w:div w:id="786580716">
          <w:marLeft w:val="0"/>
          <w:marRight w:val="0"/>
          <w:marTop w:val="0"/>
          <w:marBottom w:val="0"/>
          <w:divBdr>
            <w:top w:val="none" w:sz="0" w:space="0" w:color="auto"/>
            <w:left w:val="none" w:sz="0" w:space="0" w:color="auto"/>
            <w:bottom w:val="none" w:sz="0" w:space="0" w:color="auto"/>
            <w:right w:val="none" w:sz="0" w:space="0" w:color="auto"/>
          </w:divBdr>
        </w:div>
        <w:div w:id="553124798">
          <w:marLeft w:val="0"/>
          <w:marRight w:val="0"/>
          <w:marTop w:val="0"/>
          <w:marBottom w:val="0"/>
          <w:divBdr>
            <w:top w:val="none" w:sz="0" w:space="0" w:color="auto"/>
            <w:left w:val="none" w:sz="0" w:space="0" w:color="auto"/>
            <w:bottom w:val="none" w:sz="0" w:space="0" w:color="auto"/>
            <w:right w:val="none" w:sz="0" w:space="0" w:color="auto"/>
          </w:divBdr>
        </w:div>
        <w:div w:id="157697815">
          <w:marLeft w:val="0"/>
          <w:marRight w:val="0"/>
          <w:marTop w:val="0"/>
          <w:marBottom w:val="0"/>
          <w:divBdr>
            <w:top w:val="none" w:sz="0" w:space="0" w:color="auto"/>
            <w:left w:val="none" w:sz="0" w:space="0" w:color="auto"/>
            <w:bottom w:val="none" w:sz="0" w:space="0" w:color="auto"/>
            <w:right w:val="none" w:sz="0" w:space="0" w:color="auto"/>
          </w:divBdr>
        </w:div>
        <w:div w:id="1206136140">
          <w:marLeft w:val="0"/>
          <w:marRight w:val="0"/>
          <w:marTop w:val="0"/>
          <w:marBottom w:val="0"/>
          <w:divBdr>
            <w:top w:val="none" w:sz="0" w:space="0" w:color="auto"/>
            <w:left w:val="none" w:sz="0" w:space="0" w:color="auto"/>
            <w:bottom w:val="none" w:sz="0" w:space="0" w:color="auto"/>
            <w:right w:val="none" w:sz="0" w:space="0" w:color="auto"/>
          </w:divBdr>
        </w:div>
        <w:div w:id="1530148513">
          <w:marLeft w:val="0"/>
          <w:marRight w:val="0"/>
          <w:marTop w:val="0"/>
          <w:marBottom w:val="0"/>
          <w:divBdr>
            <w:top w:val="none" w:sz="0" w:space="0" w:color="auto"/>
            <w:left w:val="none" w:sz="0" w:space="0" w:color="auto"/>
            <w:bottom w:val="none" w:sz="0" w:space="0" w:color="auto"/>
            <w:right w:val="none" w:sz="0" w:space="0" w:color="auto"/>
          </w:divBdr>
        </w:div>
        <w:div w:id="1617835014">
          <w:marLeft w:val="0"/>
          <w:marRight w:val="0"/>
          <w:marTop w:val="0"/>
          <w:marBottom w:val="0"/>
          <w:divBdr>
            <w:top w:val="none" w:sz="0" w:space="0" w:color="auto"/>
            <w:left w:val="none" w:sz="0" w:space="0" w:color="auto"/>
            <w:bottom w:val="none" w:sz="0" w:space="0" w:color="auto"/>
            <w:right w:val="none" w:sz="0" w:space="0" w:color="auto"/>
          </w:divBdr>
        </w:div>
        <w:div w:id="1673920624">
          <w:marLeft w:val="0"/>
          <w:marRight w:val="0"/>
          <w:marTop w:val="0"/>
          <w:marBottom w:val="0"/>
          <w:divBdr>
            <w:top w:val="none" w:sz="0" w:space="0" w:color="auto"/>
            <w:left w:val="none" w:sz="0" w:space="0" w:color="auto"/>
            <w:bottom w:val="none" w:sz="0" w:space="0" w:color="auto"/>
            <w:right w:val="none" w:sz="0" w:space="0" w:color="auto"/>
          </w:divBdr>
        </w:div>
        <w:div w:id="1621261357">
          <w:marLeft w:val="0"/>
          <w:marRight w:val="0"/>
          <w:marTop w:val="0"/>
          <w:marBottom w:val="0"/>
          <w:divBdr>
            <w:top w:val="none" w:sz="0" w:space="0" w:color="auto"/>
            <w:left w:val="none" w:sz="0" w:space="0" w:color="auto"/>
            <w:bottom w:val="none" w:sz="0" w:space="0" w:color="auto"/>
            <w:right w:val="none" w:sz="0" w:space="0" w:color="auto"/>
          </w:divBdr>
        </w:div>
        <w:div w:id="1963266761">
          <w:marLeft w:val="0"/>
          <w:marRight w:val="0"/>
          <w:marTop w:val="0"/>
          <w:marBottom w:val="0"/>
          <w:divBdr>
            <w:top w:val="none" w:sz="0" w:space="0" w:color="auto"/>
            <w:left w:val="none" w:sz="0" w:space="0" w:color="auto"/>
            <w:bottom w:val="none" w:sz="0" w:space="0" w:color="auto"/>
            <w:right w:val="none" w:sz="0" w:space="0" w:color="auto"/>
          </w:divBdr>
        </w:div>
        <w:div w:id="988678067">
          <w:marLeft w:val="0"/>
          <w:marRight w:val="0"/>
          <w:marTop w:val="0"/>
          <w:marBottom w:val="0"/>
          <w:divBdr>
            <w:top w:val="none" w:sz="0" w:space="0" w:color="auto"/>
            <w:left w:val="none" w:sz="0" w:space="0" w:color="auto"/>
            <w:bottom w:val="none" w:sz="0" w:space="0" w:color="auto"/>
            <w:right w:val="none" w:sz="0" w:space="0" w:color="auto"/>
          </w:divBdr>
        </w:div>
        <w:div w:id="1885825642">
          <w:marLeft w:val="0"/>
          <w:marRight w:val="0"/>
          <w:marTop w:val="0"/>
          <w:marBottom w:val="0"/>
          <w:divBdr>
            <w:top w:val="none" w:sz="0" w:space="0" w:color="auto"/>
            <w:left w:val="none" w:sz="0" w:space="0" w:color="auto"/>
            <w:bottom w:val="none" w:sz="0" w:space="0" w:color="auto"/>
            <w:right w:val="none" w:sz="0" w:space="0" w:color="auto"/>
          </w:divBdr>
        </w:div>
        <w:div w:id="83573430">
          <w:marLeft w:val="0"/>
          <w:marRight w:val="0"/>
          <w:marTop w:val="0"/>
          <w:marBottom w:val="0"/>
          <w:divBdr>
            <w:top w:val="none" w:sz="0" w:space="0" w:color="auto"/>
            <w:left w:val="none" w:sz="0" w:space="0" w:color="auto"/>
            <w:bottom w:val="none" w:sz="0" w:space="0" w:color="auto"/>
            <w:right w:val="none" w:sz="0" w:space="0" w:color="auto"/>
          </w:divBdr>
        </w:div>
        <w:div w:id="2112386810">
          <w:marLeft w:val="0"/>
          <w:marRight w:val="0"/>
          <w:marTop w:val="0"/>
          <w:marBottom w:val="0"/>
          <w:divBdr>
            <w:top w:val="none" w:sz="0" w:space="0" w:color="auto"/>
            <w:left w:val="none" w:sz="0" w:space="0" w:color="auto"/>
            <w:bottom w:val="none" w:sz="0" w:space="0" w:color="auto"/>
            <w:right w:val="none" w:sz="0" w:space="0" w:color="auto"/>
          </w:divBdr>
        </w:div>
        <w:div w:id="53168742">
          <w:marLeft w:val="0"/>
          <w:marRight w:val="0"/>
          <w:marTop w:val="0"/>
          <w:marBottom w:val="0"/>
          <w:divBdr>
            <w:top w:val="none" w:sz="0" w:space="0" w:color="auto"/>
            <w:left w:val="none" w:sz="0" w:space="0" w:color="auto"/>
            <w:bottom w:val="none" w:sz="0" w:space="0" w:color="auto"/>
            <w:right w:val="none" w:sz="0" w:space="0" w:color="auto"/>
          </w:divBdr>
        </w:div>
        <w:div w:id="1146511196">
          <w:marLeft w:val="0"/>
          <w:marRight w:val="0"/>
          <w:marTop w:val="0"/>
          <w:marBottom w:val="0"/>
          <w:divBdr>
            <w:top w:val="none" w:sz="0" w:space="0" w:color="auto"/>
            <w:left w:val="none" w:sz="0" w:space="0" w:color="auto"/>
            <w:bottom w:val="none" w:sz="0" w:space="0" w:color="auto"/>
            <w:right w:val="none" w:sz="0" w:space="0" w:color="auto"/>
          </w:divBdr>
        </w:div>
        <w:div w:id="1849245022">
          <w:marLeft w:val="0"/>
          <w:marRight w:val="0"/>
          <w:marTop w:val="0"/>
          <w:marBottom w:val="0"/>
          <w:divBdr>
            <w:top w:val="none" w:sz="0" w:space="0" w:color="auto"/>
            <w:left w:val="none" w:sz="0" w:space="0" w:color="auto"/>
            <w:bottom w:val="none" w:sz="0" w:space="0" w:color="auto"/>
            <w:right w:val="none" w:sz="0" w:space="0" w:color="auto"/>
          </w:divBdr>
        </w:div>
        <w:div w:id="1565291318">
          <w:marLeft w:val="0"/>
          <w:marRight w:val="0"/>
          <w:marTop w:val="0"/>
          <w:marBottom w:val="0"/>
          <w:divBdr>
            <w:top w:val="none" w:sz="0" w:space="0" w:color="auto"/>
            <w:left w:val="none" w:sz="0" w:space="0" w:color="auto"/>
            <w:bottom w:val="none" w:sz="0" w:space="0" w:color="auto"/>
            <w:right w:val="none" w:sz="0" w:space="0" w:color="auto"/>
          </w:divBdr>
        </w:div>
        <w:div w:id="2002076101">
          <w:marLeft w:val="0"/>
          <w:marRight w:val="0"/>
          <w:marTop w:val="0"/>
          <w:marBottom w:val="0"/>
          <w:divBdr>
            <w:top w:val="none" w:sz="0" w:space="0" w:color="auto"/>
            <w:left w:val="none" w:sz="0" w:space="0" w:color="auto"/>
            <w:bottom w:val="none" w:sz="0" w:space="0" w:color="auto"/>
            <w:right w:val="none" w:sz="0" w:space="0" w:color="auto"/>
          </w:divBdr>
        </w:div>
        <w:div w:id="1291782885">
          <w:marLeft w:val="0"/>
          <w:marRight w:val="0"/>
          <w:marTop w:val="0"/>
          <w:marBottom w:val="0"/>
          <w:divBdr>
            <w:top w:val="none" w:sz="0" w:space="0" w:color="auto"/>
            <w:left w:val="none" w:sz="0" w:space="0" w:color="auto"/>
            <w:bottom w:val="none" w:sz="0" w:space="0" w:color="auto"/>
            <w:right w:val="none" w:sz="0" w:space="0" w:color="auto"/>
          </w:divBdr>
        </w:div>
        <w:div w:id="113669930">
          <w:marLeft w:val="0"/>
          <w:marRight w:val="0"/>
          <w:marTop w:val="0"/>
          <w:marBottom w:val="0"/>
          <w:divBdr>
            <w:top w:val="none" w:sz="0" w:space="0" w:color="auto"/>
            <w:left w:val="none" w:sz="0" w:space="0" w:color="auto"/>
            <w:bottom w:val="none" w:sz="0" w:space="0" w:color="auto"/>
            <w:right w:val="none" w:sz="0" w:space="0" w:color="auto"/>
          </w:divBdr>
        </w:div>
        <w:div w:id="634527571">
          <w:marLeft w:val="0"/>
          <w:marRight w:val="0"/>
          <w:marTop w:val="0"/>
          <w:marBottom w:val="0"/>
          <w:divBdr>
            <w:top w:val="none" w:sz="0" w:space="0" w:color="auto"/>
            <w:left w:val="none" w:sz="0" w:space="0" w:color="auto"/>
            <w:bottom w:val="none" w:sz="0" w:space="0" w:color="auto"/>
            <w:right w:val="none" w:sz="0" w:space="0" w:color="auto"/>
          </w:divBdr>
        </w:div>
        <w:div w:id="1392116013">
          <w:marLeft w:val="0"/>
          <w:marRight w:val="0"/>
          <w:marTop w:val="0"/>
          <w:marBottom w:val="0"/>
          <w:divBdr>
            <w:top w:val="none" w:sz="0" w:space="0" w:color="auto"/>
            <w:left w:val="none" w:sz="0" w:space="0" w:color="auto"/>
            <w:bottom w:val="none" w:sz="0" w:space="0" w:color="auto"/>
            <w:right w:val="none" w:sz="0" w:space="0" w:color="auto"/>
          </w:divBdr>
        </w:div>
        <w:div w:id="361320631">
          <w:marLeft w:val="0"/>
          <w:marRight w:val="0"/>
          <w:marTop w:val="0"/>
          <w:marBottom w:val="0"/>
          <w:divBdr>
            <w:top w:val="none" w:sz="0" w:space="0" w:color="auto"/>
            <w:left w:val="none" w:sz="0" w:space="0" w:color="auto"/>
            <w:bottom w:val="none" w:sz="0" w:space="0" w:color="auto"/>
            <w:right w:val="none" w:sz="0" w:space="0" w:color="auto"/>
          </w:divBdr>
        </w:div>
        <w:div w:id="366682046">
          <w:marLeft w:val="0"/>
          <w:marRight w:val="0"/>
          <w:marTop w:val="0"/>
          <w:marBottom w:val="0"/>
          <w:divBdr>
            <w:top w:val="none" w:sz="0" w:space="0" w:color="auto"/>
            <w:left w:val="none" w:sz="0" w:space="0" w:color="auto"/>
            <w:bottom w:val="none" w:sz="0" w:space="0" w:color="auto"/>
            <w:right w:val="none" w:sz="0" w:space="0" w:color="auto"/>
          </w:divBdr>
        </w:div>
        <w:div w:id="1098139119">
          <w:marLeft w:val="0"/>
          <w:marRight w:val="0"/>
          <w:marTop w:val="0"/>
          <w:marBottom w:val="0"/>
          <w:divBdr>
            <w:top w:val="none" w:sz="0" w:space="0" w:color="auto"/>
            <w:left w:val="none" w:sz="0" w:space="0" w:color="auto"/>
            <w:bottom w:val="none" w:sz="0" w:space="0" w:color="auto"/>
            <w:right w:val="none" w:sz="0" w:space="0" w:color="auto"/>
          </w:divBdr>
        </w:div>
        <w:div w:id="1952742295">
          <w:marLeft w:val="0"/>
          <w:marRight w:val="0"/>
          <w:marTop w:val="0"/>
          <w:marBottom w:val="0"/>
          <w:divBdr>
            <w:top w:val="none" w:sz="0" w:space="0" w:color="auto"/>
            <w:left w:val="none" w:sz="0" w:space="0" w:color="auto"/>
            <w:bottom w:val="none" w:sz="0" w:space="0" w:color="auto"/>
            <w:right w:val="none" w:sz="0" w:space="0" w:color="auto"/>
          </w:divBdr>
        </w:div>
        <w:div w:id="1848715591">
          <w:marLeft w:val="0"/>
          <w:marRight w:val="0"/>
          <w:marTop w:val="0"/>
          <w:marBottom w:val="0"/>
          <w:divBdr>
            <w:top w:val="none" w:sz="0" w:space="0" w:color="auto"/>
            <w:left w:val="none" w:sz="0" w:space="0" w:color="auto"/>
            <w:bottom w:val="none" w:sz="0" w:space="0" w:color="auto"/>
            <w:right w:val="none" w:sz="0" w:space="0" w:color="auto"/>
          </w:divBdr>
        </w:div>
        <w:div w:id="699477265">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968046162">
          <w:marLeft w:val="0"/>
          <w:marRight w:val="0"/>
          <w:marTop w:val="0"/>
          <w:marBottom w:val="0"/>
          <w:divBdr>
            <w:top w:val="none" w:sz="0" w:space="0" w:color="auto"/>
            <w:left w:val="none" w:sz="0" w:space="0" w:color="auto"/>
            <w:bottom w:val="none" w:sz="0" w:space="0" w:color="auto"/>
            <w:right w:val="none" w:sz="0" w:space="0" w:color="auto"/>
          </w:divBdr>
        </w:div>
        <w:div w:id="1950744626">
          <w:marLeft w:val="0"/>
          <w:marRight w:val="0"/>
          <w:marTop w:val="0"/>
          <w:marBottom w:val="0"/>
          <w:divBdr>
            <w:top w:val="none" w:sz="0" w:space="0" w:color="auto"/>
            <w:left w:val="none" w:sz="0" w:space="0" w:color="auto"/>
            <w:bottom w:val="none" w:sz="0" w:space="0" w:color="auto"/>
            <w:right w:val="none" w:sz="0" w:space="0" w:color="auto"/>
          </w:divBdr>
        </w:div>
        <w:div w:id="2041393850">
          <w:marLeft w:val="0"/>
          <w:marRight w:val="0"/>
          <w:marTop w:val="0"/>
          <w:marBottom w:val="0"/>
          <w:divBdr>
            <w:top w:val="none" w:sz="0" w:space="0" w:color="auto"/>
            <w:left w:val="none" w:sz="0" w:space="0" w:color="auto"/>
            <w:bottom w:val="none" w:sz="0" w:space="0" w:color="auto"/>
            <w:right w:val="none" w:sz="0" w:space="0" w:color="auto"/>
          </w:divBdr>
        </w:div>
        <w:div w:id="535460402">
          <w:marLeft w:val="0"/>
          <w:marRight w:val="0"/>
          <w:marTop w:val="0"/>
          <w:marBottom w:val="0"/>
          <w:divBdr>
            <w:top w:val="none" w:sz="0" w:space="0" w:color="auto"/>
            <w:left w:val="none" w:sz="0" w:space="0" w:color="auto"/>
            <w:bottom w:val="none" w:sz="0" w:space="0" w:color="auto"/>
            <w:right w:val="none" w:sz="0" w:space="0" w:color="auto"/>
          </w:divBdr>
        </w:div>
        <w:div w:id="92828538">
          <w:marLeft w:val="0"/>
          <w:marRight w:val="0"/>
          <w:marTop w:val="0"/>
          <w:marBottom w:val="0"/>
          <w:divBdr>
            <w:top w:val="none" w:sz="0" w:space="0" w:color="auto"/>
            <w:left w:val="none" w:sz="0" w:space="0" w:color="auto"/>
            <w:bottom w:val="none" w:sz="0" w:space="0" w:color="auto"/>
            <w:right w:val="none" w:sz="0" w:space="0" w:color="auto"/>
          </w:divBdr>
        </w:div>
        <w:div w:id="950357482">
          <w:marLeft w:val="0"/>
          <w:marRight w:val="0"/>
          <w:marTop w:val="0"/>
          <w:marBottom w:val="0"/>
          <w:divBdr>
            <w:top w:val="none" w:sz="0" w:space="0" w:color="auto"/>
            <w:left w:val="none" w:sz="0" w:space="0" w:color="auto"/>
            <w:bottom w:val="none" w:sz="0" w:space="0" w:color="auto"/>
            <w:right w:val="none" w:sz="0" w:space="0" w:color="auto"/>
          </w:divBdr>
        </w:div>
        <w:div w:id="602685958">
          <w:marLeft w:val="0"/>
          <w:marRight w:val="0"/>
          <w:marTop w:val="0"/>
          <w:marBottom w:val="0"/>
          <w:divBdr>
            <w:top w:val="none" w:sz="0" w:space="0" w:color="auto"/>
            <w:left w:val="none" w:sz="0" w:space="0" w:color="auto"/>
            <w:bottom w:val="none" w:sz="0" w:space="0" w:color="auto"/>
            <w:right w:val="none" w:sz="0" w:space="0" w:color="auto"/>
          </w:divBdr>
        </w:div>
        <w:div w:id="37054448">
          <w:marLeft w:val="0"/>
          <w:marRight w:val="0"/>
          <w:marTop w:val="0"/>
          <w:marBottom w:val="0"/>
          <w:divBdr>
            <w:top w:val="none" w:sz="0" w:space="0" w:color="auto"/>
            <w:left w:val="none" w:sz="0" w:space="0" w:color="auto"/>
            <w:bottom w:val="none" w:sz="0" w:space="0" w:color="auto"/>
            <w:right w:val="none" w:sz="0" w:space="0" w:color="auto"/>
          </w:divBdr>
        </w:div>
        <w:div w:id="177038778">
          <w:marLeft w:val="0"/>
          <w:marRight w:val="0"/>
          <w:marTop w:val="0"/>
          <w:marBottom w:val="0"/>
          <w:divBdr>
            <w:top w:val="none" w:sz="0" w:space="0" w:color="auto"/>
            <w:left w:val="none" w:sz="0" w:space="0" w:color="auto"/>
            <w:bottom w:val="none" w:sz="0" w:space="0" w:color="auto"/>
            <w:right w:val="none" w:sz="0" w:space="0" w:color="auto"/>
          </w:divBdr>
        </w:div>
        <w:div w:id="603347685">
          <w:marLeft w:val="0"/>
          <w:marRight w:val="0"/>
          <w:marTop w:val="0"/>
          <w:marBottom w:val="0"/>
          <w:divBdr>
            <w:top w:val="none" w:sz="0" w:space="0" w:color="auto"/>
            <w:left w:val="none" w:sz="0" w:space="0" w:color="auto"/>
            <w:bottom w:val="none" w:sz="0" w:space="0" w:color="auto"/>
            <w:right w:val="none" w:sz="0" w:space="0" w:color="auto"/>
          </w:divBdr>
        </w:div>
        <w:div w:id="400296119">
          <w:marLeft w:val="0"/>
          <w:marRight w:val="0"/>
          <w:marTop w:val="0"/>
          <w:marBottom w:val="0"/>
          <w:divBdr>
            <w:top w:val="none" w:sz="0" w:space="0" w:color="auto"/>
            <w:left w:val="none" w:sz="0" w:space="0" w:color="auto"/>
            <w:bottom w:val="none" w:sz="0" w:space="0" w:color="auto"/>
            <w:right w:val="none" w:sz="0" w:space="0" w:color="auto"/>
          </w:divBdr>
        </w:div>
        <w:div w:id="1829979130">
          <w:marLeft w:val="0"/>
          <w:marRight w:val="0"/>
          <w:marTop w:val="0"/>
          <w:marBottom w:val="0"/>
          <w:divBdr>
            <w:top w:val="none" w:sz="0" w:space="0" w:color="auto"/>
            <w:left w:val="none" w:sz="0" w:space="0" w:color="auto"/>
            <w:bottom w:val="none" w:sz="0" w:space="0" w:color="auto"/>
            <w:right w:val="none" w:sz="0" w:space="0" w:color="auto"/>
          </w:divBdr>
        </w:div>
        <w:div w:id="1623224352">
          <w:marLeft w:val="0"/>
          <w:marRight w:val="0"/>
          <w:marTop w:val="0"/>
          <w:marBottom w:val="0"/>
          <w:divBdr>
            <w:top w:val="none" w:sz="0" w:space="0" w:color="auto"/>
            <w:left w:val="none" w:sz="0" w:space="0" w:color="auto"/>
            <w:bottom w:val="none" w:sz="0" w:space="0" w:color="auto"/>
            <w:right w:val="none" w:sz="0" w:space="0" w:color="auto"/>
          </w:divBdr>
        </w:div>
        <w:div w:id="591473664">
          <w:marLeft w:val="0"/>
          <w:marRight w:val="0"/>
          <w:marTop w:val="0"/>
          <w:marBottom w:val="0"/>
          <w:divBdr>
            <w:top w:val="none" w:sz="0" w:space="0" w:color="auto"/>
            <w:left w:val="none" w:sz="0" w:space="0" w:color="auto"/>
            <w:bottom w:val="none" w:sz="0" w:space="0" w:color="auto"/>
            <w:right w:val="none" w:sz="0" w:space="0" w:color="auto"/>
          </w:divBdr>
        </w:div>
        <w:div w:id="311712323">
          <w:marLeft w:val="0"/>
          <w:marRight w:val="0"/>
          <w:marTop w:val="0"/>
          <w:marBottom w:val="0"/>
          <w:divBdr>
            <w:top w:val="none" w:sz="0" w:space="0" w:color="auto"/>
            <w:left w:val="none" w:sz="0" w:space="0" w:color="auto"/>
            <w:bottom w:val="none" w:sz="0" w:space="0" w:color="auto"/>
            <w:right w:val="none" w:sz="0" w:space="0" w:color="auto"/>
          </w:divBdr>
        </w:div>
        <w:div w:id="1413047197">
          <w:marLeft w:val="0"/>
          <w:marRight w:val="0"/>
          <w:marTop w:val="0"/>
          <w:marBottom w:val="0"/>
          <w:divBdr>
            <w:top w:val="none" w:sz="0" w:space="0" w:color="auto"/>
            <w:left w:val="none" w:sz="0" w:space="0" w:color="auto"/>
            <w:bottom w:val="none" w:sz="0" w:space="0" w:color="auto"/>
            <w:right w:val="none" w:sz="0" w:space="0" w:color="auto"/>
          </w:divBdr>
        </w:div>
        <w:div w:id="367528814">
          <w:marLeft w:val="0"/>
          <w:marRight w:val="0"/>
          <w:marTop w:val="0"/>
          <w:marBottom w:val="0"/>
          <w:divBdr>
            <w:top w:val="none" w:sz="0" w:space="0" w:color="auto"/>
            <w:left w:val="none" w:sz="0" w:space="0" w:color="auto"/>
            <w:bottom w:val="none" w:sz="0" w:space="0" w:color="auto"/>
            <w:right w:val="none" w:sz="0" w:space="0" w:color="auto"/>
          </w:divBdr>
        </w:div>
        <w:div w:id="336277788">
          <w:marLeft w:val="0"/>
          <w:marRight w:val="0"/>
          <w:marTop w:val="0"/>
          <w:marBottom w:val="0"/>
          <w:divBdr>
            <w:top w:val="none" w:sz="0" w:space="0" w:color="auto"/>
            <w:left w:val="none" w:sz="0" w:space="0" w:color="auto"/>
            <w:bottom w:val="none" w:sz="0" w:space="0" w:color="auto"/>
            <w:right w:val="none" w:sz="0" w:space="0" w:color="auto"/>
          </w:divBdr>
        </w:div>
        <w:div w:id="541019419">
          <w:marLeft w:val="0"/>
          <w:marRight w:val="0"/>
          <w:marTop w:val="0"/>
          <w:marBottom w:val="0"/>
          <w:divBdr>
            <w:top w:val="none" w:sz="0" w:space="0" w:color="auto"/>
            <w:left w:val="none" w:sz="0" w:space="0" w:color="auto"/>
            <w:bottom w:val="none" w:sz="0" w:space="0" w:color="auto"/>
            <w:right w:val="none" w:sz="0" w:space="0" w:color="auto"/>
          </w:divBdr>
        </w:div>
        <w:div w:id="541479450">
          <w:marLeft w:val="0"/>
          <w:marRight w:val="0"/>
          <w:marTop w:val="0"/>
          <w:marBottom w:val="0"/>
          <w:divBdr>
            <w:top w:val="none" w:sz="0" w:space="0" w:color="auto"/>
            <w:left w:val="none" w:sz="0" w:space="0" w:color="auto"/>
            <w:bottom w:val="none" w:sz="0" w:space="0" w:color="auto"/>
            <w:right w:val="none" w:sz="0" w:space="0" w:color="auto"/>
          </w:divBdr>
        </w:div>
        <w:div w:id="1654985810">
          <w:marLeft w:val="0"/>
          <w:marRight w:val="0"/>
          <w:marTop w:val="0"/>
          <w:marBottom w:val="0"/>
          <w:divBdr>
            <w:top w:val="none" w:sz="0" w:space="0" w:color="auto"/>
            <w:left w:val="none" w:sz="0" w:space="0" w:color="auto"/>
            <w:bottom w:val="none" w:sz="0" w:space="0" w:color="auto"/>
            <w:right w:val="none" w:sz="0" w:space="0" w:color="auto"/>
          </w:divBdr>
        </w:div>
        <w:div w:id="495609279">
          <w:marLeft w:val="0"/>
          <w:marRight w:val="0"/>
          <w:marTop w:val="0"/>
          <w:marBottom w:val="0"/>
          <w:divBdr>
            <w:top w:val="none" w:sz="0" w:space="0" w:color="auto"/>
            <w:left w:val="none" w:sz="0" w:space="0" w:color="auto"/>
            <w:bottom w:val="none" w:sz="0" w:space="0" w:color="auto"/>
            <w:right w:val="none" w:sz="0" w:space="0" w:color="auto"/>
          </w:divBdr>
        </w:div>
        <w:div w:id="81146241">
          <w:marLeft w:val="0"/>
          <w:marRight w:val="0"/>
          <w:marTop w:val="0"/>
          <w:marBottom w:val="0"/>
          <w:divBdr>
            <w:top w:val="none" w:sz="0" w:space="0" w:color="auto"/>
            <w:left w:val="none" w:sz="0" w:space="0" w:color="auto"/>
            <w:bottom w:val="none" w:sz="0" w:space="0" w:color="auto"/>
            <w:right w:val="none" w:sz="0" w:space="0" w:color="auto"/>
          </w:divBdr>
        </w:div>
        <w:div w:id="902563364">
          <w:marLeft w:val="0"/>
          <w:marRight w:val="0"/>
          <w:marTop w:val="0"/>
          <w:marBottom w:val="0"/>
          <w:divBdr>
            <w:top w:val="none" w:sz="0" w:space="0" w:color="auto"/>
            <w:left w:val="none" w:sz="0" w:space="0" w:color="auto"/>
            <w:bottom w:val="none" w:sz="0" w:space="0" w:color="auto"/>
            <w:right w:val="none" w:sz="0" w:space="0" w:color="auto"/>
          </w:divBdr>
        </w:div>
        <w:div w:id="402222050">
          <w:marLeft w:val="0"/>
          <w:marRight w:val="0"/>
          <w:marTop w:val="0"/>
          <w:marBottom w:val="0"/>
          <w:divBdr>
            <w:top w:val="none" w:sz="0" w:space="0" w:color="auto"/>
            <w:left w:val="none" w:sz="0" w:space="0" w:color="auto"/>
            <w:bottom w:val="none" w:sz="0" w:space="0" w:color="auto"/>
            <w:right w:val="none" w:sz="0" w:space="0" w:color="auto"/>
          </w:divBdr>
        </w:div>
        <w:div w:id="1898317452">
          <w:marLeft w:val="0"/>
          <w:marRight w:val="0"/>
          <w:marTop w:val="0"/>
          <w:marBottom w:val="0"/>
          <w:divBdr>
            <w:top w:val="none" w:sz="0" w:space="0" w:color="auto"/>
            <w:left w:val="none" w:sz="0" w:space="0" w:color="auto"/>
            <w:bottom w:val="none" w:sz="0" w:space="0" w:color="auto"/>
            <w:right w:val="none" w:sz="0" w:space="0" w:color="auto"/>
          </w:divBdr>
        </w:div>
        <w:div w:id="871455536">
          <w:marLeft w:val="0"/>
          <w:marRight w:val="0"/>
          <w:marTop w:val="0"/>
          <w:marBottom w:val="0"/>
          <w:divBdr>
            <w:top w:val="none" w:sz="0" w:space="0" w:color="auto"/>
            <w:left w:val="none" w:sz="0" w:space="0" w:color="auto"/>
            <w:bottom w:val="none" w:sz="0" w:space="0" w:color="auto"/>
            <w:right w:val="none" w:sz="0" w:space="0" w:color="auto"/>
          </w:divBdr>
        </w:div>
        <w:div w:id="1689746406">
          <w:marLeft w:val="0"/>
          <w:marRight w:val="0"/>
          <w:marTop w:val="0"/>
          <w:marBottom w:val="0"/>
          <w:divBdr>
            <w:top w:val="none" w:sz="0" w:space="0" w:color="auto"/>
            <w:left w:val="none" w:sz="0" w:space="0" w:color="auto"/>
            <w:bottom w:val="none" w:sz="0" w:space="0" w:color="auto"/>
            <w:right w:val="none" w:sz="0" w:space="0" w:color="auto"/>
          </w:divBdr>
        </w:div>
        <w:div w:id="1168639856">
          <w:marLeft w:val="0"/>
          <w:marRight w:val="0"/>
          <w:marTop w:val="0"/>
          <w:marBottom w:val="0"/>
          <w:divBdr>
            <w:top w:val="none" w:sz="0" w:space="0" w:color="auto"/>
            <w:left w:val="none" w:sz="0" w:space="0" w:color="auto"/>
            <w:bottom w:val="none" w:sz="0" w:space="0" w:color="auto"/>
            <w:right w:val="none" w:sz="0" w:space="0" w:color="auto"/>
          </w:divBdr>
        </w:div>
        <w:div w:id="1324040618">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681397122">
          <w:marLeft w:val="0"/>
          <w:marRight w:val="0"/>
          <w:marTop w:val="0"/>
          <w:marBottom w:val="0"/>
          <w:divBdr>
            <w:top w:val="none" w:sz="0" w:space="0" w:color="auto"/>
            <w:left w:val="none" w:sz="0" w:space="0" w:color="auto"/>
            <w:bottom w:val="none" w:sz="0" w:space="0" w:color="auto"/>
            <w:right w:val="none" w:sz="0" w:space="0" w:color="auto"/>
          </w:divBdr>
        </w:div>
        <w:div w:id="420953904">
          <w:marLeft w:val="0"/>
          <w:marRight w:val="0"/>
          <w:marTop w:val="0"/>
          <w:marBottom w:val="0"/>
          <w:divBdr>
            <w:top w:val="none" w:sz="0" w:space="0" w:color="auto"/>
            <w:left w:val="none" w:sz="0" w:space="0" w:color="auto"/>
            <w:bottom w:val="none" w:sz="0" w:space="0" w:color="auto"/>
            <w:right w:val="none" w:sz="0" w:space="0" w:color="auto"/>
          </w:divBdr>
        </w:div>
        <w:div w:id="593828864">
          <w:marLeft w:val="0"/>
          <w:marRight w:val="0"/>
          <w:marTop w:val="0"/>
          <w:marBottom w:val="0"/>
          <w:divBdr>
            <w:top w:val="none" w:sz="0" w:space="0" w:color="auto"/>
            <w:left w:val="none" w:sz="0" w:space="0" w:color="auto"/>
            <w:bottom w:val="none" w:sz="0" w:space="0" w:color="auto"/>
            <w:right w:val="none" w:sz="0" w:space="0" w:color="auto"/>
          </w:divBdr>
        </w:div>
        <w:div w:id="1290548538">
          <w:marLeft w:val="0"/>
          <w:marRight w:val="0"/>
          <w:marTop w:val="0"/>
          <w:marBottom w:val="0"/>
          <w:divBdr>
            <w:top w:val="none" w:sz="0" w:space="0" w:color="auto"/>
            <w:left w:val="none" w:sz="0" w:space="0" w:color="auto"/>
            <w:bottom w:val="none" w:sz="0" w:space="0" w:color="auto"/>
            <w:right w:val="none" w:sz="0" w:space="0" w:color="auto"/>
          </w:divBdr>
        </w:div>
        <w:div w:id="450057753">
          <w:marLeft w:val="0"/>
          <w:marRight w:val="0"/>
          <w:marTop w:val="0"/>
          <w:marBottom w:val="0"/>
          <w:divBdr>
            <w:top w:val="none" w:sz="0" w:space="0" w:color="auto"/>
            <w:left w:val="none" w:sz="0" w:space="0" w:color="auto"/>
            <w:bottom w:val="none" w:sz="0" w:space="0" w:color="auto"/>
            <w:right w:val="none" w:sz="0" w:space="0" w:color="auto"/>
          </w:divBdr>
        </w:div>
        <w:div w:id="429932540">
          <w:marLeft w:val="0"/>
          <w:marRight w:val="0"/>
          <w:marTop w:val="0"/>
          <w:marBottom w:val="0"/>
          <w:divBdr>
            <w:top w:val="none" w:sz="0" w:space="0" w:color="auto"/>
            <w:left w:val="none" w:sz="0" w:space="0" w:color="auto"/>
            <w:bottom w:val="none" w:sz="0" w:space="0" w:color="auto"/>
            <w:right w:val="none" w:sz="0" w:space="0" w:color="auto"/>
          </w:divBdr>
        </w:div>
        <w:div w:id="1214077986">
          <w:marLeft w:val="0"/>
          <w:marRight w:val="0"/>
          <w:marTop w:val="0"/>
          <w:marBottom w:val="0"/>
          <w:divBdr>
            <w:top w:val="none" w:sz="0" w:space="0" w:color="auto"/>
            <w:left w:val="none" w:sz="0" w:space="0" w:color="auto"/>
            <w:bottom w:val="none" w:sz="0" w:space="0" w:color="auto"/>
            <w:right w:val="none" w:sz="0" w:space="0" w:color="auto"/>
          </w:divBdr>
        </w:div>
        <w:div w:id="498473173">
          <w:marLeft w:val="0"/>
          <w:marRight w:val="0"/>
          <w:marTop w:val="0"/>
          <w:marBottom w:val="0"/>
          <w:divBdr>
            <w:top w:val="none" w:sz="0" w:space="0" w:color="auto"/>
            <w:left w:val="none" w:sz="0" w:space="0" w:color="auto"/>
            <w:bottom w:val="none" w:sz="0" w:space="0" w:color="auto"/>
            <w:right w:val="none" w:sz="0" w:space="0" w:color="auto"/>
          </w:divBdr>
        </w:div>
        <w:div w:id="561137517">
          <w:marLeft w:val="0"/>
          <w:marRight w:val="0"/>
          <w:marTop w:val="0"/>
          <w:marBottom w:val="0"/>
          <w:divBdr>
            <w:top w:val="none" w:sz="0" w:space="0" w:color="auto"/>
            <w:left w:val="none" w:sz="0" w:space="0" w:color="auto"/>
            <w:bottom w:val="none" w:sz="0" w:space="0" w:color="auto"/>
            <w:right w:val="none" w:sz="0" w:space="0" w:color="auto"/>
          </w:divBdr>
        </w:div>
        <w:div w:id="1293558830">
          <w:marLeft w:val="0"/>
          <w:marRight w:val="0"/>
          <w:marTop w:val="0"/>
          <w:marBottom w:val="0"/>
          <w:divBdr>
            <w:top w:val="none" w:sz="0" w:space="0" w:color="auto"/>
            <w:left w:val="none" w:sz="0" w:space="0" w:color="auto"/>
            <w:bottom w:val="none" w:sz="0" w:space="0" w:color="auto"/>
            <w:right w:val="none" w:sz="0" w:space="0" w:color="auto"/>
          </w:divBdr>
        </w:div>
        <w:div w:id="215943002">
          <w:marLeft w:val="0"/>
          <w:marRight w:val="0"/>
          <w:marTop w:val="0"/>
          <w:marBottom w:val="0"/>
          <w:divBdr>
            <w:top w:val="none" w:sz="0" w:space="0" w:color="auto"/>
            <w:left w:val="none" w:sz="0" w:space="0" w:color="auto"/>
            <w:bottom w:val="none" w:sz="0" w:space="0" w:color="auto"/>
            <w:right w:val="none" w:sz="0" w:space="0" w:color="auto"/>
          </w:divBdr>
        </w:div>
        <w:div w:id="78406534">
          <w:marLeft w:val="0"/>
          <w:marRight w:val="0"/>
          <w:marTop w:val="0"/>
          <w:marBottom w:val="0"/>
          <w:divBdr>
            <w:top w:val="none" w:sz="0" w:space="0" w:color="auto"/>
            <w:left w:val="none" w:sz="0" w:space="0" w:color="auto"/>
            <w:bottom w:val="none" w:sz="0" w:space="0" w:color="auto"/>
            <w:right w:val="none" w:sz="0" w:space="0" w:color="auto"/>
          </w:divBdr>
        </w:div>
        <w:div w:id="518813868">
          <w:marLeft w:val="0"/>
          <w:marRight w:val="0"/>
          <w:marTop w:val="0"/>
          <w:marBottom w:val="0"/>
          <w:divBdr>
            <w:top w:val="none" w:sz="0" w:space="0" w:color="auto"/>
            <w:left w:val="none" w:sz="0" w:space="0" w:color="auto"/>
            <w:bottom w:val="none" w:sz="0" w:space="0" w:color="auto"/>
            <w:right w:val="none" w:sz="0" w:space="0" w:color="auto"/>
          </w:divBdr>
        </w:div>
        <w:div w:id="430735353">
          <w:marLeft w:val="0"/>
          <w:marRight w:val="0"/>
          <w:marTop w:val="0"/>
          <w:marBottom w:val="0"/>
          <w:divBdr>
            <w:top w:val="none" w:sz="0" w:space="0" w:color="auto"/>
            <w:left w:val="none" w:sz="0" w:space="0" w:color="auto"/>
            <w:bottom w:val="none" w:sz="0" w:space="0" w:color="auto"/>
            <w:right w:val="none" w:sz="0" w:space="0" w:color="auto"/>
          </w:divBdr>
        </w:div>
        <w:div w:id="436297027">
          <w:marLeft w:val="0"/>
          <w:marRight w:val="0"/>
          <w:marTop w:val="0"/>
          <w:marBottom w:val="0"/>
          <w:divBdr>
            <w:top w:val="none" w:sz="0" w:space="0" w:color="auto"/>
            <w:left w:val="none" w:sz="0" w:space="0" w:color="auto"/>
            <w:bottom w:val="none" w:sz="0" w:space="0" w:color="auto"/>
            <w:right w:val="none" w:sz="0" w:space="0" w:color="auto"/>
          </w:divBdr>
        </w:div>
        <w:div w:id="1692099892">
          <w:marLeft w:val="0"/>
          <w:marRight w:val="0"/>
          <w:marTop w:val="0"/>
          <w:marBottom w:val="0"/>
          <w:divBdr>
            <w:top w:val="none" w:sz="0" w:space="0" w:color="auto"/>
            <w:left w:val="none" w:sz="0" w:space="0" w:color="auto"/>
            <w:bottom w:val="none" w:sz="0" w:space="0" w:color="auto"/>
            <w:right w:val="none" w:sz="0" w:space="0" w:color="auto"/>
          </w:divBdr>
        </w:div>
        <w:div w:id="543248471">
          <w:marLeft w:val="0"/>
          <w:marRight w:val="0"/>
          <w:marTop w:val="0"/>
          <w:marBottom w:val="0"/>
          <w:divBdr>
            <w:top w:val="none" w:sz="0" w:space="0" w:color="auto"/>
            <w:left w:val="none" w:sz="0" w:space="0" w:color="auto"/>
            <w:bottom w:val="none" w:sz="0" w:space="0" w:color="auto"/>
            <w:right w:val="none" w:sz="0" w:space="0" w:color="auto"/>
          </w:divBdr>
        </w:div>
        <w:div w:id="845441145">
          <w:marLeft w:val="0"/>
          <w:marRight w:val="0"/>
          <w:marTop w:val="0"/>
          <w:marBottom w:val="0"/>
          <w:divBdr>
            <w:top w:val="none" w:sz="0" w:space="0" w:color="auto"/>
            <w:left w:val="none" w:sz="0" w:space="0" w:color="auto"/>
            <w:bottom w:val="none" w:sz="0" w:space="0" w:color="auto"/>
            <w:right w:val="none" w:sz="0" w:space="0" w:color="auto"/>
          </w:divBdr>
        </w:div>
        <w:div w:id="441996707">
          <w:marLeft w:val="0"/>
          <w:marRight w:val="0"/>
          <w:marTop w:val="0"/>
          <w:marBottom w:val="0"/>
          <w:divBdr>
            <w:top w:val="none" w:sz="0" w:space="0" w:color="auto"/>
            <w:left w:val="none" w:sz="0" w:space="0" w:color="auto"/>
            <w:bottom w:val="none" w:sz="0" w:space="0" w:color="auto"/>
            <w:right w:val="none" w:sz="0" w:space="0" w:color="auto"/>
          </w:divBdr>
        </w:div>
        <w:div w:id="2083864609">
          <w:marLeft w:val="0"/>
          <w:marRight w:val="0"/>
          <w:marTop w:val="0"/>
          <w:marBottom w:val="0"/>
          <w:divBdr>
            <w:top w:val="none" w:sz="0" w:space="0" w:color="auto"/>
            <w:left w:val="none" w:sz="0" w:space="0" w:color="auto"/>
            <w:bottom w:val="none" w:sz="0" w:space="0" w:color="auto"/>
            <w:right w:val="none" w:sz="0" w:space="0" w:color="auto"/>
          </w:divBdr>
        </w:div>
        <w:div w:id="1031762966">
          <w:marLeft w:val="0"/>
          <w:marRight w:val="0"/>
          <w:marTop w:val="0"/>
          <w:marBottom w:val="0"/>
          <w:divBdr>
            <w:top w:val="none" w:sz="0" w:space="0" w:color="auto"/>
            <w:left w:val="none" w:sz="0" w:space="0" w:color="auto"/>
            <w:bottom w:val="none" w:sz="0" w:space="0" w:color="auto"/>
            <w:right w:val="none" w:sz="0" w:space="0" w:color="auto"/>
          </w:divBdr>
        </w:div>
        <w:div w:id="380331323">
          <w:marLeft w:val="0"/>
          <w:marRight w:val="0"/>
          <w:marTop w:val="0"/>
          <w:marBottom w:val="0"/>
          <w:divBdr>
            <w:top w:val="none" w:sz="0" w:space="0" w:color="auto"/>
            <w:left w:val="none" w:sz="0" w:space="0" w:color="auto"/>
            <w:bottom w:val="none" w:sz="0" w:space="0" w:color="auto"/>
            <w:right w:val="none" w:sz="0" w:space="0" w:color="auto"/>
          </w:divBdr>
        </w:div>
        <w:div w:id="961348960">
          <w:marLeft w:val="0"/>
          <w:marRight w:val="0"/>
          <w:marTop w:val="0"/>
          <w:marBottom w:val="0"/>
          <w:divBdr>
            <w:top w:val="none" w:sz="0" w:space="0" w:color="auto"/>
            <w:left w:val="none" w:sz="0" w:space="0" w:color="auto"/>
            <w:bottom w:val="none" w:sz="0" w:space="0" w:color="auto"/>
            <w:right w:val="none" w:sz="0" w:space="0" w:color="auto"/>
          </w:divBdr>
        </w:div>
        <w:div w:id="1069036896">
          <w:marLeft w:val="0"/>
          <w:marRight w:val="0"/>
          <w:marTop w:val="0"/>
          <w:marBottom w:val="0"/>
          <w:divBdr>
            <w:top w:val="none" w:sz="0" w:space="0" w:color="auto"/>
            <w:left w:val="none" w:sz="0" w:space="0" w:color="auto"/>
            <w:bottom w:val="none" w:sz="0" w:space="0" w:color="auto"/>
            <w:right w:val="none" w:sz="0" w:space="0" w:color="auto"/>
          </w:divBdr>
        </w:div>
        <w:div w:id="828131973">
          <w:marLeft w:val="0"/>
          <w:marRight w:val="0"/>
          <w:marTop w:val="0"/>
          <w:marBottom w:val="0"/>
          <w:divBdr>
            <w:top w:val="none" w:sz="0" w:space="0" w:color="auto"/>
            <w:left w:val="none" w:sz="0" w:space="0" w:color="auto"/>
            <w:bottom w:val="none" w:sz="0" w:space="0" w:color="auto"/>
            <w:right w:val="none" w:sz="0" w:space="0" w:color="auto"/>
          </w:divBdr>
        </w:div>
        <w:div w:id="1796564091">
          <w:marLeft w:val="0"/>
          <w:marRight w:val="0"/>
          <w:marTop w:val="0"/>
          <w:marBottom w:val="0"/>
          <w:divBdr>
            <w:top w:val="none" w:sz="0" w:space="0" w:color="auto"/>
            <w:left w:val="none" w:sz="0" w:space="0" w:color="auto"/>
            <w:bottom w:val="none" w:sz="0" w:space="0" w:color="auto"/>
            <w:right w:val="none" w:sz="0" w:space="0" w:color="auto"/>
          </w:divBdr>
        </w:div>
        <w:div w:id="1823615355">
          <w:marLeft w:val="0"/>
          <w:marRight w:val="0"/>
          <w:marTop w:val="0"/>
          <w:marBottom w:val="0"/>
          <w:divBdr>
            <w:top w:val="none" w:sz="0" w:space="0" w:color="auto"/>
            <w:left w:val="none" w:sz="0" w:space="0" w:color="auto"/>
            <w:bottom w:val="none" w:sz="0" w:space="0" w:color="auto"/>
            <w:right w:val="none" w:sz="0" w:space="0" w:color="auto"/>
          </w:divBdr>
        </w:div>
        <w:div w:id="1762332457">
          <w:marLeft w:val="0"/>
          <w:marRight w:val="0"/>
          <w:marTop w:val="0"/>
          <w:marBottom w:val="0"/>
          <w:divBdr>
            <w:top w:val="none" w:sz="0" w:space="0" w:color="auto"/>
            <w:left w:val="none" w:sz="0" w:space="0" w:color="auto"/>
            <w:bottom w:val="none" w:sz="0" w:space="0" w:color="auto"/>
            <w:right w:val="none" w:sz="0" w:space="0" w:color="auto"/>
          </w:divBdr>
        </w:div>
        <w:div w:id="557595052">
          <w:marLeft w:val="0"/>
          <w:marRight w:val="0"/>
          <w:marTop w:val="0"/>
          <w:marBottom w:val="0"/>
          <w:divBdr>
            <w:top w:val="none" w:sz="0" w:space="0" w:color="auto"/>
            <w:left w:val="none" w:sz="0" w:space="0" w:color="auto"/>
            <w:bottom w:val="none" w:sz="0" w:space="0" w:color="auto"/>
            <w:right w:val="none" w:sz="0" w:space="0" w:color="auto"/>
          </w:divBdr>
        </w:div>
        <w:div w:id="644361150">
          <w:marLeft w:val="0"/>
          <w:marRight w:val="0"/>
          <w:marTop w:val="0"/>
          <w:marBottom w:val="0"/>
          <w:divBdr>
            <w:top w:val="none" w:sz="0" w:space="0" w:color="auto"/>
            <w:left w:val="none" w:sz="0" w:space="0" w:color="auto"/>
            <w:bottom w:val="none" w:sz="0" w:space="0" w:color="auto"/>
            <w:right w:val="none" w:sz="0" w:space="0" w:color="auto"/>
          </w:divBdr>
        </w:div>
        <w:div w:id="453602212">
          <w:marLeft w:val="0"/>
          <w:marRight w:val="0"/>
          <w:marTop w:val="0"/>
          <w:marBottom w:val="0"/>
          <w:divBdr>
            <w:top w:val="none" w:sz="0" w:space="0" w:color="auto"/>
            <w:left w:val="none" w:sz="0" w:space="0" w:color="auto"/>
            <w:bottom w:val="none" w:sz="0" w:space="0" w:color="auto"/>
            <w:right w:val="none" w:sz="0" w:space="0" w:color="auto"/>
          </w:divBdr>
        </w:div>
        <w:div w:id="758873850">
          <w:marLeft w:val="0"/>
          <w:marRight w:val="0"/>
          <w:marTop w:val="0"/>
          <w:marBottom w:val="0"/>
          <w:divBdr>
            <w:top w:val="none" w:sz="0" w:space="0" w:color="auto"/>
            <w:left w:val="none" w:sz="0" w:space="0" w:color="auto"/>
            <w:bottom w:val="none" w:sz="0" w:space="0" w:color="auto"/>
            <w:right w:val="none" w:sz="0" w:space="0" w:color="auto"/>
          </w:divBdr>
        </w:div>
        <w:div w:id="1470588182">
          <w:marLeft w:val="0"/>
          <w:marRight w:val="0"/>
          <w:marTop w:val="0"/>
          <w:marBottom w:val="0"/>
          <w:divBdr>
            <w:top w:val="none" w:sz="0" w:space="0" w:color="auto"/>
            <w:left w:val="none" w:sz="0" w:space="0" w:color="auto"/>
            <w:bottom w:val="none" w:sz="0" w:space="0" w:color="auto"/>
            <w:right w:val="none" w:sz="0" w:space="0" w:color="auto"/>
          </w:divBdr>
        </w:div>
        <w:div w:id="775296494">
          <w:marLeft w:val="0"/>
          <w:marRight w:val="0"/>
          <w:marTop w:val="0"/>
          <w:marBottom w:val="0"/>
          <w:divBdr>
            <w:top w:val="none" w:sz="0" w:space="0" w:color="auto"/>
            <w:left w:val="none" w:sz="0" w:space="0" w:color="auto"/>
            <w:bottom w:val="none" w:sz="0" w:space="0" w:color="auto"/>
            <w:right w:val="none" w:sz="0" w:space="0" w:color="auto"/>
          </w:divBdr>
        </w:div>
        <w:div w:id="1190946415">
          <w:marLeft w:val="0"/>
          <w:marRight w:val="0"/>
          <w:marTop w:val="0"/>
          <w:marBottom w:val="0"/>
          <w:divBdr>
            <w:top w:val="none" w:sz="0" w:space="0" w:color="auto"/>
            <w:left w:val="none" w:sz="0" w:space="0" w:color="auto"/>
            <w:bottom w:val="none" w:sz="0" w:space="0" w:color="auto"/>
            <w:right w:val="none" w:sz="0" w:space="0" w:color="auto"/>
          </w:divBdr>
        </w:div>
        <w:div w:id="1479297505">
          <w:marLeft w:val="0"/>
          <w:marRight w:val="0"/>
          <w:marTop w:val="0"/>
          <w:marBottom w:val="0"/>
          <w:divBdr>
            <w:top w:val="none" w:sz="0" w:space="0" w:color="auto"/>
            <w:left w:val="none" w:sz="0" w:space="0" w:color="auto"/>
            <w:bottom w:val="none" w:sz="0" w:space="0" w:color="auto"/>
            <w:right w:val="none" w:sz="0" w:space="0" w:color="auto"/>
          </w:divBdr>
        </w:div>
        <w:div w:id="1466047540">
          <w:marLeft w:val="0"/>
          <w:marRight w:val="0"/>
          <w:marTop w:val="0"/>
          <w:marBottom w:val="0"/>
          <w:divBdr>
            <w:top w:val="none" w:sz="0" w:space="0" w:color="auto"/>
            <w:left w:val="none" w:sz="0" w:space="0" w:color="auto"/>
            <w:bottom w:val="none" w:sz="0" w:space="0" w:color="auto"/>
            <w:right w:val="none" w:sz="0" w:space="0" w:color="auto"/>
          </w:divBdr>
        </w:div>
        <w:div w:id="3098664">
          <w:marLeft w:val="0"/>
          <w:marRight w:val="0"/>
          <w:marTop w:val="0"/>
          <w:marBottom w:val="0"/>
          <w:divBdr>
            <w:top w:val="none" w:sz="0" w:space="0" w:color="auto"/>
            <w:left w:val="none" w:sz="0" w:space="0" w:color="auto"/>
            <w:bottom w:val="none" w:sz="0" w:space="0" w:color="auto"/>
            <w:right w:val="none" w:sz="0" w:space="0" w:color="auto"/>
          </w:divBdr>
        </w:div>
        <w:div w:id="1152678981">
          <w:marLeft w:val="0"/>
          <w:marRight w:val="0"/>
          <w:marTop w:val="0"/>
          <w:marBottom w:val="0"/>
          <w:divBdr>
            <w:top w:val="none" w:sz="0" w:space="0" w:color="auto"/>
            <w:left w:val="none" w:sz="0" w:space="0" w:color="auto"/>
            <w:bottom w:val="none" w:sz="0" w:space="0" w:color="auto"/>
            <w:right w:val="none" w:sz="0" w:space="0" w:color="auto"/>
          </w:divBdr>
        </w:div>
        <w:div w:id="381560120">
          <w:marLeft w:val="0"/>
          <w:marRight w:val="0"/>
          <w:marTop w:val="0"/>
          <w:marBottom w:val="0"/>
          <w:divBdr>
            <w:top w:val="none" w:sz="0" w:space="0" w:color="auto"/>
            <w:left w:val="none" w:sz="0" w:space="0" w:color="auto"/>
            <w:bottom w:val="none" w:sz="0" w:space="0" w:color="auto"/>
            <w:right w:val="none" w:sz="0" w:space="0" w:color="auto"/>
          </w:divBdr>
        </w:div>
        <w:div w:id="2016029392">
          <w:marLeft w:val="0"/>
          <w:marRight w:val="0"/>
          <w:marTop w:val="0"/>
          <w:marBottom w:val="0"/>
          <w:divBdr>
            <w:top w:val="none" w:sz="0" w:space="0" w:color="auto"/>
            <w:left w:val="none" w:sz="0" w:space="0" w:color="auto"/>
            <w:bottom w:val="none" w:sz="0" w:space="0" w:color="auto"/>
            <w:right w:val="none" w:sz="0" w:space="0" w:color="auto"/>
          </w:divBdr>
        </w:div>
        <w:div w:id="293101184">
          <w:marLeft w:val="0"/>
          <w:marRight w:val="0"/>
          <w:marTop w:val="0"/>
          <w:marBottom w:val="0"/>
          <w:divBdr>
            <w:top w:val="none" w:sz="0" w:space="0" w:color="auto"/>
            <w:left w:val="none" w:sz="0" w:space="0" w:color="auto"/>
            <w:bottom w:val="none" w:sz="0" w:space="0" w:color="auto"/>
            <w:right w:val="none" w:sz="0" w:space="0" w:color="auto"/>
          </w:divBdr>
        </w:div>
        <w:div w:id="1757707949">
          <w:marLeft w:val="0"/>
          <w:marRight w:val="0"/>
          <w:marTop w:val="0"/>
          <w:marBottom w:val="0"/>
          <w:divBdr>
            <w:top w:val="none" w:sz="0" w:space="0" w:color="auto"/>
            <w:left w:val="none" w:sz="0" w:space="0" w:color="auto"/>
            <w:bottom w:val="none" w:sz="0" w:space="0" w:color="auto"/>
            <w:right w:val="none" w:sz="0" w:space="0" w:color="auto"/>
          </w:divBdr>
        </w:div>
        <w:div w:id="1917157086">
          <w:marLeft w:val="0"/>
          <w:marRight w:val="0"/>
          <w:marTop w:val="0"/>
          <w:marBottom w:val="0"/>
          <w:divBdr>
            <w:top w:val="none" w:sz="0" w:space="0" w:color="auto"/>
            <w:left w:val="none" w:sz="0" w:space="0" w:color="auto"/>
            <w:bottom w:val="none" w:sz="0" w:space="0" w:color="auto"/>
            <w:right w:val="none" w:sz="0" w:space="0" w:color="auto"/>
          </w:divBdr>
        </w:div>
        <w:div w:id="669337982">
          <w:marLeft w:val="0"/>
          <w:marRight w:val="0"/>
          <w:marTop w:val="0"/>
          <w:marBottom w:val="0"/>
          <w:divBdr>
            <w:top w:val="none" w:sz="0" w:space="0" w:color="auto"/>
            <w:left w:val="none" w:sz="0" w:space="0" w:color="auto"/>
            <w:bottom w:val="none" w:sz="0" w:space="0" w:color="auto"/>
            <w:right w:val="none" w:sz="0" w:space="0" w:color="auto"/>
          </w:divBdr>
        </w:div>
        <w:div w:id="90471297">
          <w:marLeft w:val="0"/>
          <w:marRight w:val="0"/>
          <w:marTop w:val="0"/>
          <w:marBottom w:val="0"/>
          <w:divBdr>
            <w:top w:val="none" w:sz="0" w:space="0" w:color="auto"/>
            <w:left w:val="none" w:sz="0" w:space="0" w:color="auto"/>
            <w:bottom w:val="none" w:sz="0" w:space="0" w:color="auto"/>
            <w:right w:val="none" w:sz="0" w:space="0" w:color="auto"/>
          </w:divBdr>
        </w:div>
        <w:div w:id="1029375144">
          <w:marLeft w:val="0"/>
          <w:marRight w:val="0"/>
          <w:marTop w:val="0"/>
          <w:marBottom w:val="0"/>
          <w:divBdr>
            <w:top w:val="none" w:sz="0" w:space="0" w:color="auto"/>
            <w:left w:val="none" w:sz="0" w:space="0" w:color="auto"/>
            <w:bottom w:val="none" w:sz="0" w:space="0" w:color="auto"/>
            <w:right w:val="none" w:sz="0" w:space="0" w:color="auto"/>
          </w:divBdr>
        </w:div>
        <w:div w:id="510921271">
          <w:marLeft w:val="0"/>
          <w:marRight w:val="0"/>
          <w:marTop w:val="0"/>
          <w:marBottom w:val="0"/>
          <w:divBdr>
            <w:top w:val="none" w:sz="0" w:space="0" w:color="auto"/>
            <w:left w:val="none" w:sz="0" w:space="0" w:color="auto"/>
            <w:bottom w:val="none" w:sz="0" w:space="0" w:color="auto"/>
            <w:right w:val="none" w:sz="0" w:space="0" w:color="auto"/>
          </w:divBdr>
        </w:div>
        <w:div w:id="1843087670">
          <w:marLeft w:val="0"/>
          <w:marRight w:val="0"/>
          <w:marTop w:val="0"/>
          <w:marBottom w:val="0"/>
          <w:divBdr>
            <w:top w:val="none" w:sz="0" w:space="0" w:color="auto"/>
            <w:left w:val="none" w:sz="0" w:space="0" w:color="auto"/>
            <w:bottom w:val="none" w:sz="0" w:space="0" w:color="auto"/>
            <w:right w:val="none" w:sz="0" w:space="0" w:color="auto"/>
          </w:divBdr>
        </w:div>
        <w:div w:id="1081026880">
          <w:marLeft w:val="0"/>
          <w:marRight w:val="0"/>
          <w:marTop w:val="0"/>
          <w:marBottom w:val="0"/>
          <w:divBdr>
            <w:top w:val="none" w:sz="0" w:space="0" w:color="auto"/>
            <w:left w:val="none" w:sz="0" w:space="0" w:color="auto"/>
            <w:bottom w:val="none" w:sz="0" w:space="0" w:color="auto"/>
            <w:right w:val="none" w:sz="0" w:space="0" w:color="auto"/>
          </w:divBdr>
        </w:div>
        <w:div w:id="394428075">
          <w:marLeft w:val="0"/>
          <w:marRight w:val="0"/>
          <w:marTop w:val="0"/>
          <w:marBottom w:val="0"/>
          <w:divBdr>
            <w:top w:val="none" w:sz="0" w:space="0" w:color="auto"/>
            <w:left w:val="none" w:sz="0" w:space="0" w:color="auto"/>
            <w:bottom w:val="none" w:sz="0" w:space="0" w:color="auto"/>
            <w:right w:val="none" w:sz="0" w:space="0" w:color="auto"/>
          </w:divBdr>
        </w:div>
        <w:div w:id="523322923">
          <w:marLeft w:val="0"/>
          <w:marRight w:val="0"/>
          <w:marTop w:val="0"/>
          <w:marBottom w:val="0"/>
          <w:divBdr>
            <w:top w:val="none" w:sz="0" w:space="0" w:color="auto"/>
            <w:left w:val="none" w:sz="0" w:space="0" w:color="auto"/>
            <w:bottom w:val="none" w:sz="0" w:space="0" w:color="auto"/>
            <w:right w:val="none" w:sz="0" w:space="0" w:color="auto"/>
          </w:divBdr>
        </w:div>
        <w:div w:id="1803885235">
          <w:marLeft w:val="0"/>
          <w:marRight w:val="0"/>
          <w:marTop w:val="0"/>
          <w:marBottom w:val="0"/>
          <w:divBdr>
            <w:top w:val="none" w:sz="0" w:space="0" w:color="auto"/>
            <w:left w:val="none" w:sz="0" w:space="0" w:color="auto"/>
            <w:bottom w:val="none" w:sz="0" w:space="0" w:color="auto"/>
            <w:right w:val="none" w:sz="0" w:space="0" w:color="auto"/>
          </w:divBdr>
        </w:div>
        <w:div w:id="1360428486">
          <w:marLeft w:val="0"/>
          <w:marRight w:val="0"/>
          <w:marTop w:val="0"/>
          <w:marBottom w:val="0"/>
          <w:divBdr>
            <w:top w:val="none" w:sz="0" w:space="0" w:color="auto"/>
            <w:left w:val="none" w:sz="0" w:space="0" w:color="auto"/>
            <w:bottom w:val="none" w:sz="0" w:space="0" w:color="auto"/>
            <w:right w:val="none" w:sz="0" w:space="0" w:color="auto"/>
          </w:divBdr>
        </w:div>
        <w:div w:id="1355418479">
          <w:marLeft w:val="0"/>
          <w:marRight w:val="0"/>
          <w:marTop w:val="0"/>
          <w:marBottom w:val="0"/>
          <w:divBdr>
            <w:top w:val="none" w:sz="0" w:space="0" w:color="auto"/>
            <w:left w:val="none" w:sz="0" w:space="0" w:color="auto"/>
            <w:bottom w:val="none" w:sz="0" w:space="0" w:color="auto"/>
            <w:right w:val="none" w:sz="0" w:space="0" w:color="auto"/>
          </w:divBdr>
        </w:div>
        <w:div w:id="539128380">
          <w:marLeft w:val="0"/>
          <w:marRight w:val="0"/>
          <w:marTop w:val="0"/>
          <w:marBottom w:val="0"/>
          <w:divBdr>
            <w:top w:val="none" w:sz="0" w:space="0" w:color="auto"/>
            <w:left w:val="none" w:sz="0" w:space="0" w:color="auto"/>
            <w:bottom w:val="none" w:sz="0" w:space="0" w:color="auto"/>
            <w:right w:val="none" w:sz="0" w:space="0" w:color="auto"/>
          </w:divBdr>
        </w:div>
        <w:div w:id="560557902">
          <w:marLeft w:val="0"/>
          <w:marRight w:val="0"/>
          <w:marTop w:val="0"/>
          <w:marBottom w:val="0"/>
          <w:divBdr>
            <w:top w:val="none" w:sz="0" w:space="0" w:color="auto"/>
            <w:left w:val="none" w:sz="0" w:space="0" w:color="auto"/>
            <w:bottom w:val="none" w:sz="0" w:space="0" w:color="auto"/>
            <w:right w:val="none" w:sz="0" w:space="0" w:color="auto"/>
          </w:divBdr>
        </w:div>
        <w:div w:id="883561416">
          <w:marLeft w:val="0"/>
          <w:marRight w:val="0"/>
          <w:marTop w:val="0"/>
          <w:marBottom w:val="0"/>
          <w:divBdr>
            <w:top w:val="none" w:sz="0" w:space="0" w:color="auto"/>
            <w:left w:val="none" w:sz="0" w:space="0" w:color="auto"/>
            <w:bottom w:val="none" w:sz="0" w:space="0" w:color="auto"/>
            <w:right w:val="none" w:sz="0" w:space="0" w:color="auto"/>
          </w:divBdr>
        </w:div>
        <w:div w:id="1526865593">
          <w:marLeft w:val="0"/>
          <w:marRight w:val="0"/>
          <w:marTop w:val="0"/>
          <w:marBottom w:val="0"/>
          <w:divBdr>
            <w:top w:val="none" w:sz="0" w:space="0" w:color="auto"/>
            <w:left w:val="none" w:sz="0" w:space="0" w:color="auto"/>
            <w:bottom w:val="none" w:sz="0" w:space="0" w:color="auto"/>
            <w:right w:val="none" w:sz="0" w:space="0" w:color="auto"/>
          </w:divBdr>
        </w:div>
        <w:div w:id="908341779">
          <w:marLeft w:val="0"/>
          <w:marRight w:val="0"/>
          <w:marTop w:val="0"/>
          <w:marBottom w:val="0"/>
          <w:divBdr>
            <w:top w:val="none" w:sz="0" w:space="0" w:color="auto"/>
            <w:left w:val="none" w:sz="0" w:space="0" w:color="auto"/>
            <w:bottom w:val="none" w:sz="0" w:space="0" w:color="auto"/>
            <w:right w:val="none" w:sz="0" w:space="0" w:color="auto"/>
          </w:divBdr>
        </w:div>
        <w:div w:id="688871840">
          <w:marLeft w:val="0"/>
          <w:marRight w:val="0"/>
          <w:marTop w:val="0"/>
          <w:marBottom w:val="0"/>
          <w:divBdr>
            <w:top w:val="none" w:sz="0" w:space="0" w:color="auto"/>
            <w:left w:val="none" w:sz="0" w:space="0" w:color="auto"/>
            <w:bottom w:val="none" w:sz="0" w:space="0" w:color="auto"/>
            <w:right w:val="none" w:sz="0" w:space="0" w:color="auto"/>
          </w:divBdr>
        </w:div>
        <w:div w:id="2140221468">
          <w:marLeft w:val="0"/>
          <w:marRight w:val="0"/>
          <w:marTop w:val="0"/>
          <w:marBottom w:val="0"/>
          <w:divBdr>
            <w:top w:val="none" w:sz="0" w:space="0" w:color="auto"/>
            <w:left w:val="none" w:sz="0" w:space="0" w:color="auto"/>
            <w:bottom w:val="none" w:sz="0" w:space="0" w:color="auto"/>
            <w:right w:val="none" w:sz="0" w:space="0" w:color="auto"/>
          </w:divBdr>
        </w:div>
        <w:div w:id="670521710">
          <w:marLeft w:val="0"/>
          <w:marRight w:val="0"/>
          <w:marTop w:val="0"/>
          <w:marBottom w:val="0"/>
          <w:divBdr>
            <w:top w:val="none" w:sz="0" w:space="0" w:color="auto"/>
            <w:left w:val="none" w:sz="0" w:space="0" w:color="auto"/>
            <w:bottom w:val="none" w:sz="0" w:space="0" w:color="auto"/>
            <w:right w:val="none" w:sz="0" w:space="0" w:color="auto"/>
          </w:divBdr>
        </w:div>
        <w:div w:id="1989246359">
          <w:marLeft w:val="0"/>
          <w:marRight w:val="0"/>
          <w:marTop w:val="0"/>
          <w:marBottom w:val="0"/>
          <w:divBdr>
            <w:top w:val="none" w:sz="0" w:space="0" w:color="auto"/>
            <w:left w:val="none" w:sz="0" w:space="0" w:color="auto"/>
            <w:bottom w:val="none" w:sz="0" w:space="0" w:color="auto"/>
            <w:right w:val="none" w:sz="0" w:space="0" w:color="auto"/>
          </w:divBdr>
        </w:div>
        <w:div w:id="1198545025">
          <w:marLeft w:val="0"/>
          <w:marRight w:val="0"/>
          <w:marTop w:val="0"/>
          <w:marBottom w:val="0"/>
          <w:divBdr>
            <w:top w:val="none" w:sz="0" w:space="0" w:color="auto"/>
            <w:left w:val="none" w:sz="0" w:space="0" w:color="auto"/>
            <w:bottom w:val="none" w:sz="0" w:space="0" w:color="auto"/>
            <w:right w:val="none" w:sz="0" w:space="0" w:color="auto"/>
          </w:divBdr>
        </w:div>
        <w:div w:id="1701852822">
          <w:marLeft w:val="0"/>
          <w:marRight w:val="0"/>
          <w:marTop w:val="0"/>
          <w:marBottom w:val="0"/>
          <w:divBdr>
            <w:top w:val="none" w:sz="0" w:space="0" w:color="auto"/>
            <w:left w:val="none" w:sz="0" w:space="0" w:color="auto"/>
            <w:bottom w:val="none" w:sz="0" w:space="0" w:color="auto"/>
            <w:right w:val="none" w:sz="0" w:space="0" w:color="auto"/>
          </w:divBdr>
        </w:div>
        <w:div w:id="540440673">
          <w:marLeft w:val="0"/>
          <w:marRight w:val="0"/>
          <w:marTop w:val="0"/>
          <w:marBottom w:val="0"/>
          <w:divBdr>
            <w:top w:val="none" w:sz="0" w:space="0" w:color="auto"/>
            <w:left w:val="none" w:sz="0" w:space="0" w:color="auto"/>
            <w:bottom w:val="none" w:sz="0" w:space="0" w:color="auto"/>
            <w:right w:val="none" w:sz="0" w:space="0" w:color="auto"/>
          </w:divBdr>
        </w:div>
        <w:div w:id="1488940749">
          <w:marLeft w:val="0"/>
          <w:marRight w:val="0"/>
          <w:marTop w:val="0"/>
          <w:marBottom w:val="0"/>
          <w:divBdr>
            <w:top w:val="none" w:sz="0" w:space="0" w:color="auto"/>
            <w:left w:val="none" w:sz="0" w:space="0" w:color="auto"/>
            <w:bottom w:val="none" w:sz="0" w:space="0" w:color="auto"/>
            <w:right w:val="none" w:sz="0" w:space="0" w:color="auto"/>
          </w:divBdr>
        </w:div>
        <w:div w:id="1649703234">
          <w:marLeft w:val="0"/>
          <w:marRight w:val="0"/>
          <w:marTop w:val="0"/>
          <w:marBottom w:val="0"/>
          <w:divBdr>
            <w:top w:val="none" w:sz="0" w:space="0" w:color="auto"/>
            <w:left w:val="none" w:sz="0" w:space="0" w:color="auto"/>
            <w:bottom w:val="none" w:sz="0" w:space="0" w:color="auto"/>
            <w:right w:val="none" w:sz="0" w:space="0" w:color="auto"/>
          </w:divBdr>
        </w:div>
        <w:div w:id="193273587">
          <w:marLeft w:val="0"/>
          <w:marRight w:val="0"/>
          <w:marTop w:val="0"/>
          <w:marBottom w:val="0"/>
          <w:divBdr>
            <w:top w:val="none" w:sz="0" w:space="0" w:color="auto"/>
            <w:left w:val="none" w:sz="0" w:space="0" w:color="auto"/>
            <w:bottom w:val="none" w:sz="0" w:space="0" w:color="auto"/>
            <w:right w:val="none" w:sz="0" w:space="0" w:color="auto"/>
          </w:divBdr>
        </w:div>
        <w:div w:id="1856378655">
          <w:marLeft w:val="0"/>
          <w:marRight w:val="0"/>
          <w:marTop w:val="0"/>
          <w:marBottom w:val="0"/>
          <w:divBdr>
            <w:top w:val="none" w:sz="0" w:space="0" w:color="auto"/>
            <w:left w:val="none" w:sz="0" w:space="0" w:color="auto"/>
            <w:bottom w:val="none" w:sz="0" w:space="0" w:color="auto"/>
            <w:right w:val="none" w:sz="0" w:space="0" w:color="auto"/>
          </w:divBdr>
        </w:div>
        <w:div w:id="421343348">
          <w:marLeft w:val="0"/>
          <w:marRight w:val="0"/>
          <w:marTop w:val="0"/>
          <w:marBottom w:val="0"/>
          <w:divBdr>
            <w:top w:val="none" w:sz="0" w:space="0" w:color="auto"/>
            <w:left w:val="none" w:sz="0" w:space="0" w:color="auto"/>
            <w:bottom w:val="none" w:sz="0" w:space="0" w:color="auto"/>
            <w:right w:val="none" w:sz="0" w:space="0" w:color="auto"/>
          </w:divBdr>
        </w:div>
        <w:div w:id="2027897514">
          <w:marLeft w:val="0"/>
          <w:marRight w:val="0"/>
          <w:marTop w:val="0"/>
          <w:marBottom w:val="0"/>
          <w:divBdr>
            <w:top w:val="none" w:sz="0" w:space="0" w:color="auto"/>
            <w:left w:val="none" w:sz="0" w:space="0" w:color="auto"/>
            <w:bottom w:val="none" w:sz="0" w:space="0" w:color="auto"/>
            <w:right w:val="none" w:sz="0" w:space="0" w:color="auto"/>
          </w:divBdr>
        </w:div>
        <w:div w:id="81223318">
          <w:marLeft w:val="0"/>
          <w:marRight w:val="0"/>
          <w:marTop w:val="0"/>
          <w:marBottom w:val="0"/>
          <w:divBdr>
            <w:top w:val="none" w:sz="0" w:space="0" w:color="auto"/>
            <w:left w:val="none" w:sz="0" w:space="0" w:color="auto"/>
            <w:bottom w:val="none" w:sz="0" w:space="0" w:color="auto"/>
            <w:right w:val="none" w:sz="0" w:space="0" w:color="auto"/>
          </w:divBdr>
        </w:div>
        <w:div w:id="1191187501">
          <w:marLeft w:val="0"/>
          <w:marRight w:val="0"/>
          <w:marTop w:val="0"/>
          <w:marBottom w:val="0"/>
          <w:divBdr>
            <w:top w:val="none" w:sz="0" w:space="0" w:color="auto"/>
            <w:left w:val="none" w:sz="0" w:space="0" w:color="auto"/>
            <w:bottom w:val="none" w:sz="0" w:space="0" w:color="auto"/>
            <w:right w:val="none" w:sz="0" w:space="0" w:color="auto"/>
          </w:divBdr>
        </w:div>
        <w:div w:id="456798096">
          <w:marLeft w:val="0"/>
          <w:marRight w:val="0"/>
          <w:marTop w:val="0"/>
          <w:marBottom w:val="0"/>
          <w:divBdr>
            <w:top w:val="none" w:sz="0" w:space="0" w:color="auto"/>
            <w:left w:val="none" w:sz="0" w:space="0" w:color="auto"/>
            <w:bottom w:val="none" w:sz="0" w:space="0" w:color="auto"/>
            <w:right w:val="none" w:sz="0" w:space="0" w:color="auto"/>
          </w:divBdr>
        </w:div>
        <w:div w:id="1014649014">
          <w:marLeft w:val="0"/>
          <w:marRight w:val="0"/>
          <w:marTop w:val="0"/>
          <w:marBottom w:val="0"/>
          <w:divBdr>
            <w:top w:val="none" w:sz="0" w:space="0" w:color="auto"/>
            <w:left w:val="none" w:sz="0" w:space="0" w:color="auto"/>
            <w:bottom w:val="none" w:sz="0" w:space="0" w:color="auto"/>
            <w:right w:val="none" w:sz="0" w:space="0" w:color="auto"/>
          </w:divBdr>
        </w:div>
        <w:div w:id="32924497">
          <w:marLeft w:val="0"/>
          <w:marRight w:val="0"/>
          <w:marTop w:val="0"/>
          <w:marBottom w:val="0"/>
          <w:divBdr>
            <w:top w:val="none" w:sz="0" w:space="0" w:color="auto"/>
            <w:left w:val="none" w:sz="0" w:space="0" w:color="auto"/>
            <w:bottom w:val="none" w:sz="0" w:space="0" w:color="auto"/>
            <w:right w:val="none" w:sz="0" w:space="0" w:color="auto"/>
          </w:divBdr>
        </w:div>
        <w:div w:id="854466531">
          <w:marLeft w:val="0"/>
          <w:marRight w:val="0"/>
          <w:marTop w:val="0"/>
          <w:marBottom w:val="0"/>
          <w:divBdr>
            <w:top w:val="none" w:sz="0" w:space="0" w:color="auto"/>
            <w:left w:val="none" w:sz="0" w:space="0" w:color="auto"/>
            <w:bottom w:val="none" w:sz="0" w:space="0" w:color="auto"/>
            <w:right w:val="none" w:sz="0" w:space="0" w:color="auto"/>
          </w:divBdr>
        </w:div>
        <w:div w:id="1411586201">
          <w:marLeft w:val="0"/>
          <w:marRight w:val="0"/>
          <w:marTop w:val="0"/>
          <w:marBottom w:val="0"/>
          <w:divBdr>
            <w:top w:val="none" w:sz="0" w:space="0" w:color="auto"/>
            <w:left w:val="none" w:sz="0" w:space="0" w:color="auto"/>
            <w:bottom w:val="none" w:sz="0" w:space="0" w:color="auto"/>
            <w:right w:val="none" w:sz="0" w:space="0" w:color="auto"/>
          </w:divBdr>
        </w:div>
        <w:div w:id="1071273627">
          <w:marLeft w:val="0"/>
          <w:marRight w:val="0"/>
          <w:marTop w:val="0"/>
          <w:marBottom w:val="0"/>
          <w:divBdr>
            <w:top w:val="none" w:sz="0" w:space="0" w:color="auto"/>
            <w:left w:val="none" w:sz="0" w:space="0" w:color="auto"/>
            <w:bottom w:val="none" w:sz="0" w:space="0" w:color="auto"/>
            <w:right w:val="none" w:sz="0" w:space="0" w:color="auto"/>
          </w:divBdr>
        </w:div>
        <w:div w:id="418868714">
          <w:marLeft w:val="0"/>
          <w:marRight w:val="0"/>
          <w:marTop w:val="0"/>
          <w:marBottom w:val="0"/>
          <w:divBdr>
            <w:top w:val="none" w:sz="0" w:space="0" w:color="auto"/>
            <w:left w:val="none" w:sz="0" w:space="0" w:color="auto"/>
            <w:bottom w:val="none" w:sz="0" w:space="0" w:color="auto"/>
            <w:right w:val="none" w:sz="0" w:space="0" w:color="auto"/>
          </w:divBdr>
        </w:div>
        <w:div w:id="1090271622">
          <w:marLeft w:val="0"/>
          <w:marRight w:val="0"/>
          <w:marTop w:val="0"/>
          <w:marBottom w:val="0"/>
          <w:divBdr>
            <w:top w:val="none" w:sz="0" w:space="0" w:color="auto"/>
            <w:left w:val="none" w:sz="0" w:space="0" w:color="auto"/>
            <w:bottom w:val="none" w:sz="0" w:space="0" w:color="auto"/>
            <w:right w:val="none" w:sz="0" w:space="0" w:color="auto"/>
          </w:divBdr>
        </w:div>
        <w:div w:id="1361471538">
          <w:marLeft w:val="0"/>
          <w:marRight w:val="0"/>
          <w:marTop w:val="0"/>
          <w:marBottom w:val="0"/>
          <w:divBdr>
            <w:top w:val="none" w:sz="0" w:space="0" w:color="auto"/>
            <w:left w:val="none" w:sz="0" w:space="0" w:color="auto"/>
            <w:bottom w:val="none" w:sz="0" w:space="0" w:color="auto"/>
            <w:right w:val="none" w:sz="0" w:space="0" w:color="auto"/>
          </w:divBdr>
        </w:div>
        <w:div w:id="1996110029">
          <w:marLeft w:val="0"/>
          <w:marRight w:val="0"/>
          <w:marTop w:val="0"/>
          <w:marBottom w:val="0"/>
          <w:divBdr>
            <w:top w:val="none" w:sz="0" w:space="0" w:color="auto"/>
            <w:left w:val="none" w:sz="0" w:space="0" w:color="auto"/>
            <w:bottom w:val="none" w:sz="0" w:space="0" w:color="auto"/>
            <w:right w:val="none" w:sz="0" w:space="0" w:color="auto"/>
          </w:divBdr>
        </w:div>
        <w:div w:id="850409105">
          <w:marLeft w:val="0"/>
          <w:marRight w:val="0"/>
          <w:marTop w:val="0"/>
          <w:marBottom w:val="0"/>
          <w:divBdr>
            <w:top w:val="none" w:sz="0" w:space="0" w:color="auto"/>
            <w:left w:val="none" w:sz="0" w:space="0" w:color="auto"/>
            <w:bottom w:val="none" w:sz="0" w:space="0" w:color="auto"/>
            <w:right w:val="none" w:sz="0" w:space="0" w:color="auto"/>
          </w:divBdr>
        </w:div>
        <w:div w:id="17125688">
          <w:marLeft w:val="0"/>
          <w:marRight w:val="0"/>
          <w:marTop w:val="0"/>
          <w:marBottom w:val="0"/>
          <w:divBdr>
            <w:top w:val="none" w:sz="0" w:space="0" w:color="auto"/>
            <w:left w:val="none" w:sz="0" w:space="0" w:color="auto"/>
            <w:bottom w:val="none" w:sz="0" w:space="0" w:color="auto"/>
            <w:right w:val="none" w:sz="0" w:space="0" w:color="auto"/>
          </w:divBdr>
        </w:div>
        <w:div w:id="1599867045">
          <w:marLeft w:val="0"/>
          <w:marRight w:val="0"/>
          <w:marTop w:val="0"/>
          <w:marBottom w:val="0"/>
          <w:divBdr>
            <w:top w:val="none" w:sz="0" w:space="0" w:color="auto"/>
            <w:left w:val="none" w:sz="0" w:space="0" w:color="auto"/>
            <w:bottom w:val="none" w:sz="0" w:space="0" w:color="auto"/>
            <w:right w:val="none" w:sz="0" w:space="0" w:color="auto"/>
          </w:divBdr>
        </w:div>
        <w:div w:id="580257901">
          <w:marLeft w:val="0"/>
          <w:marRight w:val="0"/>
          <w:marTop w:val="0"/>
          <w:marBottom w:val="0"/>
          <w:divBdr>
            <w:top w:val="none" w:sz="0" w:space="0" w:color="auto"/>
            <w:left w:val="none" w:sz="0" w:space="0" w:color="auto"/>
            <w:bottom w:val="none" w:sz="0" w:space="0" w:color="auto"/>
            <w:right w:val="none" w:sz="0" w:space="0" w:color="auto"/>
          </w:divBdr>
        </w:div>
        <w:div w:id="1388604427">
          <w:marLeft w:val="0"/>
          <w:marRight w:val="0"/>
          <w:marTop w:val="0"/>
          <w:marBottom w:val="0"/>
          <w:divBdr>
            <w:top w:val="none" w:sz="0" w:space="0" w:color="auto"/>
            <w:left w:val="none" w:sz="0" w:space="0" w:color="auto"/>
            <w:bottom w:val="none" w:sz="0" w:space="0" w:color="auto"/>
            <w:right w:val="none" w:sz="0" w:space="0" w:color="auto"/>
          </w:divBdr>
        </w:div>
        <w:div w:id="302269812">
          <w:marLeft w:val="0"/>
          <w:marRight w:val="0"/>
          <w:marTop w:val="0"/>
          <w:marBottom w:val="0"/>
          <w:divBdr>
            <w:top w:val="none" w:sz="0" w:space="0" w:color="auto"/>
            <w:left w:val="none" w:sz="0" w:space="0" w:color="auto"/>
            <w:bottom w:val="none" w:sz="0" w:space="0" w:color="auto"/>
            <w:right w:val="none" w:sz="0" w:space="0" w:color="auto"/>
          </w:divBdr>
        </w:div>
        <w:div w:id="420179009">
          <w:marLeft w:val="0"/>
          <w:marRight w:val="0"/>
          <w:marTop w:val="0"/>
          <w:marBottom w:val="0"/>
          <w:divBdr>
            <w:top w:val="none" w:sz="0" w:space="0" w:color="auto"/>
            <w:left w:val="none" w:sz="0" w:space="0" w:color="auto"/>
            <w:bottom w:val="none" w:sz="0" w:space="0" w:color="auto"/>
            <w:right w:val="none" w:sz="0" w:space="0" w:color="auto"/>
          </w:divBdr>
        </w:div>
        <w:div w:id="619410375">
          <w:marLeft w:val="0"/>
          <w:marRight w:val="0"/>
          <w:marTop w:val="0"/>
          <w:marBottom w:val="0"/>
          <w:divBdr>
            <w:top w:val="none" w:sz="0" w:space="0" w:color="auto"/>
            <w:left w:val="none" w:sz="0" w:space="0" w:color="auto"/>
            <w:bottom w:val="none" w:sz="0" w:space="0" w:color="auto"/>
            <w:right w:val="none" w:sz="0" w:space="0" w:color="auto"/>
          </w:divBdr>
        </w:div>
        <w:div w:id="1213078312">
          <w:marLeft w:val="0"/>
          <w:marRight w:val="0"/>
          <w:marTop w:val="0"/>
          <w:marBottom w:val="0"/>
          <w:divBdr>
            <w:top w:val="none" w:sz="0" w:space="0" w:color="auto"/>
            <w:left w:val="none" w:sz="0" w:space="0" w:color="auto"/>
            <w:bottom w:val="none" w:sz="0" w:space="0" w:color="auto"/>
            <w:right w:val="none" w:sz="0" w:space="0" w:color="auto"/>
          </w:divBdr>
        </w:div>
        <w:div w:id="1827354384">
          <w:marLeft w:val="0"/>
          <w:marRight w:val="0"/>
          <w:marTop w:val="0"/>
          <w:marBottom w:val="0"/>
          <w:divBdr>
            <w:top w:val="none" w:sz="0" w:space="0" w:color="auto"/>
            <w:left w:val="none" w:sz="0" w:space="0" w:color="auto"/>
            <w:bottom w:val="none" w:sz="0" w:space="0" w:color="auto"/>
            <w:right w:val="none" w:sz="0" w:space="0" w:color="auto"/>
          </w:divBdr>
        </w:div>
        <w:div w:id="1791430904">
          <w:marLeft w:val="0"/>
          <w:marRight w:val="0"/>
          <w:marTop w:val="0"/>
          <w:marBottom w:val="0"/>
          <w:divBdr>
            <w:top w:val="none" w:sz="0" w:space="0" w:color="auto"/>
            <w:left w:val="none" w:sz="0" w:space="0" w:color="auto"/>
            <w:bottom w:val="none" w:sz="0" w:space="0" w:color="auto"/>
            <w:right w:val="none" w:sz="0" w:space="0" w:color="auto"/>
          </w:divBdr>
        </w:div>
        <w:div w:id="260527974">
          <w:marLeft w:val="0"/>
          <w:marRight w:val="0"/>
          <w:marTop w:val="0"/>
          <w:marBottom w:val="0"/>
          <w:divBdr>
            <w:top w:val="none" w:sz="0" w:space="0" w:color="auto"/>
            <w:left w:val="none" w:sz="0" w:space="0" w:color="auto"/>
            <w:bottom w:val="none" w:sz="0" w:space="0" w:color="auto"/>
            <w:right w:val="none" w:sz="0" w:space="0" w:color="auto"/>
          </w:divBdr>
        </w:div>
        <w:div w:id="2100564287">
          <w:marLeft w:val="0"/>
          <w:marRight w:val="0"/>
          <w:marTop w:val="0"/>
          <w:marBottom w:val="0"/>
          <w:divBdr>
            <w:top w:val="none" w:sz="0" w:space="0" w:color="auto"/>
            <w:left w:val="none" w:sz="0" w:space="0" w:color="auto"/>
            <w:bottom w:val="none" w:sz="0" w:space="0" w:color="auto"/>
            <w:right w:val="none" w:sz="0" w:space="0" w:color="auto"/>
          </w:divBdr>
        </w:div>
        <w:div w:id="916285512">
          <w:marLeft w:val="0"/>
          <w:marRight w:val="0"/>
          <w:marTop w:val="0"/>
          <w:marBottom w:val="0"/>
          <w:divBdr>
            <w:top w:val="none" w:sz="0" w:space="0" w:color="auto"/>
            <w:left w:val="none" w:sz="0" w:space="0" w:color="auto"/>
            <w:bottom w:val="none" w:sz="0" w:space="0" w:color="auto"/>
            <w:right w:val="none" w:sz="0" w:space="0" w:color="auto"/>
          </w:divBdr>
        </w:div>
        <w:div w:id="933244414">
          <w:marLeft w:val="0"/>
          <w:marRight w:val="0"/>
          <w:marTop w:val="0"/>
          <w:marBottom w:val="0"/>
          <w:divBdr>
            <w:top w:val="none" w:sz="0" w:space="0" w:color="auto"/>
            <w:left w:val="none" w:sz="0" w:space="0" w:color="auto"/>
            <w:bottom w:val="none" w:sz="0" w:space="0" w:color="auto"/>
            <w:right w:val="none" w:sz="0" w:space="0" w:color="auto"/>
          </w:divBdr>
        </w:div>
        <w:div w:id="260378135">
          <w:marLeft w:val="0"/>
          <w:marRight w:val="0"/>
          <w:marTop w:val="0"/>
          <w:marBottom w:val="0"/>
          <w:divBdr>
            <w:top w:val="none" w:sz="0" w:space="0" w:color="auto"/>
            <w:left w:val="none" w:sz="0" w:space="0" w:color="auto"/>
            <w:bottom w:val="none" w:sz="0" w:space="0" w:color="auto"/>
            <w:right w:val="none" w:sz="0" w:space="0" w:color="auto"/>
          </w:divBdr>
        </w:div>
        <w:div w:id="23143651">
          <w:marLeft w:val="0"/>
          <w:marRight w:val="0"/>
          <w:marTop w:val="0"/>
          <w:marBottom w:val="0"/>
          <w:divBdr>
            <w:top w:val="none" w:sz="0" w:space="0" w:color="auto"/>
            <w:left w:val="none" w:sz="0" w:space="0" w:color="auto"/>
            <w:bottom w:val="none" w:sz="0" w:space="0" w:color="auto"/>
            <w:right w:val="none" w:sz="0" w:space="0" w:color="auto"/>
          </w:divBdr>
        </w:div>
        <w:div w:id="804085354">
          <w:marLeft w:val="0"/>
          <w:marRight w:val="0"/>
          <w:marTop w:val="0"/>
          <w:marBottom w:val="0"/>
          <w:divBdr>
            <w:top w:val="none" w:sz="0" w:space="0" w:color="auto"/>
            <w:left w:val="none" w:sz="0" w:space="0" w:color="auto"/>
            <w:bottom w:val="none" w:sz="0" w:space="0" w:color="auto"/>
            <w:right w:val="none" w:sz="0" w:space="0" w:color="auto"/>
          </w:divBdr>
        </w:div>
        <w:div w:id="825626933">
          <w:marLeft w:val="0"/>
          <w:marRight w:val="0"/>
          <w:marTop w:val="0"/>
          <w:marBottom w:val="0"/>
          <w:divBdr>
            <w:top w:val="none" w:sz="0" w:space="0" w:color="auto"/>
            <w:left w:val="none" w:sz="0" w:space="0" w:color="auto"/>
            <w:bottom w:val="none" w:sz="0" w:space="0" w:color="auto"/>
            <w:right w:val="none" w:sz="0" w:space="0" w:color="auto"/>
          </w:divBdr>
        </w:div>
        <w:div w:id="821652124">
          <w:marLeft w:val="0"/>
          <w:marRight w:val="0"/>
          <w:marTop w:val="0"/>
          <w:marBottom w:val="0"/>
          <w:divBdr>
            <w:top w:val="none" w:sz="0" w:space="0" w:color="auto"/>
            <w:left w:val="none" w:sz="0" w:space="0" w:color="auto"/>
            <w:bottom w:val="none" w:sz="0" w:space="0" w:color="auto"/>
            <w:right w:val="none" w:sz="0" w:space="0" w:color="auto"/>
          </w:divBdr>
        </w:div>
        <w:div w:id="432477847">
          <w:marLeft w:val="0"/>
          <w:marRight w:val="0"/>
          <w:marTop w:val="0"/>
          <w:marBottom w:val="0"/>
          <w:divBdr>
            <w:top w:val="none" w:sz="0" w:space="0" w:color="auto"/>
            <w:left w:val="none" w:sz="0" w:space="0" w:color="auto"/>
            <w:bottom w:val="none" w:sz="0" w:space="0" w:color="auto"/>
            <w:right w:val="none" w:sz="0" w:space="0" w:color="auto"/>
          </w:divBdr>
        </w:div>
        <w:div w:id="716397011">
          <w:marLeft w:val="0"/>
          <w:marRight w:val="0"/>
          <w:marTop w:val="0"/>
          <w:marBottom w:val="0"/>
          <w:divBdr>
            <w:top w:val="none" w:sz="0" w:space="0" w:color="auto"/>
            <w:left w:val="none" w:sz="0" w:space="0" w:color="auto"/>
            <w:bottom w:val="none" w:sz="0" w:space="0" w:color="auto"/>
            <w:right w:val="none" w:sz="0" w:space="0" w:color="auto"/>
          </w:divBdr>
        </w:div>
        <w:div w:id="107938875">
          <w:marLeft w:val="0"/>
          <w:marRight w:val="0"/>
          <w:marTop w:val="0"/>
          <w:marBottom w:val="0"/>
          <w:divBdr>
            <w:top w:val="none" w:sz="0" w:space="0" w:color="auto"/>
            <w:left w:val="none" w:sz="0" w:space="0" w:color="auto"/>
            <w:bottom w:val="none" w:sz="0" w:space="0" w:color="auto"/>
            <w:right w:val="none" w:sz="0" w:space="0" w:color="auto"/>
          </w:divBdr>
        </w:div>
        <w:div w:id="1672177203">
          <w:marLeft w:val="0"/>
          <w:marRight w:val="0"/>
          <w:marTop w:val="0"/>
          <w:marBottom w:val="0"/>
          <w:divBdr>
            <w:top w:val="none" w:sz="0" w:space="0" w:color="auto"/>
            <w:left w:val="none" w:sz="0" w:space="0" w:color="auto"/>
            <w:bottom w:val="none" w:sz="0" w:space="0" w:color="auto"/>
            <w:right w:val="none" w:sz="0" w:space="0" w:color="auto"/>
          </w:divBdr>
        </w:div>
        <w:div w:id="1278830790">
          <w:marLeft w:val="0"/>
          <w:marRight w:val="0"/>
          <w:marTop w:val="0"/>
          <w:marBottom w:val="0"/>
          <w:divBdr>
            <w:top w:val="none" w:sz="0" w:space="0" w:color="auto"/>
            <w:left w:val="none" w:sz="0" w:space="0" w:color="auto"/>
            <w:bottom w:val="none" w:sz="0" w:space="0" w:color="auto"/>
            <w:right w:val="none" w:sz="0" w:space="0" w:color="auto"/>
          </w:divBdr>
        </w:div>
        <w:div w:id="751895060">
          <w:marLeft w:val="0"/>
          <w:marRight w:val="0"/>
          <w:marTop w:val="0"/>
          <w:marBottom w:val="0"/>
          <w:divBdr>
            <w:top w:val="none" w:sz="0" w:space="0" w:color="auto"/>
            <w:left w:val="none" w:sz="0" w:space="0" w:color="auto"/>
            <w:bottom w:val="none" w:sz="0" w:space="0" w:color="auto"/>
            <w:right w:val="none" w:sz="0" w:space="0" w:color="auto"/>
          </w:divBdr>
        </w:div>
        <w:div w:id="823358431">
          <w:marLeft w:val="0"/>
          <w:marRight w:val="0"/>
          <w:marTop w:val="0"/>
          <w:marBottom w:val="0"/>
          <w:divBdr>
            <w:top w:val="none" w:sz="0" w:space="0" w:color="auto"/>
            <w:left w:val="none" w:sz="0" w:space="0" w:color="auto"/>
            <w:bottom w:val="none" w:sz="0" w:space="0" w:color="auto"/>
            <w:right w:val="none" w:sz="0" w:space="0" w:color="auto"/>
          </w:divBdr>
        </w:div>
        <w:div w:id="1776631441">
          <w:marLeft w:val="0"/>
          <w:marRight w:val="0"/>
          <w:marTop w:val="0"/>
          <w:marBottom w:val="0"/>
          <w:divBdr>
            <w:top w:val="none" w:sz="0" w:space="0" w:color="auto"/>
            <w:left w:val="none" w:sz="0" w:space="0" w:color="auto"/>
            <w:bottom w:val="none" w:sz="0" w:space="0" w:color="auto"/>
            <w:right w:val="none" w:sz="0" w:space="0" w:color="auto"/>
          </w:divBdr>
        </w:div>
        <w:div w:id="1459911101">
          <w:marLeft w:val="0"/>
          <w:marRight w:val="0"/>
          <w:marTop w:val="0"/>
          <w:marBottom w:val="0"/>
          <w:divBdr>
            <w:top w:val="none" w:sz="0" w:space="0" w:color="auto"/>
            <w:left w:val="none" w:sz="0" w:space="0" w:color="auto"/>
            <w:bottom w:val="none" w:sz="0" w:space="0" w:color="auto"/>
            <w:right w:val="none" w:sz="0" w:space="0" w:color="auto"/>
          </w:divBdr>
        </w:div>
        <w:div w:id="80103715">
          <w:marLeft w:val="0"/>
          <w:marRight w:val="0"/>
          <w:marTop w:val="0"/>
          <w:marBottom w:val="0"/>
          <w:divBdr>
            <w:top w:val="none" w:sz="0" w:space="0" w:color="auto"/>
            <w:left w:val="none" w:sz="0" w:space="0" w:color="auto"/>
            <w:bottom w:val="none" w:sz="0" w:space="0" w:color="auto"/>
            <w:right w:val="none" w:sz="0" w:space="0" w:color="auto"/>
          </w:divBdr>
        </w:div>
        <w:div w:id="1378696495">
          <w:marLeft w:val="0"/>
          <w:marRight w:val="0"/>
          <w:marTop w:val="0"/>
          <w:marBottom w:val="0"/>
          <w:divBdr>
            <w:top w:val="none" w:sz="0" w:space="0" w:color="auto"/>
            <w:left w:val="none" w:sz="0" w:space="0" w:color="auto"/>
            <w:bottom w:val="none" w:sz="0" w:space="0" w:color="auto"/>
            <w:right w:val="none" w:sz="0" w:space="0" w:color="auto"/>
          </w:divBdr>
        </w:div>
        <w:div w:id="1623917682">
          <w:marLeft w:val="0"/>
          <w:marRight w:val="0"/>
          <w:marTop w:val="0"/>
          <w:marBottom w:val="0"/>
          <w:divBdr>
            <w:top w:val="none" w:sz="0" w:space="0" w:color="auto"/>
            <w:left w:val="none" w:sz="0" w:space="0" w:color="auto"/>
            <w:bottom w:val="none" w:sz="0" w:space="0" w:color="auto"/>
            <w:right w:val="none" w:sz="0" w:space="0" w:color="auto"/>
          </w:divBdr>
        </w:div>
        <w:div w:id="275328839">
          <w:marLeft w:val="0"/>
          <w:marRight w:val="0"/>
          <w:marTop w:val="0"/>
          <w:marBottom w:val="0"/>
          <w:divBdr>
            <w:top w:val="none" w:sz="0" w:space="0" w:color="auto"/>
            <w:left w:val="none" w:sz="0" w:space="0" w:color="auto"/>
            <w:bottom w:val="none" w:sz="0" w:space="0" w:color="auto"/>
            <w:right w:val="none" w:sz="0" w:space="0" w:color="auto"/>
          </w:divBdr>
        </w:div>
        <w:div w:id="1459448608">
          <w:marLeft w:val="0"/>
          <w:marRight w:val="0"/>
          <w:marTop w:val="0"/>
          <w:marBottom w:val="0"/>
          <w:divBdr>
            <w:top w:val="none" w:sz="0" w:space="0" w:color="auto"/>
            <w:left w:val="none" w:sz="0" w:space="0" w:color="auto"/>
            <w:bottom w:val="none" w:sz="0" w:space="0" w:color="auto"/>
            <w:right w:val="none" w:sz="0" w:space="0" w:color="auto"/>
          </w:divBdr>
        </w:div>
        <w:div w:id="1197892338">
          <w:marLeft w:val="0"/>
          <w:marRight w:val="0"/>
          <w:marTop w:val="0"/>
          <w:marBottom w:val="0"/>
          <w:divBdr>
            <w:top w:val="none" w:sz="0" w:space="0" w:color="auto"/>
            <w:left w:val="none" w:sz="0" w:space="0" w:color="auto"/>
            <w:bottom w:val="none" w:sz="0" w:space="0" w:color="auto"/>
            <w:right w:val="none" w:sz="0" w:space="0" w:color="auto"/>
          </w:divBdr>
        </w:div>
        <w:div w:id="37824069">
          <w:marLeft w:val="0"/>
          <w:marRight w:val="0"/>
          <w:marTop w:val="0"/>
          <w:marBottom w:val="0"/>
          <w:divBdr>
            <w:top w:val="none" w:sz="0" w:space="0" w:color="auto"/>
            <w:left w:val="none" w:sz="0" w:space="0" w:color="auto"/>
            <w:bottom w:val="none" w:sz="0" w:space="0" w:color="auto"/>
            <w:right w:val="none" w:sz="0" w:space="0" w:color="auto"/>
          </w:divBdr>
        </w:div>
        <w:div w:id="1036389056">
          <w:marLeft w:val="0"/>
          <w:marRight w:val="0"/>
          <w:marTop w:val="0"/>
          <w:marBottom w:val="0"/>
          <w:divBdr>
            <w:top w:val="none" w:sz="0" w:space="0" w:color="auto"/>
            <w:left w:val="none" w:sz="0" w:space="0" w:color="auto"/>
            <w:bottom w:val="none" w:sz="0" w:space="0" w:color="auto"/>
            <w:right w:val="none" w:sz="0" w:space="0" w:color="auto"/>
          </w:divBdr>
        </w:div>
        <w:div w:id="1853686371">
          <w:marLeft w:val="0"/>
          <w:marRight w:val="0"/>
          <w:marTop w:val="0"/>
          <w:marBottom w:val="0"/>
          <w:divBdr>
            <w:top w:val="none" w:sz="0" w:space="0" w:color="auto"/>
            <w:left w:val="none" w:sz="0" w:space="0" w:color="auto"/>
            <w:bottom w:val="none" w:sz="0" w:space="0" w:color="auto"/>
            <w:right w:val="none" w:sz="0" w:space="0" w:color="auto"/>
          </w:divBdr>
        </w:div>
        <w:div w:id="472215771">
          <w:marLeft w:val="0"/>
          <w:marRight w:val="0"/>
          <w:marTop w:val="0"/>
          <w:marBottom w:val="0"/>
          <w:divBdr>
            <w:top w:val="none" w:sz="0" w:space="0" w:color="auto"/>
            <w:left w:val="none" w:sz="0" w:space="0" w:color="auto"/>
            <w:bottom w:val="none" w:sz="0" w:space="0" w:color="auto"/>
            <w:right w:val="none" w:sz="0" w:space="0" w:color="auto"/>
          </w:divBdr>
        </w:div>
        <w:div w:id="551386809">
          <w:marLeft w:val="0"/>
          <w:marRight w:val="0"/>
          <w:marTop w:val="0"/>
          <w:marBottom w:val="0"/>
          <w:divBdr>
            <w:top w:val="none" w:sz="0" w:space="0" w:color="auto"/>
            <w:left w:val="none" w:sz="0" w:space="0" w:color="auto"/>
            <w:bottom w:val="none" w:sz="0" w:space="0" w:color="auto"/>
            <w:right w:val="none" w:sz="0" w:space="0" w:color="auto"/>
          </w:divBdr>
        </w:div>
        <w:div w:id="888961191">
          <w:marLeft w:val="0"/>
          <w:marRight w:val="0"/>
          <w:marTop w:val="0"/>
          <w:marBottom w:val="0"/>
          <w:divBdr>
            <w:top w:val="none" w:sz="0" w:space="0" w:color="auto"/>
            <w:left w:val="none" w:sz="0" w:space="0" w:color="auto"/>
            <w:bottom w:val="none" w:sz="0" w:space="0" w:color="auto"/>
            <w:right w:val="none" w:sz="0" w:space="0" w:color="auto"/>
          </w:divBdr>
        </w:div>
        <w:div w:id="998270706">
          <w:marLeft w:val="0"/>
          <w:marRight w:val="0"/>
          <w:marTop w:val="0"/>
          <w:marBottom w:val="0"/>
          <w:divBdr>
            <w:top w:val="none" w:sz="0" w:space="0" w:color="auto"/>
            <w:left w:val="none" w:sz="0" w:space="0" w:color="auto"/>
            <w:bottom w:val="none" w:sz="0" w:space="0" w:color="auto"/>
            <w:right w:val="none" w:sz="0" w:space="0" w:color="auto"/>
          </w:divBdr>
        </w:div>
        <w:div w:id="1890648876">
          <w:marLeft w:val="0"/>
          <w:marRight w:val="0"/>
          <w:marTop w:val="0"/>
          <w:marBottom w:val="0"/>
          <w:divBdr>
            <w:top w:val="none" w:sz="0" w:space="0" w:color="auto"/>
            <w:left w:val="none" w:sz="0" w:space="0" w:color="auto"/>
            <w:bottom w:val="none" w:sz="0" w:space="0" w:color="auto"/>
            <w:right w:val="none" w:sz="0" w:space="0" w:color="auto"/>
          </w:divBdr>
        </w:div>
        <w:div w:id="1175724813">
          <w:marLeft w:val="0"/>
          <w:marRight w:val="0"/>
          <w:marTop w:val="0"/>
          <w:marBottom w:val="0"/>
          <w:divBdr>
            <w:top w:val="none" w:sz="0" w:space="0" w:color="auto"/>
            <w:left w:val="none" w:sz="0" w:space="0" w:color="auto"/>
            <w:bottom w:val="none" w:sz="0" w:space="0" w:color="auto"/>
            <w:right w:val="none" w:sz="0" w:space="0" w:color="auto"/>
          </w:divBdr>
        </w:div>
        <w:div w:id="892083454">
          <w:marLeft w:val="0"/>
          <w:marRight w:val="0"/>
          <w:marTop w:val="0"/>
          <w:marBottom w:val="0"/>
          <w:divBdr>
            <w:top w:val="none" w:sz="0" w:space="0" w:color="auto"/>
            <w:left w:val="none" w:sz="0" w:space="0" w:color="auto"/>
            <w:bottom w:val="none" w:sz="0" w:space="0" w:color="auto"/>
            <w:right w:val="none" w:sz="0" w:space="0" w:color="auto"/>
          </w:divBdr>
        </w:div>
        <w:div w:id="1156452777">
          <w:marLeft w:val="0"/>
          <w:marRight w:val="0"/>
          <w:marTop w:val="0"/>
          <w:marBottom w:val="0"/>
          <w:divBdr>
            <w:top w:val="none" w:sz="0" w:space="0" w:color="auto"/>
            <w:left w:val="none" w:sz="0" w:space="0" w:color="auto"/>
            <w:bottom w:val="none" w:sz="0" w:space="0" w:color="auto"/>
            <w:right w:val="none" w:sz="0" w:space="0" w:color="auto"/>
          </w:divBdr>
        </w:div>
        <w:div w:id="533419481">
          <w:marLeft w:val="0"/>
          <w:marRight w:val="0"/>
          <w:marTop w:val="0"/>
          <w:marBottom w:val="0"/>
          <w:divBdr>
            <w:top w:val="none" w:sz="0" w:space="0" w:color="auto"/>
            <w:left w:val="none" w:sz="0" w:space="0" w:color="auto"/>
            <w:bottom w:val="none" w:sz="0" w:space="0" w:color="auto"/>
            <w:right w:val="none" w:sz="0" w:space="0" w:color="auto"/>
          </w:divBdr>
        </w:div>
        <w:div w:id="441415635">
          <w:marLeft w:val="0"/>
          <w:marRight w:val="0"/>
          <w:marTop w:val="0"/>
          <w:marBottom w:val="0"/>
          <w:divBdr>
            <w:top w:val="none" w:sz="0" w:space="0" w:color="auto"/>
            <w:left w:val="none" w:sz="0" w:space="0" w:color="auto"/>
            <w:bottom w:val="none" w:sz="0" w:space="0" w:color="auto"/>
            <w:right w:val="none" w:sz="0" w:space="0" w:color="auto"/>
          </w:divBdr>
        </w:div>
        <w:div w:id="184515616">
          <w:marLeft w:val="0"/>
          <w:marRight w:val="0"/>
          <w:marTop w:val="0"/>
          <w:marBottom w:val="0"/>
          <w:divBdr>
            <w:top w:val="none" w:sz="0" w:space="0" w:color="auto"/>
            <w:left w:val="none" w:sz="0" w:space="0" w:color="auto"/>
            <w:bottom w:val="none" w:sz="0" w:space="0" w:color="auto"/>
            <w:right w:val="none" w:sz="0" w:space="0" w:color="auto"/>
          </w:divBdr>
        </w:div>
        <w:div w:id="1990550594">
          <w:marLeft w:val="0"/>
          <w:marRight w:val="0"/>
          <w:marTop w:val="0"/>
          <w:marBottom w:val="0"/>
          <w:divBdr>
            <w:top w:val="none" w:sz="0" w:space="0" w:color="auto"/>
            <w:left w:val="none" w:sz="0" w:space="0" w:color="auto"/>
            <w:bottom w:val="none" w:sz="0" w:space="0" w:color="auto"/>
            <w:right w:val="none" w:sz="0" w:space="0" w:color="auto"/>
          </w:divBdr>
        </w:div>
        <w:div w:id="1657222021">
          <w:marLeft w:val="0"/>
          <w:marRight w:val="0"/>
          <w:marTop w:val="0"/>
          <w:marBottom w:val="0"/>
          <w:divBdr>
            <w:top w:val="none" w:sz="0" w:space="0" w:color="auto"/>
            <w:left w:val="none" w:sz="0" w:space="0" w:color="auto"/>
            <w:bottom w:val="none" w:sz="0" w:space="0" w:color="auto"/>
            <w:right w:val="none" w:sz="0" w:space="0" w:color="auto"/>
          </w:divBdr>
        </w:div>
        <w:div w:id="2043817368">
          <w:marLeft w:val="0"/>
          <w:marRight w:val="0"/>
          <w:marTop w:val="0"/>
          <w:marBottom w:val="0"/>
          <w:divBdr>
            <w:top w:val="none" w:sz="0" w:space="0" w:color="auto"/>
            <w:left w:val="none" w:sz="0" w:space="0" w:color="auto"/>
            <w:bottom w:val="none" w:sz="0" w:space="0" w:color="auto"/>
            <w:right w:val="none" w:sz="0" w:space="0" w:color="auto"/>
          </w:divBdr>
        </w:div>
        <w:div w:id="1079134470">
          <w:marLeft w:val="0"/>
          <w:marRight w:val="0"/>
          <w:marTop w:val="0"/>
          <w:marBottom w:val="0"/>
          <w:divBdr>
            <w:top w:val="none" w:sz="0" w:space="0" w:color="auto"/>
            <w:left w:val="none" w:sz="0" w:space="0" w:color="auto"/>
            <w:bottom w:val="none" w:sz="0" w:space="0" w:color="auto"/>
            <w:right w:val="none" w:sz="0" w:space="0" w:color="auto"/>
          </w:divBdr>
        </w:div>
        <w:div w:id="2105876927">
          <w:marLeft w:val="0"/>
          <w:marRight w:val="0"/>
          <w:marTop w:val="0"/>
          <w:marBottom w:val="0"/>
          <w:divBdr>
            <w:top w:val="none" w:sz="0" w:space="0" w:color="auto"/>
            <w:left w:val="none" w:sz="0" w:space="0" w:color="auto"/>
            <w:bottom w:val="none" w:sz="0" w:space="0" w:color="auto"/>
            <w:right w:val="none" w:sz="0" w:space="0" w:color="auto"/>
          </w:divBdr>
        </w:div>
        <w:div w:id="737552136">
          <w:marLeft w:val="0"/>
          <w:marRight w:val="0"/>
          <w:marTop w:val="0"/>
          <w:marBottom w:val="0"/>
          <w:divBdr>
            <w:top w:val="none" w:sz="0" w:space="0" w:color="auto"/>
            <w:left w:val="none" w:sz="0" w:space="0" w:color="auto"/>
            <w:bottom w:val="none" w:sz="0" w:space="0" w:color="auto"/>
            <w:right w:val="none" w:sz="0" w:space="0" w:color="auto"/>
          </w:divBdr>
        </w:div>
        <w:div w:id="1955018948">
          <w:marLeft w:val="0"/>
          <w:marRight w:val="0"/>
          <w:marTop w:val="0"/>
          <w:marBottom w:val="0"/>
          <w:divBdr>
            <w:top w:val="none" w:sz="0" w:space="0" w:color="auto"/>
            <w:left w:val="none" w:sz="0" w:space="0" w:color="auto"/>
            <w:bottom w:val="none" w:sz="0" w:space="0" w:color="auto"/>
            <w:right w:val="none" w:sz="0" w:space="0" w:color="auto"/>
          </w:divBdr>
        </w:div>
      </w:divsChild>
    </w:div>
    <w:div w:id="631332326">
      <w:bodyDiv w:val="1"/>
      <w:marLeft w:val="0"/>
      <w:marRight w:val="0"/>
      <w:marTop w:val="0"/>
      <w:marBottom w:val="0"/>
      <w:divBdr>
        <w:top w:val="none" w:sz="0" w:space="0" w:color="auto"/>
        <w:left w:val="none" w:sz="0" w:space="0" w:color="auto"/>
        <w:bottom w:val="none" w:sz="0" w:space="0" w:color="auto"/>
        <w:right w:val="none" w:sz="0" w:space="0" w:color="auto"/>
      </w:divBdr>
      <w:divsChild>
        <w:div w:id="1326588741">
          <w:marLeft w:val="0"/>
          <w:marRight w:val="0"/>
          <w:marTop w:val="0"/>
          <w:marBottom w:val="0"/>
          <w:divBdr>
            <w:top w:val="none" w:sz="0" w:space="0" w:color="auto"/>
            <w:left w:val="none" w:sz="0" w:space="0" w:color="auto"/>
            <w:bottom w:val="none" w:sz="0" w:space="0" w:color="auto"/>
            <w:right w:val="none" w:sz="0" w:space="0" w:color="auto"/>
          </w:divBdr>
        </w:div>
        <w:div w:id="625476168">
          <w:marLeft w:val="0"/>
          <w:marRight w:val="0"/>
          <w:marTop w:val="0"/>
          <w:marBottom w:val="0"/>
          <w:divBdr>
            <w:top w:val="none" w:sz="0" w:space="0" w:color="auto"/>
            <w:left w:val="none" w:sz="0" w:space="0" w:color="auto"/>
            <w:bottom w:val="none" w:sz="0" w:space="0" w:color="auto"/>
            <w:right w:val="none" w:sz="0" w:space="0" w:color="auto"/>
          </w:divBdr>
        </w:div>
        <w:div w:id="480003930">
          <w:marLeft w:val="0"/>
          <w:marRight w:val="0"/>
          <w:marTop w:val="0"/>
          <w:marBottom w:val="0"/>
          <w:divBdr>
            <w:top w:val="none" w:sz="0" w:space="0" w:color="auto"/>
            <w:left w:val="none" w:sz="0" w:space="0" w:color="auto"/>
            <w:bottom w:val="none" w:sz="0" w:space="0" w:color="auto"/>
            <w:right w:val="none" w:sz="0" w:space="0" w:color="auto"/>
          </w:divBdr>
        </w:div>
        <w:div w:id="1722095727">
          <w:marLeft w:val="0"/>
          <w:marRight w:val="0"/>
          <w:marTop w:val="0"/>
          <w:marBottom w:val="0"/>
          <w:divBdr>
            <w:top w:val="none" w:sz="0" w:space="0" w:color="auto"/>
            <w:left w:val="none" w:sz="0" w:space="0" w:color="auto"/>
            <w:bottom w:val="none" w:sz="0" w:space="0" w:color="auto"/>
            <w:right w:val="none" w:sz="0" w:space="0" w:color="auto"/>
          </w:divBdr>
        </w:div>
        <w:div w:id="2075464812">
          <w:marLeft w:val="0"/>
          <w:marRight w:val="0"/>
          <w:marTop w:val="0"/>
          <w:marBottom w:val="0"/>
          <w:divBdr>
            <w:top w:val="none" w:sz="0" w:space="0" w:color="auto"/>
            <w:left w:val="none" w:sz="0" w:space="0" w:color="auto"/>
            <w:bottom w:val="none" w:sz="0" w:space="0" w:color="auto"/>
            <w:right w:val="none" w:sz="0" w:space="0" w:color="auto"/>
          </w:divBdr>
        </w:div>
        <w:div w:id="308558850">
          <w:marLeft w:val="0"/>
          <w:marRight w:val="0"/>
          <w:marTop w:val="0"/>
          <w:marBottom w:val="0"/>
          <w:divBdr>
            <w:top w:val="none" w:sz="0" w:space="0" w:color="auto"/>
            <w:left w:val="none" w:sz="0" w:space="0" w:color="auto"/>
            <w:bottom w:val="none" w:sz="0" w:space="0" w:color="auto"/>
            <w:right w:val="none" w:sz="0" w:space="0" w:color="auto"/>
          </w:divBdr>
        </w:div>
        <w:div w:id="1122000381">
          <w:marLeft w:val="0"/>
          <w:marRight w:val="0"/>
          <w:marTop w:val="0"/>
          <w:marBottom w:val="0"/>
          <w:divBdr>
            <w:top w:val="none" w:sz="0" w:space="0" w:color="auto"/>
            <w:left w:val="none" w:sz="0" w:space="0" w:color="auto"/>
            <w:bottom w:val="none" w:sz="0" w:space="0" w:color="auto"/>
            <w:right w:val="none" w:sz="0" w:space="0" w:color="auto"/>
          </w:divBdr>
        </w:div>
        <w:div w:id="1237931722">
          <w:marLeft w:val="0"/>
          <w:marRight w:val="0"/>
          <w:marTop w:val="0"/>
          <w:marBottom w:val="0"/>
          <w:divBdr>
            <w:top w:val="none" w:sz="0" w:space="0" w:color="auto"/>
            <w:left w:val="none" w:sz="0" w:space="0" w:color="auto"/>
            <w:bottom w:val="none" w:sz="0" w:space="0" w:color="auto"/>
            <w:right w:val="none" w:sz="0" w:space="0" w:color="auto"/>
          </w:divBdr>
        </w:div>
        <w:div w:id="597258250">
          <w:marLeft w:val="0"/>
          <w:marRight w:val="0"/>
          <w:marTop w:val="0"/>
          <w:marBottom w:val="0"/>
          <w:divBdr>
            <w:top w:val="none" w:sz="0" w:space="0" w:color="auto"/>
            <w:left w:val="none" w:sz="0" w:space="0" w:color="auto"/>
            <w:bottom w:val="none" w:sz="0" w:space="0" w:color="auto"/>
            <w:right w:val="none" w:sz="0" w:space="0" w:color="auto"/>
          </w:divBdr>
        </w:div>
        <w:div w:id="1200972831">
          <w:marLeft w:val="0"/>
          <w:marRight w:val="0"/>
          <w:marTop w:val="0"/>
          <w:marBottom w:val="0"/>
          <w:divBdr>
            <w:top w:val="none" w:sz="0" w:space="0" w:color="auto"/>
            <w:left w:val="none" w:sz="0" w:space="0" w:color="auto"/>
            <w:bottom w:val="none" w:sz="0" w:space="0" w:color="auto"/>
            <w:right w:val="none" w:sz="0" w:space="0" w:color="auto"/>
          </w:divBdr>
        </w:div>
        <w:div w:id="447895792">
          <w:marLeft w:val="0"/>
          <w:marRight w:val="0"/>
          <w:marTop w:val="0"/>
          <w:marBottom w:val="0"/>
          <w:divBdr>
            <w:top w:val="none" w:sz="0" w:space="0" w:color="auto"/>
            <w:left w:val="none" w:sz="0" w:space="0" w:color="auto"/>
            <w:bottom w:val="none" w:sz="0" w:space="0" w:color="auto"/>
            <w:right w:val="none" w:sz="0" w:space="0" w:color="auto"/>
          </w:divBdr>
        </w:div>
        <w:div w:id="208305019">
          <w:marLeft w:val="0"/>
          <w:marRight w:val="0"/>
          <w:marTop w:val="0"/>
          <w:marBottom w:val="0"/>
          <w:divBdr>
            <w:top w:val="none" w:sz="0" w:space="0" w:color="auto"/>
            <w:left w:val="none" w:sz="0" w:space="0" w:color="auto"/>
            <w:bottom w:val="none" w:sz="0" w:space="0" w:color="auto"/>
            <w:right w:val="none" w:sz="0" w:space="0" w:color="auto"/>
          </w:divBdr>
        </w:div>
        <w:div w:id="1326514962">
          <w:marLeft w:val="0"/>
          <w:marRight w:val="0"/>
          <w:marTop w:val="0"/>
          <w:marBottom w:val="0"/>
          <w:divBdr>
            <w:top w:val="none" w:sz="0" w:space="0" w:color="auto"/>
            <w:left w:val="none" w:sz="0" w:space="0" w:color="auto"/>
            <w:bottom w:val="none" w:sz="0" w:space="0" w:color="auto"/>
            <w:right w:val="none" w:sz="0" w:space="0" w:color="auto"/>
          </w:divBdr>
        </w:div>
        <w:div w:id="1613975954">
          <w:marLeft w:val="0"/>
          <w:marRight w:val="0"/>
          <w:marTop w:val="0"/>
          <w:marBottom w:val="0"/>
          <w:divBdr>
            <w:top w:val="none" w:sz="0" w:space="0" w:color="auto"/>
            <w:left w:val="none" w:sz="0" w:space="0" w:color="auto"/>
            <w:bottom w:val="none" w:sz="0" w:space="0" w:color="auto"/>
            <w:right w:val="none" w:sz="0" w:space="0" w:color="auto"/>
          </w:divBdr>
        </w:div>
        <w:div w:id="2089576075">
          <w:marLeft w:val="0"/>
          <w:marRight w:val="0"/>
          <w:marTop w:val="0"/>
          <w:marBottom w:val="0"/>
          <w:divBdr>
            <w:top w:val="none" w:sz="0" w:space="0" w:color="auto"/>
            <w:left w:val="none" w:sz="0" w:space="0" w:color="auto"/>
            <w:bottom w:val="none" w:sz="0" w:space="0" w:color="auto"/>
            <w:right w:val="none" w:sz="0" w:space="0" w:color="auto"/>
          </w:divBdr>
        </w:div>
        <w:div w:id="2004815620">
          <w:marLeft w:val="0"/>
          <w:marRight w:val="0"/>
          <w:marTop w:val="0"/>
          <w:marBottom w:val="0"/>
          <w:divBdr>
            <w:top w:val="none" w:sz="0" w:space="0" w:color="auto"/>
            <w:left w:val="none" w:sz="0" w:space="0" w:color="auto"/>
            <w:bottom w:val="none" w:sz="0" w:space="0" w:color="auto"/>
            <w:right w:val="none" w:sz="0" w:space="0" w:color="auto"/>
          </w:divBdr>
        </w:div>
        <w:div w:id="651711501">
          <w:marLeft w:val="0"/>
          <w:marRight w:val="0"/>
          <w:marTop w:val="0"/>
          <w:marBottom w:val="0"/>
          <w:divBdr>
            <w:top w:val="none" w:sz="0" w:space="0" w:color="auto"/>
            <w:left w:val="none" w:sz="0" w:space="0" w:color="auto"/>
            <w:bottom w:val="none" w:sz="0" w:space="0" w:color="auto"/>
            <w:right w:val="none" w:sz="0" w:space="0" w:color="auto"/>
          </w:divBdr>
        </w:div>
        <w:div w:id="454099652">
          <w:marLeft w:val="0"/>
          <w:marRight w:val="0"/>
          <w:marTop w:val="0"/>
          <w:marBottom w:val="0"/>
          <w:divBdr>
            <w:top w:val="none" w:sz="0" w:space="0" w:color="auto"/>
            <w:left w:val="none" w:sz="0" w:space="0" w:color="auto"/>
            <w:bottom w:val="none" w:sz="0" w:space="0" w:color="auto"/>
            <w:right w:val="none" w:sz="0" w:space="0" w:color="auto"/>
          </w:divBdr>
        </w:div>
        <w:div w:id="333457048">
          <w:marLeft w:val="0"/>
          <w:marRight w:val="0"/>
          <w:marTop w:val="0"/>
          <w:marBottom w:val="0"/>
          <w:divBdr>
            <w:top w:val="none" w:sz="0" w:space="0" w:color="auto"/>
            <w:left w:val="none" w:sz="0" w:space="0" w:color="auto"/>
            <w:bottom w:val="none" w:sz="0" w:space="0" w:color="auto"/>
            <w:right w:val="none" w:sz="0" w:space="0" w:color="auto"/>
          </w:divBdr>
        </w:div>
        <w:div w:id="504591441">
          <w:marLeft w:val="0"/>
          <w:marRight w:val="0"/>
          <w:marTop w:val="0"/>
          <w:marBottom w:val="0"/>
          <w:divBdr>
            <w:top w:val="none" w:sz="0" w:space="0" w:color="auto"/>
            <w:left w:val="none" w:sz="0" w:space="0" w:color="auto"/>
            <w:bottom w:val="none" w:sz="0" w:space="0" w:color="auto"/>
            <w:right w:val="none" w:sz="0" w:space="0" w:color="auto"/>
          </w:divBdr>
        </w:div>
        <w:div w:id="1966082080">
          <w:marLeft w:val="0"/>
          <w:marRight w:val="0"/>
          <w:marTop w:val="0"/>
          <w:marBottom w:val="0"/>
          <w:divBdr>
            <w:top w:val="none" w:sz="0" w:space="0" w:color="auto"/>
            <w:left w:val="none" w:sz="0" w:space="0" w:color="auto"/>
            <w:bottom w:val="none" w:sz="0" w:space="0" w:color="auto"/>
            <w:right w:val="none" w:sz="0" w:space="0" w:color="auto"/>
          </w:divBdr>
        </w:div>
        <w:div w:id="1051424652">
          <w:marLeft w:val="0"/>
          <w:marRight w:val="0"/>
          <w:marTop w:val="0"/>
          <w:marBottom w:val="0"/>
          <w:divBdr>
            <w:top w:val="none" w:sz="0" w:space="0" w:color="auto"/>
            <w:left w:val="none" w:sz="0" w:space="0" w:color="auto"/>
            <w:bottom w:val="none" w:sz="0" w:space="0" w:color="auto"/>
            <w:right w:val="none" w:sz="0" w:space="0" w:color="auto"/>
          </w:divBdr>
        </w:div>
        <w:div w:id="1869177893">
          <w:marLeft w:val="0"/>
          <w:marRight w:val="0"/>
          <w:marTop w:val="0"/>
          <w:marBottom w:val="0"/>
          <w:divBdr>
            <w:top w:val="none" w:sz="0" w:space="0" w:color="auto"/>
            <w:left w:val="none" w:sz="0" w:space="0" w:color="auto"/>
            <w:bottom w:val="none" w:sz="0" w:space="0" w:color="auto"/>
            <w:right w:val="none" w:sz="0" w:space="0" w:color="auto"/>
          </w:divBdr>
        </w:div>
        <w:div w:id="348071523">
          <w:marLeft w:val="0"/>
          <w:marRight w:val="0"/>
          <w:marTop w:val="0"/>
          <w:marBottom w:val="0"/>
          <w:divBdr>
            <w:top w:val="none" w:sz="0" w:space="0" w:color="auto"/>
            <w:left w:val="none" w:sz="0" w:space="0" w:color="auto"/>
            <w:bottom w:val="none" w:sz="0" w:space="0" w:color="auto"/>
            <w:right w:val="none" w:sz="0" w:space="0" w:color="auto"/>
          </w:divBdr>
        </w:div>
        <w:div w:id="832574830">
          <w:marLeft w:val="0"/>
          <w:marRight w:val="0"/>
          <w:marTop w:val="0"/>
          <w:marBottom w:val="0"/>
          <w:divBdr>
            <w:top w:val="none" w:sz="0" w:space="0" w:color="auto"/>
            <w:left w:val="none" w:sz="0" w:space="0" w:color="auto"/>
            <w:bottom w:val="none" w:sz="0" w:space="0" w:color="auto"/>
            <w:right w:val="none" w:sz="0" w:space="0" w:color="auto"/>
          </w:divBdr>
        </w:div>
        <w:div w:id="951791485">
          <w:marLeft w:val="0"/>
          <w:marRight w:val="0"/>
          <w:marTop w:val="0"/>
          <w:marBottom w:val="0"/>
          <w:divBdr>
            <w:top w:val="none" w:sz="0" w:space="0" w:color="auto"/>
            <w:left w:val="none" w:sz="0" w:space="0" w:color="auto"/>
            <w:bottom w:val="none" w:sz="0" w:space="0" w:color="auto"/>
            <w:right w:val="none" w:sz="0" w:space="0" w:color="auto"/>
          </w:divBdr>
        </w:div>
        <w:div w:id="1980069537">
          <w:marLeft w:val="0"/>
          <w:marRight w:val="0"/>
          <w:marTop w:val="0"/>
          <w:marBottom w:val="0"/>
          <w:divBdr>
            <w:top w:val="none" w:sz="0" w:space="0" w:color="auto"/>
            <w:left w:val="none" w:sz="0" w:space="0" w:color="auto"/>
            <w:bottom w:val="none" w:sz="0" w:space="0" w:color="auto"/>
            <w:right w:val="none" w:sz="0" w:space="0" w:color="auto"/>
          </w:divBdr>
        </w:div>
        <w:div w:id="595285748">
          <w:marLeft w:val="0"/>
          <w:marRight w:val="0"/>
          <w:marTop w:val="0"/>
          <w:marBottom w:val="0"/>
          <w:divBdr>
            <w:top w:val="none" w:sz="0" w:space="0" w:color="auto"/>
            <w:left w:val="none" w:sz="0" w:space="0" w:color="auto"/>
            <w:bottom w:val="none" w:sz="0" w:space="0" w:color="auto"/>
            <w:right w:val="none" w:sz="0" w:space="0" w:color="auto"/>
          </w:divBdr>
        </w:div>
        <w:div w:id="1744453421">
          <w:marLeft w:val="0"/>
          <w:marRight w:val="0"/>
          <w:marTop w:val="0"/>
          <w:marBottom w:val="0"/>
          <w:divBdr>
            <w:top w:val="none" w:sz="0" w:space="0" w:color="auto"/>
            <w:left w:val="none" w:sz="0" w:space="0" w:color="auto"/>
            <w:bottom w:val="none" w:sz="0" w:space="0" w:color="auto"/>
            <w:right w:val="none" w:sz="0" w:space="0" w:color="auto"/>
          </w:divBdr>
        </w:div>
        <w:div w:id="1313635205">
          <w:marLeft w:val="0"/>
          <w:marRight w:val="0"/>
          <w:marTop w:val="0"/>
          <w:marBottom w:val="0"/>
          <w:divBdr>
            <w:top w:val="none" w:sz="0" w:space="0" w:color="auto"/>
            <w:left w:val="none" w:sz="0" w:space="0" w:color="auto"/>
            <w:bottom w:val="none" w:sz="0" w:space="0" w:color="auto"/>
            <w:right w:val="none" w:sz="0" w:space="0" w:color="auto"/>
          </w:divBdr>
        </w:div>
        <w:div w:id="1093013720">
          <w:marLeft w:val="0"/>
          <w:marRight w:val="0"/>
          <w:marTop w:val="0"/>
          <w:marBottom w:val="0"/>
          <w:divBdr>
            <w:top w:val="none" w:sz="0" w:space="0" w:color="auto"/>
            <w:left w:val="none" w:sz="0" w:space="0" w:color="auto"/>
            <w:bottom w:val="none" w:sz="0" w:space="0" w:color="auto"/>
            <w:right w:val="none" w:sz="0" w:space="0" w:color="auto"/>
          </w:divBdr>
        </w:div>
        <w:div w:id="877472733">
          <w:marLeft w:val="0"/>
          <w:marRight w:val="0"/>
          <w:marTop w:val="0"/>
          <w:marBottom w:val="0"/>
          <w:divBdr>
            <w:top w:val="none" w:sz="0" w:space="0" w:color="auto"/>
            <w:left w:val="none" w:sz="0" w:space="0" w:color="auto"/>
            <w:bottom w:val="none" w:sz="0" w:space="0" w:color="auto"/>
            <w:right w:val="none" w:sz="0" w:space="0" w:color="auto"/>
          </w:divBdr>
        </w:div>
        <w:div w:id="1338460767">
          <w:marLeft w:val="0"/>
          <w:marRight w:val="0"/>
          <w:marTop w:val="0"/>
          <w:marBottom w:val="0"/>
          <w:divBdr>
            <w:top w:val="none" w:sz="0" w:space="0" w:color="auto"/>
            <w:left w:val="none" w:sz="0" w:space="0" w:color="auto"/>
            <w:bottom w:val="none" w:sz="0" w:space="0" w:color="auto"/>
            <w:right w:val="none" w:sz="0" w:space="0" w:color="auto"/>
          </w:divBdr>
        </w:div>
        <w:div w:id="1128357231">
          <w:marLeft w:val="0"/>
          <w:marRight w:val="0"/>
          <w:marTop w:val="0"/>
          <w:marBottom w:val="0"/>
          <w:divBdr>
            <w:top w:val="none" w:sz="0" w:space="0" w:color="auto"/>
            <w:left w:val="none" w:sz="0" w:space="0" w:color="auto"/>
            <w:bottom w:val="none" w:sz="0" w:space="0" w:color="auto"/>
            <w:right w:val="none" w:sz="0" w:space="0" w:color="auto"/>
          </w:divBdr>
        </w:div>
        <w:div w:id="96801857">
          <w:marLeft w:val="0"/>
          <w:marRight w:val="0"/>
          <w:marTop w:val="0"/>
          <w:marBottom w:val="0"/>
          <w:divBdr>
            <w:top w:val="none" w:sz="0" w:space="0" w:color="auto"/>
            <w:left w:val="none" w:sz="0" w:space="0" w:color="auto"/>
            <w:bottom w:val="none" w:sz="0" w:space="0" w:color="auto"/>
            <w:right w:val="none" w:sz="0" w:space="0" w:color="auto"/>
          </w:divBdr>
        </w:div>
        <w:div w:id="454372797">
          <w:marLeft w:val="0"/>
          <w:marRight w:val="0"/>
          <w:marTop w:val="0"/>
          <w:marBottom w:val="0"/>
          <w:divBdr>
            <w:top w:val="none" w:sz="0" w:space="0" w:color="auto"/>
            <w:left w:val="none" w:sz="0" w:space="0" w:color="auto"/>
            <w:bottom w:val="none" w:sz="0" w:space="0" w:color="auto"/>
            <w:right w:val="none" w:sz="0" w:space="0" w:color="auto"/>
          </w:divBdr>
        </w:div>
        <w:div w:id="808942712">
          <w:marLeft w:val="0"/>
          <w:marRight w:val="0"/>
          <w:marTop w:val="0"/>
          <w:marBottom w:val="0"/>
          <w:divBdr>
            <w:top w:val="none" w:sz="0" w:space="0" w:color="auto"/>
            <w:left w:val="none" w:sz="0" w:space="0" w:color="auto"/>
            <w:bottom w:val="none" w:sz="0" w:space="0" w:color="auto"/>
            <w:right w:val="none" w:sz="0" w:space="0" w:color="auto"/>
          </w:divBdr>
        </w:div>
        <w:div w:id="697505433">
          <w:marLeft w:val="0"/>
          <w:marRight w:val="0"/>
          <w:marTop w:val="0"/>
          <w:marBottom w:val="0"/>
          <w:divBdr>
            <w:top w:val="none" w:sz="0" w:space="0" w:color="auto"/>
            <w:left w:val="none" w:sz="0" w:space="0" w:color="auto"/>
            <w:bottom w:val="none" w:sz="0" w:space="0" w:color="auto"/>
            <w:right w:val="none" w:sz="0" w:space="0" w:color="auto"/>
          </w:divBdr>
        </w:div>
        <w:div w:id="2027973792">
          <w:marLeft w:val="0"/>
          <w:marRight w:val="0"/>
          <w:marTop w:val="0"/>
          <w:marBottom w:val="0"/>
          <w:divBdr>
            <w:top w:val="none" w:sz="0" w:space="0" w:color="auto"/>
            <w:left w:val="none" w:sz="0" w:space="0" w:color="auto"/>
            <w:bottom w:val="none" w:sz="0" w:space="0" w:color="auto"/>
            <w:right w:val="none" w:sz="0" w:space="0" w:color="auto"/>
          </w:divBdr>
        </w:div>
        <w:div w:id="1287734157">
          <w:marLeft w:val="0"/>
          <w:marRight w:val="0"/>
          <w:marTop w:val="0"/>
          <w:marBottom w:val="0"/>
          <w:divBdr>
            <w:top w:val="none" w:sz="0" w:space="0" w:color="auto"/>
            <w:left w:val="none" w:sz="0" w:space="0" w:color="auto"/>
            <w:bottom w:val="none" w:sz="0" w:space="0" w:color="auto"/>
            <w:right w:val="none" w:sz="0" w:space="0" w:color="auto"/>
          </w:divBdr>
        </w:div>
        <w:div w:id="151407090">
          <w:marLeft w:val="0"/>
          <w:marRight w:val="0"/>
          <w:marTop w:val="0"/>
          <w:marBottom w:val="0"/>
          <w:divBdr>
            <w:top w:val="none" w:sz="0" w:space="0" w:color="auto"/>
            <w:left w:val="none" w:sz="0" w:space="0" w:color="auto"/>
            <w:bottom w:val="none" w:sz="0" w:space="0" w:color="auto"/>
            <w:right w:val="none" w:sz="0" w:space="0" w:color="auto"/>
          </w:divBdr>
        </w:div>
        <w:div w:id="1890996025">
          <w:marLeft w:val="0"/>
          <w:marRight w:val="0"/>
          <w:marTop w:val="0"/>
          <w:marBottom w:val="0"/>
          <w:divBdr>
            <w:top w:val="none" w:sz="0" w:space="0" w:color="auto"/>
            <w:left w:val="none" w:sz="0" w:space="0" w:color="auto"/>
            <w:bottom w:val="none" w:sz="0" w:space="0" w:color="auto"/>
            <w:right w:val="none" w:sz="0" w:space="0" w:color="auto"/>
          </w:divBdr>
        </w:div>
        <w:div w:id="1825777541">
          <w:marLeft w:val="0"/>
          <w:marRight w:val="0"/>
          <w:marTop w:val="0"/>
          <w:marBottom w:val="0"/>
          <w:divBdr>
            <w:top w:val="none" w:sz="0" w:space="0" w:color="auto"/>
            <w:left w:val="none" w:sz="0" w:space="0" w:color="auto"/>
            <w:bottom w:val="none" w:sz="0" w:space="0" w:color="auto"/>
            <w:right w:val="none" w:sz="0" w:space="0" w:color="auto"/>
          </w:divBdr>
        </w:div>
        <w:div w:id="996760421">
          <w:marLeft w:val="0"/>
          <w:marRight w:val="0"/>
          <w:marTop w:val="0"/>
          <w:marBottom w:val="0"/>
          <w:divBdr>
            <w:top w:val="none" w:sz="0" w:space="0" w:color="auto"/>
            <w:left w:val="none" w:sz="0" w:space="0" w:color="auto"/>
            <w:bottom w:val="none" w:sz="0" w:space="0" w:color="auto"/>
            <w:right w:val="none" w:sz="0" w:space="0" w:color="auto"/>
          </w:divBdr>
        </w:div>
        <w:div w:id="1731223702">
          <w:marLeft w:val="0"/>
          <w:marRight w:val="0"/>
          <w:marTop w:val="0"/>
          <w:marBottom w:val="0"/>
          <w:divBdr>
            <w:top w:val="none" w:sz="0" w:space="0" w:color="auto"/>
            <w:left w:val="none" w:sz="0" w:space="0" w:color="auto"/>
            <w:bottom w:val="none" w:sz="0" w:space="0" w:color="auto"/>
            <w:right w:val="none" w:sz="0" w:space="0" w:color="auto"/>
          </w:divBdr>
        </w:div>
        <w:div w:id="162747647">
          <w:marLeft w:val="0"/>
          <w:marRight w:val="0"/>
          <w:marTop w:val="0"/>
          <w:marBottom w:val="0"/>
          <w:divBdr>
            <w:top w:val="none" w:sz="0" w:space="0" w:color="auto"/>
            <w:left w:val="none" w:sz="0" w:space="0" w:color="auto"/>
            <w:bottom w:val="none" w:sz="0" w:space="0" w:color="auto"/>
            <w:right w:val="none" w:sz="0" w:space="0" w:color="auto"/>
          </w:divBdr>
        </w:div>
        <w:div w:id="1727797354">
          <w:marLeft w:val="0"/>
          <w:marRight w:val="0"/>
          <w:marTop w:val="0"/>
          <w:marBottom w:val="0"/>
          <w:divBdr>
            <w:top w:val="none" w:sz="0" w:space="0" w:color="auto"/>
            <w:left w:val="none" w:sz="0" w:space="0" w:color="auto"/>
            <w:bottom w:val="none" w:sz="0" w:space="0" w:color="auto"/>
            <w:right w:val="none" w:sz="0" w:space="0" w:color="auto"/>
          </w:divBdr>
        </w:div>
        <w:div w:id="1017150279">
          <w:marLeft w:val="0"/>
          <w:marRight w:val="0"/>
          <w:marTop w:val="0"/>
          <w:marBottom w:val="0"/>
          <w:divBdr>
            <w:top w:val="none" w:sz="0" w:space="0" w:color="auto"/>
            <w:left w:val="none" w:sz="0" w:space="0" w:color="auto"/>
            <w:bottom w:val="none" w:sz="0" w:space="0" w:color="auto"/>
            <w:right w:val="none" w:sz="0" w:space="0" w:color="auto"/>
          </w:divBdr>
        </w:div>
        <w:div w:id="1915578250">
          <w:marLeft w:val="0"/>
          <w:marRight w:val="0"/>
          <w:marTop w:val="0"/>
          <w:marBottom w:val="0"/>
          <w:divBdr>
            <w:top w:val="none" w:sz="0" w:space="0" w:color="auto"/>
            <w:left w:val="none" w:sz="0" w:space="0" w:color="auto"/>
            <w:bottom w:val="none" w:sz="0" w:space="0" w:color="auto"/>
            <w:right w:val="none" w:sz="0" w:space="0" w:color="auto"/>
          </w:divBdr>
        </w:div>
        <w:div w:id="1266959541">
          <w:marLeft w:val="0"/>
          <w:marRight w:val="0"/>
          <w:marTop w:val="0"/>
          <w:marBottom w:val="0"/>
          <w:divBdr>
            <w:top w:val="none" w:sz="0" w:space="0" w:color="auto"/>
            <w:left w:val="none" w:sz="0" w:space="0" w:color="auto"/>
            <w:bottom w:val="none" w:sz="0" w:space="0" w:color="auto"/>
            <w:right w:val="none" w:sz="0" w:space="0" w:color="auto"/>
          </w:divBdr>
        </w:div>
        <w:div w:id="2136634450">
          <w:marLeft w:val="0"/>
          <w:marRight w:val="0"/>
          <w:marTop w:val="0"/>
          <w:marBottom w:val="0"/>
          <w:divBdr>
            <w:top w:val="none" w:sz="0" w:space="0" w:color="auto"/>
            <w:left w:val="none" w:sz="0" w:space="0" w:color="auto"/>
            <w:bottom w:val="none" w:sz="0" w:space="0" w:color="auto"/>
            <w:right w:val="none" w:sz="0" w:space="0" w:color="auto"/>
          </w:divBdr>
        </w:div>
        <w:div w:id="281115423">
          <w:marLeft w:val="0"/>
          <w:marRight w:val="0"/>
          <w:marTop w:val="0"/>
          <w:marBottom w:val="0"/>
          <w:divBdr>
            <w:top w:val="none" w:sz="0" w:space="0" w:color="auto"/>
            <w:left w:val="none" w:sz="0" w:space="0" w:color="auto"/>
            <w:bottom w:val="none" w:sz="0" w:space="0" w:color="auto"/>
            <w:right w:val="none" w:sz="0" w:space="0" w:color="auto"/>
          </w:divBdr>
        </w:div>
        <w:div w:id="1950426880">
          <w:marLeft w:val="0"/>
          <w:marRight w:val="0"/>
          <w:marTop w:val="0"/>
          <w:marBottom w:val="0"/>
          <w:divBdr>
            <w:top w:val="none" w:sz="0" w:space="0" w:color="auto"/>
            <w:left w:val="none" w:sz="0" w:space="0" w:color="auto"/>
            <w:bottom w:val="none" w:sz="0" w:space="0" w:color="auto"/>
            <w:right w:val="none" w:sz="0" w:space="0" w:color="auto"/>
          </w:divBdr>
        </w:div>
        <w:div w:id="821047618">
          <w:marLeft w:val="0"/>
          <w:marRight w:val="0"/>
          <w:marTop w:val="0"/>
          <w:marBottom w:val="0"/>
          <w:divBdr>
            <w:top w:val="none" w:sz="0" w:space="0" w:color="auto"/>
            <w:left w:val="none" w:sz="0" w:space="0" w:color="auto"/>
            <w:bottom w:val="none" w:sz="0" w:space="0" w:color="auto"/>
            <w:right w:val="none" w:sz="0" w:space="0" w:color="auto"/>
          </w:divBdr>
        </w:div>
        <w:div w:id="1276864123">
          <w:marLeft w:val="0"/>
          <w:marRight w:val="0"/>
          <w:marTop w:val="0"/>
          <w:marBottom w:val="0"/>
          <w:divBdr>
            <w:top w:val="none" w:sz="0" w:space="0" w:color="auto"/>
            <w:left w:val="none" w:sz="0" w:space="0" w:color="auto"/>
            <w:bottom w:val="none" w:sz="0" w:space="0" w:color="auto"/>
            <w:right w:val="none" w:sz="0" w:space="0" w:color="auto"/>
          </w:divBdr>
        </w:div>
        <w:div w:id="874582526">
          <w:marLeft w:val="0"/>
          <w:marRight w:val="0"/>
          <w:marTop w:val="0"/>
          <w:marBottom w:val="0"/>
          <w:divBdr>
            <w:top w:val="none" w:sz="0" w:space="0" w:color="auto"/>
            <w:left w:val="none" w:sz="0" w:space="0" w:color="auto"/>
            <w:bottom w:val="none" w:sz="0" w:space="0" w:color="auto"/>
            <w:right w:val="none" w:sz="0" w:space="0" w:color="auto"/>
          </w:divBdr>
        </w:div>
        <w:div w:id="1398357353">
          <w:marLeft w:val="0"/>
          <w:marRight w:val="0"/>
          <w:marTop w:val="0"/>
          <w:marBottom w:val="0"/>
          <w:divBdr>
            <w:top w:val="none" w:sz="0" w:space="0" w:color="auto"/>
            <w:left w:val="none" w:sz="0" w:space="0" w:color="auto"/>
            <w:bottom w:val="none" w:sz="0" w:space="0" w:color="auto"/>
            <w:right w:val="none" w:sz="0" w:space="0" w:color="auto"/>
          </w:divBdr>
        </w:div>
        <w:div w:id="1902977488">
          <w:marLeft w:val="0"/>
          <w:marRight w:val="0"/>
          <w:marTop w:val="0"/>
          <w:marBottom w:val="0"/>
          <w:divBdr>
            <w:top w:val="none" w:sz="0" w:space="0" w:color="auto"/>
            <w:left w:val="none" w:sz="0" w:space="0" w:color="auto"/>
            <w:bottom w:val="none" w:sz="0" w:space="0" w:color="auto"/>
            <w:right w:val="none" w:sz="0" w:space="0" w:color="auto"/>
          </w:divBdr>
        </w:div>
        <w:div w:id="795945915">
          <w:marLeft w:val="0"/>
          <w:marRight w:val="0"/>
          <w:marTop w:val="0"/>
          <w:marBottom w:val="0"/>
          <w:divBdr>
            <w:top w:val="none" w:sz="0" w:space="0" w:color="auto"/>
            <w:left w:val="none" w:sz="0" w:space="0" w:color="auto"/>
            <w:bottom w:val="none" w:sz="0" w:space="0" w:color="auto"/>
            <w:right w:val="none" w:sz="0" w:space="0" w:color="auto"/>
          </w:divBdr>
        </w:div>
        <w:div w:id="1069889825">
          <w:marLeft w:val="0"/>
          <w:marRight w:val="0"/>
          <w:marTop w:val="0"/>
          <w:marBottom w:val="0"/>
          <w:divBdr>
            <w:top w:val="none" w:sz="0" w:space="0" w:color="auto"/>
            <w:left w:val="none" w:sz="0" w:space="0" w:color="auto"/>
            <w:bottom w:val="none" w:sz="0" w:space="0" w:color="auto"/>
            <w:right w:val="none" w:sz="0" w:space="0" w:color="auto"/>
          </w:divBdr>
        </w:div>
      </w:divsChild>
    </w:div>
    <w:div w:id="663432575">
      <w:bodyDiv w:val="1"/>
      <w:marLeft w:val="0"/>
      <w:marRight w:val="0"/>
      <w:marTop w:val="0"/>
      <w:marBottom w:val="0"/>
      <w:divBdr>
        <w:top w:val="none" w:sz="0" w:space="0" w:color="auto"/>
        <w:left w:val="none" w:sz="0" w:space="0" w:color="auto"/>
        <w:bottom w:val="none" w:sz="0" w:space="0" w:color="auto"/>
        <w:right w:val="none" w:sz="0" w:space="0" w:color="auto"/>
      </w:divBdr>
      <w:divsChild>
        <w:div w:id="1786653035">
          <w:marLeft w:val="0"/>
          <w:marRight w:val="0"/>
          <w:marTop w:val="0"/>
          <w:marBottom w:val="0"/>
          <w:divBdr>
            <w:top w:val="none" w:sz="0" w:space="0" w:color="auto"/>
            <w:left w:val="none" w:sz="0" w:space="0" w:color="auto"/>
            <w:bottom w:val="none" w:sz="0" w:space="0" w:color="auto"/>
            <w:right w:val="none" w:sz="0" w:space="0" w:color="auto"/>
          </w:divBdr>
        </w:div>
        <w:div w:id="1946035264">
          <w:marLeft w:val="0"/>
          <w:marRight w:val="0"/>
          <w:marTop w:val="0"/>
          <w:marBottom w:val="0"/>
          <w:divBdr>
            <w:top w:val="none" w:sz="0" w:space="0" w:color="auto"/>
            <w:left w:val="none" w:sz="0" w:space="0" w:color="auto"/>
            <w:bottom w:val="none" w:sz="0" w:space="0" w:color="auto"/>
            <w:right w:val="none" w:sz="0" w:space="0" w:color="auto"/>
          </w:divBdr>
        </w:div>
        <w:div w:id="1098714052">
          <w:marLeft w:val="0"/>
          <w:marRight w:val="0"/>
          <w:marTop w:val="0"/>
          <w:marBottom w:val="0"/>
          <w:divBdr>
            <w:top w:val="none" w:sz="0" w:space="0" w:color="auto"/>
            <w:left w:val="none" w:sz="0" w:space="0" w:color="auto"/>
            <w:bottom w:val="none" w:sz="0" w:space="0" w:color="auto"/>
            <w:right w:val="none" w:sz="0" w:space="0" w:color="auto"/>
          </w:divBdr>
        </w:div>
        <w:div w:id="1516646971">
          <w:marLeft w:val="0"/>
          <w:marRight w:val="0"/>
          <w:marTop w:val="0"/>
          <w:marBottom w:val="0"/>
          <w:divBdr>
            <w:top w:val="none" w:sz="0" w:space="0" w:color="auto"/>
            <w:left w:val="none" w:sz="0" w:space="0" w:color="auto"/>
            <w:bottom w:val="none" w:sz="0" w:space="0" w:color="auto"/>
            <w:right w:val="none" w:sz="0" w:space="0" w:color="auto"/>
          </w:divBdr>
        </w:div>
        <w:div w:id="467867815">
          <w:marLeft w:val="0"/>
          <w:marRight w:val="0"/>
          <w:marTop w:val="0"/>
          <w:marBottom w:val="0"/>
          <w:divBdr>
            <w:top w:val="none" w:sz="0" w:space="0" w:color="auto"/>
            <w:left w:val="none" w:sz="0" w:space="0" w:color="auto"/>
            <w:bottom w:val="none" w:sz="0" w:space="0" w:color="auto"/>
            <w:right w:val="none" w:sz="0" w:space="0" w:color="auto"/>
          </w:divBdr>
        </w:div>
        <w:div w:id="1211965267">
          <w:marLeft w:val="0"/>
          <w:marRight w:val="0"/>
          <w:marTop w:val="0"/>
          <w:marBottom w:val="0"/>
          <w:divBdr>
            <w:top w:val="none" w:sz="0" w:space="0" w:color="auto"/>
            <w:left w:val="none" w:sz="0" w:space="0" w:color="auto"/>
            <w:bottom w:val="none" w:sz="0" w:space="0" w:color="auto"/>
            <w:right w:val="none" w:sz="0" w:space="0" w:color="auto"/>
          </w:divBdr>
        </w:div>
        <w:div w:id="937058490">
          <w:marLeft w:val="0"/>
          <w:marRight w:val="0"/>
          <w:marTop w:val="0"/>
          <w:marBottom w:val="0"/>
          <w:divBdr>
            <w:top w:val="none" w:sz="0" w:space="0" w:color="auto"/>
            <w:left w:val="none" w:sz="0" w:space="0" w:color="auto"/>
            <w:bottom w:val="none" w:sz="0" w:space="0" w:color="auto"/>
            <w:right w:val="none" w:sz="0" w:space="0" w:color="auto"/>
          </w:divBdr>
        </w:div>
        <w:div w:id="1901094194">
          <w:marLeft w:val="0"/>
          <w:marRight w:val="0"/>
          <w:marTop w:val="0"/>
          <w:marBottom w:val="0"/>
          <w:divBdr>
            <w:top w:val="none" w:sz="0" w:space="0" w:color="auto"/>
            <w:left w:val="none" w:sz="0" w:space="0" w:color="auto"/>
            <w:bottom w:val="none" w:sz="0" w:space="0" w:color="auto"/>
            <w:right w:val="none" w:sz="0" w:space="0" w:color="auto"/>
          </w:divBdr>
        </w:div>
        <w:div w:id="1517234955">
          <w:marLeft w:val="0"/>
          <w:marRight w:val="0"/>
          <w:marTop w:val="0"/>
          <w:marBottom w:val="0"/>
          <w:divBdr>
            <w:top w:val="none" w:sz="0" w:space="0" w:color="auto"/>
            <w:left w:val="none" w:sz="0" w:space="0" w:color="auto"/>
            <w:bottom w:val="none" w:sz="0" w:space="0" w:color="auto"/>
            <w:right w:val="none" w:sz="0" w:space="0" w:color="auto"/>
          </w:divBdr>
        </w:div>
        <w:div w:id="1673022216">
          <w:marLeft w:val="0"/>
          <w:marRight w:val="0"/>
          <w:marTop w:val="0"/>
          <w:marBottom w:val="0"/>
          <w:divBdr>
            <w:top w:val="none" w:sz="0" w:space="0" w:color="auto"/>
            <w:left w:val="none" w:sz="0" w:space="0" w:color="auto"/>
            <w:bottom w:val="none" w:sz="0" w:space="0" w:color="auto"/>
            <w:right w:val="none" w:sz="0" w:space="0" w:color="auto"/>
          </w:divBdr>
        </w:div>
        <w:div w:id="31729271">
          <w:marLeft w:val="0"/>
          <w:marRight w:val="0"/>
          <w:marTop w:val="0"/>
          <w:marBottom w:val="0"/>
          <w:divBdr>
            <w:top w:val="none" w:sz="0" w:space="0" w:color="auto"/>
            <w:left w:val="none" w:sz="0" w:space="0" w:color="auto"/>
            <w:bottom w:val="none" w:sz="0" w:space="0" w:color="auto"/>
            <w:right w:val="none" w:sz="0" w:space="0" w:color="auto"/>
          </w:divBdr>
        </w:div>
        <w:div w:id="1171145205">
          <w:marLeft w:val="0"/>
          <w:marRight w:val="0"/>
          <w:marTop w:val="0"/>
          <w:marBottom w:val="0"/>
          <w:divBdr>
            <w:top w:val="none" w:sz="0" w:space="0" w:color="auto"/>
            <w:left w:val="none" w:sz="0" w:space="0" w:color="auto"/>
            <w:bottom w:val="none" w:sz="0" w:space="0" w:color="auto"/>
            <w:right w:val="none" w:sz="0" w:space="0" w:color="auto"/>
          </w:divBdr>
        </w:div>
        <w:div w:id="1675299661">
          <w:marLeft w:val="0"/>
          <w:marRight w:val="0"/>
          <w:marTop w:val="0"/>
          <w:marBottom w:val="0"/>
          <w:divBdr>
            <w:top w:val="none" w:sz="0" w:space="0" w:color="auto"/>
            <w:left w:val="none" w:sz="0" w:space="0" w:color="auto"/>
            <w:bottom w:val="none" w:sz="0" w:space="0" w:color="auto"/>
            <w:right w:val="none" w:sz="0" w:space="0" w:color="auto"/>
          </w:divBdr>
        </w:div>
        <w:div w:id="527568764">
          <w:marLeft w:val="0"/>
          <w:marRight w:val="0"/>
          <w:marTop w:val="0"/>
          <w:marBottom w:val="0"/>
          <w:divBdr>
            <w:top w:val="none" w:sz="0" w:space="0" w:color="auto"/>
            <w:left w:val="none" w:sz="0" w:space="0" w:color="auto"/>
            <w:bottom w:val="none" w:sz="0" w:space="0" w:color="auto"/>
            <w:right w:val="none" w:sz="0" w:space="0" w:color="auto"/>
          </w:divBdr>
        </w:div>
        <w:div w:id="327439251">
          <w:marLeft w:val="0"/>
          <w:marRight w:val="0"/>
          <w:marTop w:val="0"/>
          <w:marBottom w:val="0"/>
          <w:divBdr>
            <w:top w:val="none" w:sz="0" w:space="0" w:color="auto"/>
            <w:left w:val="none" w:sz="0" w:space="0" w:color="auto"/>
            <w:bottom w:val="none" w:sz="0" w:space="0" w:color="auto"/>
            <w:right w:val="none" w:sz="0" w:space="0" w:color="auto"/>
          </w:divBdr>
        </w:div>
        <w:div w:id="1427002500">
          <w:marLeft w:val="0"/>
          <w:marRight w:val="0"/>
          <w:marTop w:val="0"/>
          <w:marBottom w:val="0"/>
          <w:divBdr>
            <w:top w:val="none" w:sz="0" w:space="0" w:color="auto"/>
            <w:left w:val="none" w:sz="0" w:space="0" w:color="auto"/>
            <w:bottom w:val="none" w:sz="0" w:space="0" w:color="auto"/>
            <w:right w:val="none" w:sz="0" w:space="0" w:color="auto"/>
          </w:divBdr>
        </w:div>
        <w:div w:id="2004969511">
          <w:marLeft w:val="0"/>
          <w:marRight w:val="0"/>
          <w:marTop w:val="0"/>
          <w:marBottom w:val="0"/>
          <w:divBdr>
            <w:top w:val="none" w:sz="0" w:space="0" w:color="auto"/>
            <w:left w:val="none" w:sz="0" w:space="0" w:color="auto"/>
            <w:bottom w:val="none" w:sz="0" w:space="0" w:color="auto"/>
            <w:right w:val="none" w:sz="0" w:space="0" w:color="auto"/>
          </w:divBdr>
        </w:div>
        <w:div w:id="915287177">
          <w:marLeft w:val="0"/>
          <w:marRight w:val="0"/>
          <w:marTop w:val="0"/>
          <w:marBottom w:val="0"/>
          <w:divBdr>
            <w:top w:val="none" w:sz="0" w:space="0" w:color="auto"/>
            <w:left w:val="none" w:sz="0" w:space="0" w:color="auto"/>
            <w:bottom w:val="none" w:sz="0" w:space="0" w:color="auto"/>
            <w:right w:val="none" w:sz="0" w:space="0" w:color="auto"/>
          </w:divBdr>
        </w:div>
        <w:div w:id="340930936">
          <w:marLeft w:val="0"/>
          <w:marRight w:val="0"/>
          <w:marTop w:val="0"/>
          <w:marBottom w:val="0"/>
          <w:divBdr>
            <w:top w:val="none" w:sz="0" w:space="0" w:color="auto"/>
            <w:left w:val="none" w:sz="0" w:space="0" w:color="auto"/>
            <w:bottom w:val="none" w:sz="0" w:space="0" w:color="auto"/>
            <w:right w:val="none" w:sz="0" w:space="0" w:color="auto"/>
          </w:divBdr>
        </w:div>
        <w:div w:id="1478719833">
          <w:marLeft w:val="0"/>
          <w:marRight w:val="0"/>
          <w:marTop w:val="0"/>
          <w:marBottom w:val="0"/>
          <w:divBdr>
            <w:top w:val="none" w:sz="0" w:space="0" w:color="auto"/>
            <w:left w:val="none" w:sz="0" w:space="0" w:color="auto"/>
            <w:bottom w:val="none" w:sz="0" w:space="0" w:color="auto"/>
            <w:right w:val="none" w:sz="0" w:space="0" w:color="auto"/>
          </w:divBdr>
        </w:div>
        <w:div w:id="1952013390">
          <w:marLeft w:val="0"/>
          <w:marRight w:val="0"/>
          <w:marTop w:val="0"/>
          <w:marBottom w:val="0"/>
          <w:divBdr>
            <w:top w:val="none" w:sz="0" w:space="0" w:color="auto"/>
            <w:left w:val="none" w:sz="0" w:space="0" w:color="auto"/>
            <w:bottom w:val="none" w:sz="0" w:space="0" w:color="auto"/>
            <w:right w:val="none" w:sz="0" w:space="0" w:color="auto"/>
          </w:divBdr>
        </w:div>
        <w:div w:id="1243946865">
          <w:marLeft w:val="0"/>
          <w:marRight w:val="0"/>
          <w:marTop w:val="0"/>
          <w:marBottom w:val="0"/>
          <w:divBdr>
            <w:top w:val="none" w:sz="0" w:space="0" w:color="auto"/>
            <w:left w:val="none" w:sz="0" w:space="0" w:color="auto"/>
            <w:bottom w:val="none" w:sz="0" w:space="0" w:color="auto"/>
            <w:right w:val="none" w:sz="0" w:space="0" w:color="auto"/>
          </w:divBdr>
        </w:div>
        <w:div w:id="1197542640">
          <w:marLeft w:val="0"/>
          <w:marRight w:val="0"/>
          <w:marTop w:val="0"/>
          <w:marBottom w:val="0"/>
          <w:divBdr>
            <w:top w:val="none" w:sz="0" w:space="0" w:color="auto"/>
            <w:left w:val="none" w:sz="0" w:space="0" w:color="auto"/>
            <w:bottom w:val="none" w:sz="0" w:space="0" w:color="auto"/>
            <w:right w:val="none" w:sz="0" w:space="0" w:color="auto"/>
          </w:divBdr>
        </w:div>
        <w:div w:id="1278097207">
          <w:marLeft w:val="0"/>
          <w:marRight w:val="0"/>
          <w:marTop w:val="0"/>
          <w:marBottom w:val="0"/>
          <w:divBdr>
            <w:top w:val="none" w:sz="0" w:space="0" w:color="auto"/>
            <w:left w:val="none" w:sz="0" w:space="0" w:color="auto"/>
            <w:bottom w:val="none" w:sz="0" w:space="0" w:color="auto"/>
            <w:right w:val="none" w:sz="0" w:space="0" w:color="auto"/>
          </w:divBdr>
        </w:div>
        <w:div w:id="1622688389">
          <w:marLeft w:val="0"/>
          <w:marRight w:val="0"/>
          <w:marTop w:val="0"/>
          <w:marBottom w:val="0"/>
          <w:divBdr>
            <w:top w:val="none" w:sz="0" w:space="0" w:color="auto"/>
            <w:left w:val="none" w:sz="0" w:space="0" w:color="auto"/>
            <w:bottom w:val="none" w:sz="0" w:space="0" w:color="auto"/>
            <w:right w:val="none" w:sz="0" w:space="0" w:color="auto"/>
          </w:divBdr>
        </w:div>
        <w:div w:id="32312621">
          <w:marLeft w:val="0"/>
          <w:marRight w:val="0"/>
          <w:marTop w:val="0"/>
          <w:marBottom w:val="0"/>
          <w:divBdr>
            <w:top w:val="none" w:sz="0" w:space="0" w:color="auto"/>
            <w:left w:val="none" w:sz="0" w:space="0" w:color="auto"/>
            <w:bottom w:val="none" w:sz="0" w:space="0" w:color="auto"/>
            <w:right w:val="none" w:sz="0" w:space="0" w:color="auto"/>
          </w:divBdr>
        </w:div>
        <w:div w:id="1966425203">
          <w:marLeft w:val="0"/>
          <w:marRight w:val="0"/>
          <w:marTop w:val="0"/>
          <w:marBottom w:val="0"/>
          <w:divBdr>
            <w:top w:val="none" w:sz="0" w:space="0" w:color="auto"/>
            <w:left w:val="none" w:sz="0" w:space="0" w:color="auto"/>
            <w:bottom w:val="none" w:sz="0" w:space="0" w:color="auto"/>
            <w:right w:val="none" w:sz="0" w:space="0" w:color="auto"/>
          </w:divBdr>
        </w:div>
        <w:div w:id="75321527">
          <w:marLeft w:val="0"/>
          <w:marRight w:val="0"/>
          <w:marTop w:val="0"/>
          <w:marBottom w:val="0"/>
          <w:divBdr>
            <w:top w:val="none" w:sz="0" w:space="0" w:color="auto"/>
            <w:left w:val="none" w:sz="0" w:space="0" w:color="auto"/>
            <w:bottom w:val="none" w:sz="0" w:space="0" w:color="auto"/>
            <w:right w:val="none" w:sz="0" w:space="0" w:color="auto"/>
          </w:divBdr>
        </w:div>
        <w:div w:id="473186386">
          <w:marLeft w:val="0"/>
          <w:marRight w:val="0"/>
          <w:marTop w:val="0"/>
          <w:marBottom w:val="0"/>
          <w:divBdr>
            <w:top w:val="none" w:sz="0" w:space="0" w:color="auto"/>
            <w:left w:val="none" w:sz="0" w:space="0" w:color="auto"/>
            <w:bottom w:val="none" w:sz="0" w:space="0" w:color="auto"/>
            <w:right w:val="none" w:sz="0" w:space="0" w:color="auto"/>
          </w:divBdr>
        </w:div>
        <w:div w:id="930699982">
          <w:marLeft w:val="0"/>
          <w:marRight w:val="0"/>
          <w:marTop w:val="0"/>
          <w:marBottom w:val="0"/>
          <w:divBdr>
            <w:top w:val="none" w:sz="0" w:space="0" w:color="auto"/>
            <w:left w:val="none" w:sz="0" w:space="0" w:color="auto"/>
            <w:bottom w:val="none" w:sz="0" w:space="0" w:color="auto"/>
            <w:right w:val="none" w:sz="0" w:space="0" w:color="auto"/>
          </w:divBdr>
        </w:div>
        <w:div w:id="768237377">
          <w:marLeft w:val="0"/>
          <w:marRight w:val="0"/>
          <w:marTop w:val="0"/>
          <w:marBottom w:val="0"/>
          <w:divBdr>
            <w:top w:val="none" w:sz="0" w:space="0" w:color="auto"/>
            <w:left w:val="none" w:sz="0" w:space="0" w:color="auto"/>
            <w:bottom w:val="none" w:sz="0" w:space="0" w:color="auto"/>
            <w:right w:val="none" w:sz="0" w:space="0" w:color="auto"/>
          </w:divBdr>
        </w:div>
        <w:div w:id="1603151833">
          <w:marLeft w:val="0"/>
          <w:marRight w:val="0"/>
          <w:marTop w:val="0"/>
          <w:marBottom w:val="0"/>
          <w:divBdr>
            <w:top w:val="none" w:sz="0" w:space="0" w:color="auto"/>
            <w:left w:val="none" w:sz="0" w:space="0" w:color="auto"/>
            <w:bottom w:val="none" w:sz="0" w:space="0" w:color="auto"/>
            <w:right w:val="none" w:sz="0" w:space="0" w:color="auto"/>
          </w:divBdr>
        </w:div>
        <w:div w:id="1283729163">
          <w:marLeft w:val="0"/>
          <w:marRight w:val="0"/>
          <w:marTop w:val="0"/>
          <w:marBottom w:val="0"/>
          <w:divBdr>
            <w:top w:val="none" w:sz="0" w:space="0" w:color="auto"/>
            <w:left w:val="none" w:sz="0" w:space="0" w:color="auto"/>
            <w:bottom w:val="none" w:sz="0" w:space="0" w:color="auto"/>
            <w:right w:val="none" w:sz="0" w:space="0" w:color="auto"/>
          </w:divBdr>
        </w:div>
        <w:div w:id="1552375360">
          <w:marLeft w:val="0"/>
          <w:marRight w:val="0"/>
          <w:marTop w:val="0"/>
          <w:marBottom w:val="0"/>
          <w:divBdr>
            <w:top w:val="none" w:sz="0" w:space="0" w:color="auto"/>
            <w:left w:val="none" w:sz="0" w:space="0" w:color="auto"/>
            <w:bottom w:val="none" w:sz="0" w:space="0" w:color="auto"/>
            <w:right w:val="none" w:sz="0" w:space="0" w:color="auto"/>
          </w:divBdr>
        </w:div>
        <w:div w:id="1948266876">
          <w:marLeft w:val="0"/>
          <w:marRight w:val="0"/>
          <w:marTop w:val="0"/>
          <w:marBottom w:val="0"/>
          <w:divBdr>
            <w:top w:val="none" w:sz="0" w:space="0" w:color="auto"/>
            <w:left w:val="none" w:sz="0" w:space="0" w:color="auto"/>
            <w:bottom w:val="none" w:sz="0" w:space="0" w:color="auto"/>
            <w:right w:val="none" w:sz="0" w:space="0" w:color="auto"/>
          </w:divBdr>
        </w:div>
        <w:div w:id="177934084">
          <w:marLeft w:val="0"/>
          <w:marRight w:val="0"/>
          <w:marTop w:val="0"/>
          <w:marBottom w:val="0"/>
          <w:divBdr>
            <w:top w:val="none" w:sz="0" w:space="0" w:color="auto"/>
            <w:left w:val="none" w:sz="0" w:space="0" w:color="auto"/>
            <w:bottom w:val="none" w:sz="0" w:space="0" w:color="auto"/>
            <w:right w:val="none" w:sz="0" w:space="0" w:color="auto"/>
          </w:divBdr>
        </w:div>
        <w:div w:id="377514271">
          <w:marLeft w:val="0"/>
          <w:marRight w:val="0"/>
          <w:marTop w:val="0"/>
          <w:marBottom w:val="0"/>
          <w:divBdr>
            <w:top w:val="none" w:sz="0" w:space="0" w:color="auto"/>
            <w:left w:val="none" w:sz="0" w:space="0" w:color="auto"/>
            <w:bottom w:val="none" w:sz="0" w:space="0" w:color="auto"/>
            <w:right w:val="none" w:sz="0" w:space="0" w:color="auto"/>
          </w:divBdr>
        </w:div>
        <w:div w:id="2092309607">
          <w:marLeft w:val="0"/>
          <w:marRight w:val="0"/>
          <w:marTop w:val="0"/>
          <w:marBottom w:val="0"/>
          <w:divBdr>
            <w:top w:val="none" w:sz="0" w:space="0" w:color="auto"/>
            <w:left w:val="none" w:sz="0" w:space="0" w:color="auto"/>
            <w:bottom w:val="none" w:sz="0" w:space="0" w:color="auto"/>
            <w:right w:val="none" w:sz="0" w:space="0" w:color="auto"/>
          </w:divBdr>
        </w:div>
        <w:div w:id="769546967">
          <w:marLeft w:val="0"/>
          <w:marRight w:val="0"/>
          <w:marTop w:val="0"/>
          <w:marBottom w:val="0"/>
          <w:divBdr>
            <w:top w:val="none" w:sz="0" w:space="0" w:color="auto"/>
            <w:left w:val="none" w:sz="0" w:space="0" w:color="auto"/>
            <w:bottom w:val="none" w:sz="0" w:space="0" w:color="auto"/>
            <w:right w:val="none" w:sz="0" w:space="0" w:color="auto"/>
          </w:divBdr>
        </w:div>
        <w:div w:id="227149923">
          <w:marLeft w:val="0"/>
          <w:marRight w:val="0"/>
          <w:marTop w:val="0"/>
          <w:marBottom w:val="0"/>
          <w:divBdr>
            <w:top w:val="none" w:sz="0" w:space="0" w:color="auto"/>
            <w:left w:val="none" w:sz="0" w:space="0" w:color="auto"/>
            <w:bottom w:val="none" w:sz="0" w:space="0" w:color="auto"/>
            <w:right w:val="none" w:sz="0" w:space="0" w:color="auto"/>
          </w:divBdr>
        </w:div>
        <w:div w:id="1234586743">
          <w:marLeft w:val="0"/>
          <w:marRight w:val="0"/>
          <w:marTop w:val="0"/>
          <w:marBottom w:val="0"/>
          <w:divBdr>
            <w:top w:val="none" w:sz="0" w:space="0" w:color="auto"/>
            <w:left w:val="none" w:sz="0" w:space="0" w:color="auto"/>
            <w:bottom w:val="none" w:sz="0" w:space="0" w:color="auto"/>
            <w:right w:val="none" w:sz="0" w:space="0" w:color="auto"/>
          </w:divBdr>
        </w:div>
        <w:div w:id="237137214">
          <w:marLeft w:val="0"/>
          <w:marRight w:val="0"/>
          <w:marTop w:val="0"/>
          <w:marBottom w:val="0"/>
          <w:divBdr>
            <w:top w:val="none" w:sz="0" w:space="0" w:color="auto"/>
            <w:left w:val="none" w:sz="0" w:space="0" w:color="auto"/>
            <w:bottom w:val="none" w:sz="0" w:space="0" w:color="auto"/>
            <w:right w:val="none" w:sz="0" w:space="0" w:color="auto"/>
          </w:divBdr>
        </w:div>
        <w:div w:id="380597503">
          <w:marLeft w:val="0"/>
          <w:marRight w:val="0"/>
          <w:marTop w:val="0"/>
          <w:marBottom w:val="0"/>
          <w:divBdr>
            <w:top w:val="none" w:sz="0" w:space="0" w:color="auto"/>
            <w:left w:val="none" w:sz="0" w:space="0" w:color="auto"/>
            <w:bottom w:val="none" w:sz="0" w:space="0" w:color="auto"/>
            <w:right w:val="none" w:sz="0" w:space="0" w:color="auto"/>
          </w:divBdr>
        </w:div>
        <w:div w:id="292710955">
          <w:marLeft w:val="0"/>
          <w:marRight w:val="0"/>
          <w:marTop w:val="0"/>
          <w:marBottom w:val="0"/>
          <w:divBdr>
            <w:top w:val="none" w:sz="0" w:space="0" w:color="auto"/>
            <w:left w:val="none" w:sz="0" w:space="0" w:color="auto"/>
            <w:bottom w:val="none" w:sz="0" w:space="0" w:color="auto"/>
            <w:right w:val="none" w:sz="0" w:space="0" w:color="auto"/>
          </w:divBdr>
        </w:div>
        <w:div w:id="725031487">
          <w:marLeft w:val="0"/>
          <w:marRight w:val="0"/>
          <w:marTop w:val="0"/>
          <w:marBottom w:val="0"/>
          <w:divBdr>
            <w:top w:val="none" w:sz="0" w:space="0" w:color="auto"/>
            <w:left w:val="none" w:sz="0" w:space="0" w:color="auto"/>
            <w:bottom w:val="none" w:sz="0" w:space="0" w:color="auto"/>
            <w:right w:val="none" w:sz="0" w:space="0" w:color="auto"/>
          </w:divBdr>
        </w:div>
        <w:div w:id="1695032563">
          <w:marLeft w:val="0"/>
          <w:marRight w:val="0"/>
          <w:marTop w:val="0"/>
          <w:marBottom w:val="0"/>
          <w:divBdr>
            <w:top w:val="none" w:sz="0" w:space="0" w:color="auto"/>
            <w:left w:val="none" w:sz="0" w:space="0" w:color="auto"/>
            <w:bottom w:val="none" w:sz="0" w:space="0" w:color="auto"/>
            <w:right w:val="none" w:sz="0" w:space="0" w:color="auto"/>
          </w:divBdr>
        </w:div>
        <w:div w:id="247740627">
          <w:marLeft w:val="0"/>
          <w:marRight w:val="0"/>
          <w:marTop w:val="0"/>
          <w:marBottom w:val="0"/>
          <w:divBdr>
            <w:top w:val="none" w:sz="0" w:space="0" w:color="auto"/>
            <w:left w:val="none" w:sz="0" w:space="0" w:color="auto"/>
            <w:bottom w:val="none" w:sz="0" w:space="0" w:color="auto"/>
            <w:right w:val="none" w:sz="0" w:space="0" w:color="auto"/>
          </w:divBdr>
        </w:div>
        <w:div w:id="2125221660">
          <w:marLeft w:val="0"/>
          <w:marRight w:val="0"/>
          <w:marTop w:val="0"/>
          <w:marBottom w:val="0"/>
          <w:divBdr>
            <w:top w:val="none" w:sz="0" w:space="0" w:color="auto"/>
            <w:left w:val="none" w:sz="0" w:space="0" w:color="auto"/>
            <w:bottom w:val="none" w:sz="0" w:space="0" w:color="auto"/>
            <w:right w:val="none" w:sz="0" w:space="0" w:color="auto"/>
          </w:divBdr>
        </w:div>
        <w:div w:id="168835670">
          <w:marLeft w:val="0"/>
          <w:marRight w:val="0"/>
          <w:marTop w:val="0"/>
          <w:marBottom w:val="0"/>
          <w:divBdr>
            <w:top w:val="none" w:sz="0" w:space="0" w:color="auto"/>
            <w:left w:val="none" w:sz="0" w:space="0" w:color="auto"/>
            <w:bottom w:val="none" w:sz="0" w:space="0" w:color="auto"/>
            <w:right w:val="none" w:sz="0" w:space="0" w:color="auto"/>
          </w:divBdr>
        </w:div>
        <w:div w:id="128322303">
          <w:marLeft w:val="0"/>
          <w:marRight w:val="0"/>
          <w:marTop w:val="0"/>
          <w:marBottom w:val="0"/>
          <w:divBdr>
            <w:top w:val="none" w:sz="0" w:space="0" w:color="auto"/>
            <w:left w:val="none" w:sz="0" w:space="0" w:color="auto"/>
            <w:bottom w:val="none" w:sz="0" w:space="0" w:color="auto"/>
            <w:right w:val="none" w:sz="0" w:space="0" w:color="auto"/>
          </w:divBdr>
        </w:div>
        <w:div w:id="1800411380">
          <w:marLeft w:val="0"/>
          <w:marRight w:val="0"/>
          <w:marTop w:val="0"/>
          <w:marBottom w:val="0"/>
          <w:divBdr>
            <w:top w:val="none" w:sz="0" w:space="0" w:color="auto"/>
            <w:left w:val="none" w:sz="0" w:space="0" w:color="auto"/>
            <w:bottom w:val="none" w:sz="0" w:space="0" w:color="auto"/>
            <w:right w:val="none" w:sz="0" w:space="0" w:color="auto"/>
          </w:divBdr>
        </w:div>
        <w:div w:id="1752504987">
          <w:marLeft w:val="0"/>
          <w:marRight w:val="0"/>
          <w:marTop w:val="0"/>
          <w:marBottom w:val="0"/>
          <w:divBdr>
            <w:top w:val="none" w:sz="0" w:space="0" w:color="auto"/>
            <w:left w:val="none" w:sz="0" w:space="0" w:color="auto"/>
            <w:bottom w:val="none" w:sz="0" w:space="0" w:color="auto"/>
            <w:right w:val="none" w:sz="0" w:space="0" w:color="auto"/>
          </w:divBdr>
        </w:div>
        <w:div w:id="1056705280">
          <w:marLeft w:val="0"/>
          <w:marRight w:val="0"/>
          <w:marTop w:val="0"/>
          <w:marBottom w:val="0"/>
          <w:divBdr>
            <w:top w:val="none" w:sz="0" w:space="0" w:color="auto"/>
            <w:left w:val="none" w:sz="0" w:space="0" w:color="auto"/>
            <w:bottom w:val="none" w:sz="0" w:space="0" w:color="auto"/>
            <w:right w:val="none" w:sz="0" w:space="0" w:color="auto"/>
          </w:divBdr>
        </w:div>
        <w:div w:id="2049791992">
          <w:marLeft w:val="0"/>
          <w:marRight w:val="0"/>
          <w:marTop w:val="0"/>
          <w:marBottom w:val="0"/>
          <w:divBdr>
            <w:top w:val="none" w:sz="0" w:space="0" w:color="auto"/>
            <w:left w:val="none" w:sz="0" w:space="0" w:color="auto"/>
            <w:bottom w:val="none" w:sz="0" w:space="0" w:color="auto"/>
            <w:right w:val="none" w:sz="0" w:space="0" w:color="auto"/>
          </w:divBdr>
        </w:div>
        <w:div w:id="1760566487">
          <w:marLeft w:val="0"/>
          <w:marRight w:val="0"/>
          <w:marTop w:val="0"/>
          <w:marBottom w:val="0"/>
          <w:divBdr>
            <w:top w:val="none" w:sz="0" w:space="0" w:color="auto"/>
            <w:left w:val="none" w:sz="0" w:space="0" w:color="auto"/>
            <w:bottom w:val="none" w:sz="0" w:space="0" w:color="auto"/>
            <w:right w:val="none" w:sz="0" w:space="0" w:color="auto"/>
          </w:divBdr>
        </w:div>
        <w:div w:id="1747798461">
          <w:marLeft w:val="0"/>
          <w:marRight w:val="0"/>
          <w:marTop w:val="0"/>
          <w:marBottom w:val="0"/>
          <w:divBdr>
            <w:top w:val="none" w:sz="0" w:space="0" w:color="auto"/>
            <w:left w:val="none" w:sz="0" w:space="0" w:color="auto"/>
            <w:bottom w:val="none" w:sz="0" w:space="0" w:color="auto"/>
            <w:right w:val="none" w:sz="0" w:space="0" w:color="auto"/>
          </w:divBdr>
        </w:div>
        <w:div w:id="1653174544">
          <w:marLeft w:val="0"/>
          <w:marRight w:val="0"/>
          <w:marTop w:val="0"/>
          <w:marBottom w:val="0"/>
          <w:divBdr>
            <w:top w:val="none" w:sz="0" w:space="0" w:color="auto"/>
            <w:left w:val="none" w:sz="0" w:space="0" w:color="auto"/>
            <w:bottom w:val="none" w:sz="0" w:space="0" w:color="auto"/>
            <w:right w:val="none" w:sz="0" w:space="0" w:color="auto"/>
          </w:divBdr>
        </w:div>
        <w:div w:id="302740684">
          <w:marLeft w:val="0"/>
          <w:marRight w:val="0"/>
          <w:marTop w:val="0"/>
          <w:marBottom w:val="0"/>
          <w:divBdr>
            <w:top w:val="none" w:sz="0" w:space="0" w:color="auto"/>
            <w:left w:val="none" w:sz="0" w:space="0" w:color="auto"/>
            <w:bottom w:val="none" w:sz="0" w:space="0" w:color="auto"/>
            <w:right w:val="none" w:sz="0" w:space="0" w:color="auto"/>
          </w:divBdr>
        </w:div>
        <w:div w:id="1470829767">
          <w:marLeft w:val="0"/>
          <w:marRight w:val="0"/>
          <w:marTop w:val="0"/>
          <w:marBottom w:val="0"/>
          <w:divBdr>
            <w:top w:val="none" w:sz="0" w:space="0" w:color="auto"/>
            <w:left w:val="none" w:sz="0" w:space="0" w:color="auto"/>
            <w:bottom w:val="none" w:sz="0" w:space="0" w:color="auto"/>
            <w:right w:val="none" w:sz="0" w:space="0" w:color="auto"/>
          </w:divBdr>
        </w:div>
        <w:div w:id="610942553">
          <w:marLeft w:val="0"/>
          <w:marRight w:val="0"/>
          <w:marTop w:val="0"/>
          <w:marBottom w:val="0"/>
          <w:divBdr>
            <w:top w:val="none" w:sz="0" w:space="0" w:color="auto"/>
            <w:left w:val="none" w:sz="0" w:space="0" w:color="auto"/>
            <w:bottom w:val="none" w:sz="0" w:space="0" w:color="auto"/>
            <w:right w:val="none" w:sz="0" w:space="0" w:color="auto"/>
          </w:divBdr>
        </w:div>
      </w:divsChild>
    </w:div>
    <w:div w:id="774980754">
      <w:bodyDiv w:val="1"/>
      <w:marLeft w:val="0"/>
      <w:marRight w:val="0"/>
      <w:marTop w:val="0"/>
      <w:marBottom w:val="0"/>
      <w:divBdr>
        <w:top w:val="none" w:sz="0" w:space="0" w:color="auto"/>
        <w:left w:val="none" w:sz="0" w:space="0" w:color="auto"/>
        <w:bottom w:val="none" w:sz="0" w:space="0" w:color="auto"/>
        <w:right w:val="none" w:sz="0" w:space="0" w:color="auto"/>
      </w:divBdr>
    </w:div>
    <w:div w:id="807286410">
      <w:bodyDiv w:val="1"/>
      <w:marLeft w:val="0"/>
      <w:marRight w:val="0"/>
      <w:marTop w:val="0"/>
      <w:marBottom w:val="0"/>
      <w:divBdr>
        <w:top w:val="none" w:sz="0" w:space="0" w:color="auto"/>
        <w:left w:val="none" w:sz="0" w:space="0" w:color="auto"/>
        <w:bottom w:val="none" w:sz="0" w:space="0" w:color="auto"/>
        <w:right w:val="none" w:sz="0" w:space="0" w:color="auto"/>
      </w:divBdr>
      <w:divsChild>
        <w:div w:id="1104572475">
          <w:marLeft w:val="0"/>
          <w:marRight w:val="0"/>
          <w:marTop w:val="0"/>
          <w:marBottom w:val="0"/>
          <w:divBdr>
            <w:top w:val="none" w:sz="0" w:space="0" w:color="auto"/>
            <w:left w:val="none" w:sz="0" w:space="0" w:color="auto"/>
            <w:bottom w:val="none" w:sz="0" w:space="0" w:color="auto"/>
            <w:right w:val="none" w:sz="0" w:space="0" w:color="auto"/>
          </w:divBdr>
        </w:div>
        <w:div w:id="845706942">
          <w:marLeft w:val="0"/>
          <w:marRight w:val="0"/>
          <w:marTop w:val="0"/>
          <w:marBottom w:val="0"/>
          <w:divBdr>
            <w:top w:val="none" w:sz="0" w:space="0" w:color="auto"/>
            <w:left w:val="none" w:sz="0" w:space="0" w:color="auto"/>
            <w:bottom w:val="none" w:sz="0" w:space="0" w:color="auto"/>
            <w:right w:val="none" w:sz="0" w:space="0" w:color="auto"/>
          </w:divBdr>
        </w:div>
        <w:div w:id="1881941171">
          <w:marLeft w:val="0"/>
          <w:marRight w:val="0"/>
          <w:marTop w:val="0"/>
          <w:marBottom w:val="0"/>
          <w:divBdr>
            <w:top w:val="none" w:sz="0" w:space="0" w:color="auto"/>
            <w:left w:val="none" w:sz="0" w:space="0" w:color="auto"/>
            <w:bottom w:val="none" w:sz="0" w:space="0" w:color="auto"/>
            <w:right w:val="none" w:sz="0" w:space="0" w:color="auto"/>
          </w:divBdr>
        </w:div>
        <w:div w:id="94907173">
          <w:marLeft w:val="0"/>
          <w:marRight w:val="0"/>
          <w:marTop w:val="0"/>
          <w:marBottom w:val="0"/>
          <w:divBdr>
            <w:top w:val="none" w:sz="0" w:space="0" w:color="auto"/>
            <w:left w:val="none" w:sz="0" w:space="0" w:color="auto"/>
            <w:bottom w:val="none" w:sz="0" w:space="0" w:color="auto"/>
            <w:right w:val="none" w:sz="0" w:space="0" w:color="auto"/>
          </w:divBdr>
        </w:div>
        <w:div w:id="1351492126">
          <w:marLeft w:val="0"/>
          <w:marRight w:val="0"/>
          <w:marTop w:val="0"/>
          <w:marBottom w:val="0"/>
          <w:divBdr>
            <w:top w:val="none" w:sz="0" w:space="0" w:color="auto"/>
            <w:left w:val="none" w:sz="0" w:space="0" w:color="auto"/>
            <w:bottom w:val="none" w:sz="0" w:space="0" w:color="auto"/>
            <w:right w:val="none" w:sz="0" w:space="0" w:color="auto"/>
          </w:divBdr>
        </w:div>
        <w:div w:id="1757288023">
          <w:marLeft w:val="0"/>
          <w:marRight w:val="0"/>
          <w:marTop w:val="0"/>
          <w:marBottom w:val="0"/>
          <w:divBdr>
            <w:top w:val="none" w:sz="0" w:space="0" w:color="auto"/>
            <w:left w:val="none" w:sz="0" w:space="0" w:color="auto"/>
            <w:bottom w:val="none" w:sz="0" w:space="0" w:color="auto"/>
            <w:right w:val="none" w:sz="0" w:space="0" w:color="auto"/>
          </w:divBdr>
        </w:div>
        <w:div w:id="499078938">
          <w:marLeft w:val="0"/>
          <w:marRight w:val="0"/>
          <w:marTop w:val="0"/>
          <w:marBottom w:val="0"/>
          <w:divBdr>
            <w:top w:val="none" w:sz="0" w:space="0" w:color="auto"/>
            <w:left w:val="none" w:sz="0" w:space="0" w:color="auto"/>
            <w:bottom w:val="none" w:sz="0" w:space="0" w:color="auto"/>
            <w:right w:val="none" w:sz="0" w:space="0" w:color="auto"/>
          </w:divBdr>
        </w:div>
        <w:div w:id="496261833">
          <w:marLeft w:val="0"/>
          <w:marRight w:val="0"/>
          <w:marTop w:val="0"/>
          <w:marBottom w:val="0"/>
          <w:divBdr>
            <w:top w:val="none" w:sz="0" w:space="0" w:color="auto"/>
            <w:left w:val="none" w:sz="0" w:space="0" w:color="auto"/>
            <w:bottom w:val="none" w:sz="0" w:space="0" w:color="auto"/>
            <w:right w:val="none" w:sz="0" w:space="0" w:color="auto"/>
          </w:divBdr>
        </w:div>
        <w:div w:id="1654677550">
          <w:marLeft w:val="0"/>
          <w:marRight w:val="0"/>
          <w:marTop w:val="0"/>
          <w:marBottom w:val="0"/>
          <w:divBdr>
            <w:top w:val="none" w:sz="0" w:space="0" w:color="auto"/>
            <w:left w:val="none" w:sz="0" w:space="0" w:color="auto"/>
            <w:bottom w:val="none" w:sz="0" w:space="0" w:color="auto"/>
            <w:right w:val="none" w:sz="0" w:space="0" w:color="auto"/>
          </w:divBdr>
        </w:div>
        <w:div w:id="1680430166">
          <w:marLeft w:val="0"/>
          <w:marRight w:val="0"/>
          <w:marTop w:val="0"/>
          <w:marBottom w:val="0"/>
          <w:divBdr>
            <w:top w:val="none" w:sz="0" w:space="0" w:color="auto"/>
            <w:left w:val="none" w:sz="0" w:space="0" w:color="auto"/>
            <w:bottom w:val="none" w:sz="0" w:space="0" w:color="auto"/>
            <w:right w:val="none" w:sz="0" w:space="0" w:color="auto"/>
          </w:divBdr>
        </w:div>
        <w:div w:id="196237876">
          <w:marLeft w:val="0"/>
          <w:marRight w:val="0"/>
          <w:marTop w:val="0"/>
          <w:marBottom w:val="0"/>
          <w:divBdr>
            <w:top w:val="none" w:sz="0" w:space="0" w:color="auto"/>
            <w:left w:val="none" w:sz="0" w:space="0" w:color="auto"/>
            <w:bottom w:val="none" w:sz="0" w:space="0" w:color="auto"/>
            <w:right w:val="none" w:sz="0" w:space="0" w:color="auto"/>
          </w:divBdr>
        </w:div>
        <w:div w:id="411513686">
          <w:marLeft w:val="0"/>
          <w:marRight w:val="0"/>
          <w:marTop w:val="0"/>
          <w:marBottom w:val="0"/>
          <w:divBdr>
            <w:top w:val="none" w:sz="0" w:space="0" w:color="auto"/>
            <w:left w:val="none" w:sz="0" w:space="0" w:color="auto"/>
            <w:bottom w:val="none" w:sz="0" w:space="0" w:color="auto"/>
            <w:right w:val="none" w:sz="0" w:space="0" w:color="auto"/>
          </w:divBdr>
        </w:div>
        <w:div w:id="1938908532">
          <w:marLeft w:val="0"/>
          <w:marRight w:val="0"/>
          <w:marTop w:val="0"/>
          <w:marBottom w:val="0"/>
          <w:divBdr>
            <w:top w:val="none" w:sz="0" w:space="0" w:color="auto"/>
            <w:left w:val="none" w:sz="0" w:space="0" w:color="auto"/>
            <w:bottom w:val="none" w:sz="0" w:space="0" w:color="auto"/>
            <w:right w:val="none" w:sz="0" w:space="0" w:color="auto"/>
          </w:divBdr>
        </w:div>
        <w:div w:id="876352823">
          <w:marLeft w:val="0"/>
          <w:marRight w:val="0"/>
          <w:marTop w:val="0"/>
          <w:marBottom w:val="0"/>
          <w:divBdr>
            <w:top w:val="none" w:sz="0" w:space="0" w:color="auto"/>
            <w:left w:val="none" w:sz="0" w:space="0" w:color="auto"/>
            <w:bottom w:val="none" w:sz="0" w:space="0" w:color="auto"/>
            <w:right w:val="none" w:sz="0" w:space="0" w:color="auto"/>
          </w:divBdr>
        </w:div>
        <w:div w:id="1662349737">
          <w:marLeft w:val="0"/>
          <w:marRight w:val="0"/>
          <w:marTop w:val="0"/>
          <w:marBottom w:val="0"/>
          <w:divBdr>
            <w:top w:val="none" w:sz="0" w:space="0" w:color="auto"/>
            <w:left w:val="none" w:sz="0" w:space="0" w:color="auto"/>
            <w:bottom w:val="none" w:sz="0" w:space="0" w:color="auto"/>
            <w:right w:val="none" w:sz="0" w:space="0" w:color="auto"/>
          </w:divBdr>
        </w:div>
        <w:div w:id="2056075184">
          <w:marLeft w:val="0"/>
          <w:marRight w:val="0"/>
          <w:marTop w:val="0"/>
          <w:marBottom w:val="0"/>
          <w:divBdr>
            <w:top w:val="none" w:sz="0" w:space="0" w:color="auto"/>
            <w:left w:val="none" w:sz="0" w:space="0" w:color="auto"/>
            <w:bottom w:val="none" w:sz="0" w:space="0" w:color="auto"/>
            <w:right w:val="none" w:sz="0" w:space="0" w:color="auto"/>
          </w:divBdr>
        </w:div>
        <w:div w:id="1659534951">
          <w:marLeft w:val="0"/>
          <w:marRight w:val="0"/>
          <w:marTop w:val="0"/>
          <w:marBottom w:val="0"/>
          <w:divBdr>
            <w:top w:val="none" w:sz="0" w:space="0" w:color="auto"/>
            <w:left w:val="none" w:sz="0" w:space="0" w:color="auto"/>
            <w:bottom w:val="none" w:sz="0" w:space="0" w:color="auto"/>
            <w:right w:val="none" w:sz="0" w:space="0" w:color="auto"/>
          </w:divBdr>
        </w:div>
        <w:div w:id="1744520873">
          <w:marLeft w:val="0"/>
          <w:marRight w:val="0"/>
          <w:marTop w:val="0"/>
          <w:marBottom w:val="0"/>
          <w:divBdr>
            <w:top w:val="none" w:sz="0" w:space="0" w:color="auto"/>
            <w:left w:val="none" w:sz="0" w:space="0" w:color="auto"/>
            <w:bottom w:val="none" w:sz="0" w:space="0" w:color="auto"/>
            <w:right w:val="none" w:sz="0" w:space="0" w:color="auto"/>
          </w:divBdr>
        </w:div>
        <w:div w:id="1874923904">
          <w:marLeft w:val="0"/>
          <w:marRight w:val="0"/>
          <w:marTop w:val="0"/>
          <w:marBottom w:val="0"/>
          <w:divBdr>
            <w:top w:val="none" w:sz="0" w:space="0" w:color="auto"/>
            <w:left w:val="none" w:sz="0" w:space="0" w:color="auto"/>
            <w:bottom w:val="none" w:sz="0" w:space="0" w:color="auto"/>
            <w:right w:val="none" w:sz="0" w:space="0" w:color="auto"/>
          </w:divBdr>
        </w:div>
        <w:div w:id="1926693727">
          <w:marLeft w:val="0"/>
          <w:marRight w:val="0"/>
          <w:marTop w:val="0"/>
          <w:marBottom w:val="0"/>
          <w:divBdr>
            <w:top w:val="none" w:sz="0" w:space="0" w:color="auto"/>
            <w:left w:val="none" w:sz="0" w:space="0" w:color="auto"/>
            <w:bottom w:val="none" w:sz="0" w:space="0" w:color="auto"/>
            <w:right w:val="none" w:sz="0" w:space="0" w:color="auto"/>
          </w:divBdr>
        </w:div>
        <w:div w:id="1307511029">
          <w:marLeft w:val="0"/>
          <w:marRight w:val="0"/>
          <w:marTop w:val="0"/>
          <w:marBottom w:val="0"/>
          <w:divBdr>
            <w:top w:val="none" w:sz="0" w:space="0" w:color="auto"/>
            <w:left w:val="none" w:sz="0" w:space="0" w:color="auto"/>
            <w:bottom w:val="none" w:sz="0" w:space="0" w:color="auto"/>
            <w:right w:val="none" w:sz="0" w:space="0" w:color="auto"/>
          </w:divBdr>
        </w:div>
        <w:div w:id="799154809">
          <w:marLeft w:val="0"/>
          <w:marRight w:val="0"/>
          <w:marTop w:val="0"/>
          <w:marBottom w:val="0"/>
          <w:divBdr>
            <w:top w:val="none" w:sz="0" w:space="0" w:color="auto"/>
            <w:left w:val="none" w:sz="0" w:space="0" w:color="auto"/>
            <w:bottom w:val="none" w:sz="0" w:space="0" w:color="auto"/>
            <w:right w:val="none" w:sz="0" w:space="0" w:color="auto"/>
          </w:divBdr>
        </w:div>
        <w:div w:id="236788212">
          <w:marLeft w:val="0"/>
          <w:marRight w:val="0"/>
          <w:marTop w:val="0"/>
          <w:marBottom w:val="0"/>
          <w:divBdr>
            <w:top w:val="none" w:sz="0" w:space="0" w:color="auto"/>
            <w:left w:val="none" w:sz="0" w:space="0" w:color="auto"/>
            <w:bottom w:val="none" w:sz="0" w:space="0" w:color="auto"/>
            <w:right w:val="none" w:sz="0" w:space="0" w:color="auto"/>
          </w:divBdr>
        </w:div>
        <w:div w:id="1064572125">
          <w:marLeft w:val="0"/>
          <w:marRight w:val="0"/>
          <w:marTop w:val="0"/>
          <w:marBottom w:val="0"/>
          <w:divBdr>
            <w:top w:val="none" w:sz="0" w:space="0" w:color="auto"/>
            <w:left w:val="none" w:sz="0" w:space="0" w:color="auto"/>
            <w:bottom w:val="none" w:sz="0" w:space="0" w:color="auto"/>
            <w:right w:val="none" w:sz="0" w:space="0" w:color="auto"/>
          </w:divBdr>
        </w:div>
        <w:div w:id="41292969">
          <w:marLeft w:val="0"/>
          <w:marRight w:val="0"/>
          <w:marTop w:val="0"/>
          <w:marBottom w:val="0"/>
          <w:divBdr>
            <w:top w:val="none" w:sz="0" w:space="0" w:color="auto"/>
            <w:left w:val="none" w:sz="0" w:space="0" w:color="auto"/>
            <w:bottom w:val="none" w:sz="0" w:space="0" w:color="auto"/>
            <w:right w:val="none" w:sz="0" w:space="0" w:color="auto"/>
          </w:divBdr>
        </w:div>
        <w:div w:id="752236327">
          <w:marLeft w:val="0"/>
          <w:marRight w:val="0"/>
          <w:marTop w:val="0"/>
          <w:marBottom w:val="0"/>
          <w:divBdr>
            <w:top w:val="none" w:sz="0" w:space="0" w:color="auto"/>
            <w:left w:val="none" w:sz="0" w:space="0" w:color="auto"/>
            <w:bottom w:val="none" w:sz="0" w:space="0" w:color="auto"/>
            <w:right w:val="none" w:sz="0" w:space="0" w:color="auto"/>
          </w:divBdr>
        </w:div>
        <w:div w:id="1743528599">
          <w:marLeft w:val="0"/>
          <w:marRight w:val="0"/>
          <w:marTop w:val="0"/>
          <w:marBottom w:val="0"/>
          <w:divBdr>
            <w:top w:val="none" w:sz="0" w:space="0" w:color="auto"/>
            <w:left w:val="none" w:sz="0" w:space="0" w:color="auto"/>
            <w:bottom w:val="none" w:sz="0" w:space="0" w:color="auto"/>
            <w:right w:val="none" w:sz="0" w:space="0" w:color="auto"/>
          </w:divBdr>
        </w:div>
        <w:div w:id="506946290">
          <w:marLeft w:val="0"/>
          <w:marRight w:val="0"/>
          <w:marTop w:val="0"/>
          <w:marBottom w:val="0"/>
          <w:divBdr>
            <w:top w:val="none" w:sz="0" w:space="0" w:color="auto"/>
            <w:left w:val="none" w:sz="0" w:space="0" w:color="auto"/>
            <w:bottom w:val="none" w:sz="0" w:space="0" w:color="auto"/>
            <w:right w:val="none" w:sz="0" w:space="0" w:color="auto"/>
          </w:divBdr>
        </w:div>
        <w:div w:id="319579878">
          <w:marLeft w:val="0"/>
          <w:marRight w:val="0"/>
          <w:marTop w:val="0"/>
          <w:marBottom w:val="0"/>
          <w:divBdr>
            <w:top w:val="none" w:sz="0" w:space="0" w:color="auto"/>
            <w:left w:val="none" w:sz="0" w:space="0" w:color="auto"/>
            <w:bottom w:val="none" w:sz="0" w:space="0" w:color="auto"/>
            <w:right w:val="none" w:sz="0" w:space="0" w:color="auto"/>
          </w:divBdr>
        </w:div>
        <w:div w:id="975183135">
          <w:marLeft w:val="0"/>
          <w:marRight w:val="0"/>
          <w:marTop w:val="0"/>
          <w:marBottom w:val="0"/>
          <w:divBdr>
            <w:top w:val="none" w:sz="0" w:space="0" w:color="auto"/>
            <w:left w:val="none" w:sz="0" w:space="0" w:color="auto"/>
            <w:bottom w:val="none" w:sz="0" w:space="0" w:color="auto"/>
            <w:right w:val="none" w:sz="0" w:space="0" w:color="auto"/>
          </w:divBdr>
        </w:div>
        <w:div w:id="857231583">
          <w:marLeft w:val="0"/>
          <w:marRight w:val="0"/>
          <w:marTop w:val="0"/>
          <w:marBottom w:val="0"/>
          <w:divBdr>
            <w:top w:val="none" w:sz="0" w:space="0" w:color="auto"/>
            <w:left w:val="none" w:sz="0" w:space="0" w:color="auto"/>
            <w:bottom w:val="none" w:sz="0" w:space="0" w:color="auto"/>
            <w:right w:val="none" w:sz="0" w:space="0" w:color="auto"/>
          </w:divBdr>
        </w:div>
        <w:div w:id="501971758">
          <w:marLeft w:val="0"/>
          <w:marRight w:val="0"/>
          <w:marTop w:val="0"/>
          <w:marBottom w:val="0"/>
          <w:divBdr>
            <w:top w:val="none" w:sz="0" w:space="0" w:color="auto"/>
            <w:left w:val="none" w:sz="0" w:space="0" w:color="auto"/>
            <w:bottom w:val="none" w:sz="0" w:space="0" w:color="auto"/>
            <w:right w:val="none" w:sz="0" w:space="0" w:color="auto"/>
          </w:divBdr>
        </w:div>
        <w:div w:id="837579029">
          <w:marLeft w:val="0"/>
          <w:marRight w:val="0"/>
          <w:marTop w:val="0"/>
          <w:marBottom w:val="0"/>
          <w:divBdr>
            <w:top w:val="none" w:sz="0" w:space="0" w:color="auto"/>
            <w:left w:val="none" w:sz="0" w:space="0" w:color="auto"/>
            <w:bottom w:val="none" w:sz="0" w:space="0" w:color="auto"/>
            <w:right w:val="none" w:sz="0" w:space="0" w:color="auto"/>
          </w:divBdr>
        </w:div>
        <w:div w:id="1277640485">
          <w:marLeft w:val="0"/>
          <w:marRight w:val="0"/>
          <w:marTop w:val="0"/>
          <w:marBottom w:val="0"/>
          <w:divBdr>
            <w:top w:val="none" w:sz="0" w:space="0" w:color="auto"/>
            <w:left w:val="none" w:sz="0" w:space="0" w:color="auto"/>
            <w:bottom w:val="none" w:sz="0" w:space="0" w:color="auto"/>
            <w:right w:val="none" w:sz="0" w:space="0" w:color="auto"/>
          </w:divBdr>
        </w:div>
        <w:div w:id="446507861">
          <w:marLeft w:val="0"/>
          <w:marRight w:val="0"/>
          <w:marTop w:val="0"/>
          <w:marBottom w:val="0"/>
          <w:divBdr>
            <w:top w:val="none" w:sz="0" w:space="0" w:color="auto"/>
            <w:left w:val="none" w:sz="0" w:space="0" w:color="auto"/>
            <w:bottom w:val="none" w:sz="0" w:space="0" w:color="auto"/>
            <w:right w:val="none" w:sz="0" w:space="0" w:color="auto"/>
          </w:divBdr>
        </w:div>
        <w:div w:id="2094666596">
          <w:marLeft w:val="0"/>
          <w:marRight w:val="0"/>
          <w:marTop w:val="0"/>
          <w:marBottom w:val="0"/>
          <w:divBdr>
            <w:top w:val="none" w:sz="0" w:space="0" w:color="auto"/>
            <w:left w:val="none" w:sz="0" w:space="0" w:color="auto"/>
            <w:bottom w:val="none" w:sz="0" w:space="0" w:color="auto"/>
            <w:right w:val="none" w:sz="0" w:space="0" w:color="auto"/>
          </w:divBdr>
        </w:div>
        <w:div w:id="1765034476">
          <w:marLeft w:val="0"/>
          <w:marRight w:val="0"/>
          <w:marTop w:val="0"/>
          <w:marBottom w:val="0"/>
          <w:divBdr>
            <w:top w:val="none" w:sz="0" w:space="0" w:color="auto"/>
            <w:left w:val="none" w:sz="0" w:space="0" w:color="auto"/>
            <w:bottom w:val="none" w:sz="0" w:space="0" w:color="auto"/>
            <w:right w:val="none" w:sz="0" w:space="0" w:color="auto"/>
          </w:divBdr>
        </w:div>
        <w:div w:id="220212263">
          <w:marLeft w:val="0"/>
          <w:marRight w:val="0"/>
          <w:marTop w:val="0"/>
          <w:marBottom w:val="0"/>
          <w:divBdr>
            <w:top w:val="none" w:sz="0" w:space="0" w:color="auto"/>
            <w:left w:val="none" w:sz="0" w:space="0" w:color="auto"/>
            <w:bottom w:val="none" w:sz="0" w:space="0" w:color="auto"/>
            <w:right w:val="none" w:sz="0" w:space="0" w:color="auto"/>
          </w:divBdr>
        </w:div>
        <w:div w:id="1748726526">
          <w:marLeft w:val="0"/>
          <w:marRight w:val="0"/>
          <w:marTop w:val="0"/>
          <w:marBottom w:val="0"/>
          <w:divBdr>
            <w:top w:val="none" w:sz="0" w:space="0" w:color="auto"/>
            <w:left w:val="none" w:sz="0" w:space="0" w:color="auto"/>
            <w:bottom w:val="none" w:sz="0" w:space="0" w:color="auto"/>
            <w:right w:val="none" w:sz="0" w:space="0" w:color="auto"/>
          </w:divBdr>
        </w:div>
        <w:div w:id="599799819">
          <w:marLeft w:val="0"/>
          <w:marRight w:val="0"/>
          <w:marTop w:val="0"/>
          <w:marBottom w:val="0"/>
          <w:divBdr>
            <w:top w:val="none" w:sz="0" w:space="0" w:color="auto"/>
            <w:left w:val="none" w:sz="0" w:space="0" w:color="auto"/>
            <w:bottom w:val="none" w:sz="0" w:space="0" w:color="auto"/>
            <w:right w:val="none" w:sz="0" w:space="0" w:color="auto"/>
          </w:divBdr>
        </w:div>
        <w:div w:id="620915302">
          <w:marLeft w:val="0"/>
          <w:marRight w:val="0"/>
          <w:marTop w:val="0"/>
          <w:marBottom w:val="0"/>
          <w:divBdr>
            <w:top w:val="none" w:sz="0" w:space="0" w:color="auto"/>
            <w:left w:val="none" w:sz="0" w:space="0" w:color="auto"/>
            <w:bottom w:val="none" w:sz="0" w:space="0" w:color="auto"/>
            <w:right w:val="none" w:sz="0" w:space="0" w:color="auto"/>
          </w:divBdr>
        </w:div>
        <w:div w:id="1840005086">
          <w:marLeft w:val="0"/>
          <w:marRight w:val="0"/>
          <w:marTop w:val="0"/>
          <w:marBottom w:val="0"/>
          <w:divBdr>
            <w:top w:val="none" w:sz="0" w:space="0" w:color="auto"/>
            <w:left w:val="none" w:sz="0" w:space="0" w:color="auto"/>
            <w:bottom w:val="none" w:sz="0" w:space="0" w:color="auto"/>
            <w:right w:val="none" w:sz="0" w:space="0" w:color="auto"/>
          </w:divBdr>
        </w:div>
        <w:div w:id="1354266886">
          <w:marLeft w:val="0"/>
          <w:marRight w:val="0"/>
          <w:marTop w:val="0"/>
          <w:marBottom w:val="0"/>
          <w:divBdr>
            <w:top w:val="none" w:sz="0" w:space="0" w:color="auto"/>
            <w:left w:val="none" w:sz="0" w:space="0" w:color="auto"/>
            <w:bottom w:val="none" w:sz="0" w:space="0" w:color="auto"/>
            <w:right w:val="none" w:sz="0" w:space="0" w:color="auto"/>
          </w:divBdr>
        </w:div>
        <w:div w:id="2051373669">
          <w:marLeft w:val="0"/>
          <w:marRight w:val="0"/>
          <w:marTop w:val="0"/>
          <w:marBottom w:val="0"/>
          <w:divBdr>
            <w:top w:val="none" w:sz="0" w:space="0" w:color="auto"/>
            <w:left w:val="none" w:sz="0" w:space="0" w:color="auto"/>
            <w:bottom w:val="none" w:sz="0" w:space="0" w:color="auto"/>
            <w:right w:val="none" w:sz="0" w:space="0" w:color="auto"/>
          </w:divBdr>
        </w:div>
        <w:div w:id="258954175">
          <w:marLeft w:val="0"/>
          <w:marRight w:val="0"/>
          <w:marTop w:val="0"/>
          <w:marBottom w:val="0"/>
          <w:divBdr>
            <w:top w:val="none" w:sz="0" w:space="0" w:color="auto"/>
            <w:left w:val="none" w:sz="0" w:space="0" w:color="auto"/>
            <w:bottom w:val="none" w:sz="0" w:space="0" w:color="auto"/>
            <w:right w:val="none" w:sz="0" w:space="0" w:color="auto"/>
          </w:divBdr>
        </w:div>
        <w:div w:id="1554536487">
          <w:marLeft w:val="0"/>
          <w:marRight w:val="0"/>
          <w:marTop w:val="0"/>
          <w:marBottom w:val="0"/>
          <w:divBdr>
            <w:top w:val="none" w:sz="0" w:space="0" w:color="auto"/>
            <w:left w:val="none" w:sz="0" w:space="0" w:color="auto"/>
            <w:bottom w:val="none" w:sz="0" w:space="0" w:color="auto"/>
            <w:right w:val="none" w:sz="0" w:space="0" w:color="auto"/>
          </w:divBdr>
        </w:div>
        <w:div w:id="1948923202">
          <w:marLeft w:val="0"/>
          <w:marRight w:val="0"/>
          <w:marTop w:val="0"/>
          <w:marBottom w:val="0"/>
          <w:divBdr>
            <w:top w:val="none" w:sz="0" w:space="0" w:color="auto"/>
            <w:left w:val="none" w:sz="0" w:space="0" w:color="auto"/>
            <w:bottom w:val="none" w:sz="0" w:space="0" w:color="auto"/>
            <w:right w:val="none" w:sz="0" w:space="0" w:color="auto"/>
          </w:divBdr>
        </w:div>
        <w:div w:id="769350936">
          <w:marLeft w:val="0"/>
          <w:marRight w:val="0"/>
          <w:marTop w:val="0"/>
          <w:marBottom w:val="0"/>
          <w:divBdr>
            <w:top w:val="none" w:sz="0" w:space="0" w:color="auto"/>
            <w:left w:val="none" w:sz="0" w:space="0" w:color="auto"/>
            <w:bottom w:val="none" w:sz="0" w:space="0" w:color="auto"/>
            <w:right w:val="none" w:sz="0" w:space="0" w:color="auto"/>
          </w:divBdr>
        </w:div>
        <w:div w:id="2020160084">
          <w:marLeft w:val="0"/>
          <w:marRight w:val="0"/>
          <w:marTop w:val="0"/>
          <w:marBottom w:val="0"/>
          <w:divBdr>
            <w:top w:val="none" w:sz="0" w:space="0" w:color="auto"/>
            <w:left w:val="none" w:sz="0" w:space="0" w:color="auto"/>
            <w:bottom w:val="none" w:sz="0" w:space="0" w:color="auto"/>
            <w:right w:val="none" w:sz="0" w:space="0" w:color="auto"/>
          </w:divBdr>
        </w:div>
        <w:div w:id="1248729044">
          <w:marLeft w:val="0"/>
          <w:marRight w:val="0"/>
          <w:marTop w:val="0"/>
          <w:marBottom w:val="0"/>
          <w:divBdr>
            <w:top w:val="none" w:sz="0" w:space="0" w:color="auto"/>
            <w:left w:val="none" w:sz="0" w:space="0" w:color="auto"/>
            <w:bottom w:val="none" w:sz="0" w:space="0" w:color="auto"/>
            <w:right w:val="none" w:sz="0" w:space="0" w:color="auto"/>
          </w:divBdr>
        </w:div>
        <w:div w:id="777217288">
          <w:marLeft w:val="0"/>
          <w:marRight w:val="0"/>
          <w:marTop w:val="0"/>
          <w:marBottom w:val="0"/>
          <w:divBdr>
            <w:top w:val="none" w:sz="0" w:space="0" w:color="auto"/>
            <w:left w:val="none" w:sz="0" w:space="0" w:color="auto"/>
            <w:bottom w:val="none" w:sz="0" w:space="0" w:color="auto"/>
            <w:right w:val="none" w:sz="0" w:space="0" w:color="auto"/>
          </w:divBdr>
        </w:div>
        <w:div w:id="270555309">
          <w:marLeft w:val="0"/>
          <w:marRight w:val="0"/>
          <w:marTop w:val="0"/>
          <w:marBottom w:val="0"/>
          <w:divBdr>
            <w:top w:val="none" w:sz="0" w:space="0" w:color="auto"/>
            <w:left w:val="none" w:sz="0" w:space="0" w:color="auto"/>
            <w:bottom w:val="none" w:sz="0" w:space="0" w:color="auto"/>
            <w:right w:val="none" w:sz="0" w:space="0" w:color="auto"/>
          </w:divBdr>
        </w:div>
        <w:div w:id="213082379">
          <w:marLeft w:val="0"/>
          <w:marRight w:val="0"/>
          <w:marTop w:val="0"/>
          <w:marBottom w:val="0"/>
          <w:divBdr>
            <w:top w:val="none" w:sz="0" w:space="0" w:color="auto"/>
            <w:left w:val="none" w:sz="0" w:space="0" w:color="auto"/>
            <w:bottom w:val="none" w:sz="0" w:space="0" w:color="auto"/>
            <w:right w:val="none" w:sz="0" w:space="0" w:color="auto"/>
          </w:divBdr>
        </w:div>
        <w:div w:id="123620648">
          <w:marLeft w:val="0"/>
          <w:marRight w:val="0"/>
          <w:marTop w:val="0"/>
          <w:marBottom w:val="0"/>
          <w:divBdr>
            <w:top w:val="none" w:sz="0" w:space="0" w:color="auto"/>
            <w:left w:val="none" w:sz="0" w:space="0" w:color="auto"/>
            <w:bottom w:val="none" w:sz="0" w:space="0" w:color="auto"/>
            <w:right w:val="none" w:sz="0" w:space="0" w:color="auto"/>
          </w:divBdr>
        </w:div>
        <w:div w:id="392242366">
          <w:marLeft w:val="0"/>
          <w:marRight w:val="0"/>
          <w:marTop w:val="0"/>
          <w:marBottom w:val="0"/>
          <w:divBdr>
            <w:top w:val="none" w:sz="0" w:space="0" w:color="auto"/>
            <w:left w:val="none" w:sz="0" w:space="0" w:color="auto"/>
            <w:bottom w:val="none" w:sz="0" w:space="0" w:color="auto"/>
            <w:right w:val="none" w:sz="0" w:space="0" w:color="auto"/>
          </w:divBdr>
        </w:div>
        <w:div w:id="450704515">
          <w:marLeft w:val="0"/>
          <w:marRight w:val="0"/>
          <w:marTop w:val="0"/>
          <w:marBottom w:val="0"/>
          <w:divBdr>
            <w:top w:val="none" w:sz="0" w:space="0" w:color="auto"/>
            <w:left w:val="none" w:sz="0" w:space="0" w:color="auto"/>
            <w:bottom w:val="none" w:sz="0" w:space="0" w:color="auto"/>
            <w:right w:val="none" w:sz="0" w:space="0" w:color="auto"/>
          </w:divBdr>
        </w:div>
        <w:div w:id="236286440">
          <w:marLeft w:val="0"/>
          <w:marRight w:val="0"/>
          <w:marTop w:val="0"/>
          <w:marBottom w:val="0"/>
          <w:divBdr>
            <w:top w:val="none" w:sz="0" w:space="0" w:color="auto"/>
            <w:left w:val="none" w:sz="0" w:space="0" w:color="auto"/>
            <w:bottom w:val="none" w:sz="0" w:space="0" w:color="auto"/>
            <w:right w:val="none" w:sz="0" w:space="0" w:color="auto"/>
          </w:divBdr>
        </w:div>
        <w:div w:id="2037342420">
          <w:marLeft w:val="0"/>
          <w:marRight w:val="0"/>
          <w:marTop w:val="0"/>
          <w:marBottom w:val="0"/>
          <w:divBdr>
            <w:top w:val="none" w:sz="0" w:space="0" w:color="auto"/>
            <w:left w:val="none" w:sz="0" w:space="0" w:color="auto"/>
            <w:bottom w:val="none" w:sz="0" w:space="0" w:color="auto"/>
            <w:right w:val="none" w:sz="0" w:space="0" w:color="auto"/>
          </w:divBdr>
        </w:div>
        <w:div w:id="1097289336">
          <w:marLeft w:val="0"/>
          <w:marRight w:val="0"/>
          <w:marTop w:val="0"/>
          <w:marBottom w:val="0"/>
          <w:divBdr>
            <w:top w:val="none" w:sz="0" w:space="0" w:color="auto"/>
            <w:left w:val="none" w:sz="0" w:space="0" w:color="auto"/>
            <w:bottom w:val="none" w:sz="0" w:space="0" w:color="auto"/>
            <w:right w:val="none" w:sz="0" w:space="0" w:color="auto"/>
          </w:divBdr>
        </w:div>
        <w:div w:id="1866361297">
          <w:marLeft w:val="0"/>
          <w:marRight w:val="0"/>
          <w:marTop w:val="0"/>
          <w:marBottom w:val="0"/>
          <w:divBdr>
            <w:top w:val="none" w:sz="0" w:space="0" w:color="auto"/>
            <w:left w:val="none" w:sz="0" w:space="0" w:color="auto"/>
            <w:bottom w:val="none" w:sz="0" w:space="0" w:color="auto"/>
            <w:right w:val="none" w:sz="0" w:space="0" w:color="auto"/>
          </w:divBdr>
        </w:div>
        <w:div w:id="211816724">
          <w:marLeft w:val="0"/>
          <w:marRight w:val="0"/>
          <w:marTop w:val="0"/>
          <w:marBottom w:val="0"/>
          <w:divBdr>
            <w:top w:val="none" w:sz="0" w:space="0" w:color="auto"/>
            <w:left w:val="none" w:sz="0" w:space="0" w:color="auto"/>
            <w:bottom w:val="none" w:sz="0" w:space="0" w:color="auto"/>
            <w:right w:val="none" w:sz="0" w:space="0" w:color="auto"/>
          </w:divBdr>
        </w:div>
        <w:div w:id="1062026630">
          <w:marLeft w:val="0"/>
          <w:marRight w:val="0"/>
          <w:marTop w:val="0"/>
          <w:marBottom w:val="0"/>
          <w:divBdr>
            <w:top w:val="none" w:sz="0" w:space="0" w:color="auto"/>
            <w:left w:val="none" w:sz="0" w:space="0" w:color="auto"/>
            <w:bottom w:val="none" w:sz="0" w:space="0" w:color="auto"/>
            <w:right w:val="none" w:sz="0" w:space="0" w:color="auto"/>
          </w:divBdr>
        </w:div>
        <w:div w:id="1294409011">
          <w:marLeft w:val="0"/>
          <w:marRight w:val="0"/>
          <w:marTop w:val="0"/>
          <w:marBottom w:val="0"/>
          <w:divBdr>
            <w:top w:val="none" w:sz="0" w:space="0" w:color="auto"/>
            <w:left w:val="none" w:sz="0" w:space="0" w:color="auto"/>
            <w:bottom w:val="none" w:sz="0" w:space="0" w:color="auto"/>
            <w:right w:val="none" w:sz="0" w:space="0" w:color="auto"/>
          </w:divBdr>
        </w:div>
        <w:div w:id="1062752375">
          <w:marLeft w:val="0"/>
          <w:marRight w:val="0"/>
          <w:marTop w:val="0"/>
          <w:marBottom w:val="0"/>
          <w:divBdr>
            <w:top w:val="none" w:sz="0" w:space="0" w:color="auto"/>
            <w:left w:val="none" w:sz="0" w:space="0" w:color="auto"/>
            <w:bottom w:val="none" w:sz="0" w:space="0" w:color="auto"/>
            <w:right w:val="none" w:sz="0" w:space="0" w:color="auto"/>
          </w:divBdr>
        </w:div>
        <w:div w:id="368993939">
          <w:marLeft w:val="0"/>
          <w:marRight w:val="0"/>
          <w:marTop w:val="0"/>
          <w:marBottom w:val="0"/>
          <w:divBdr>
            <w:top w:val="none" w:sz="0" w:space="0" w:color="auto"/>
            <w:left w:val="none" w:sz="0" w:space="0" w:color="auto"/>
            <w:bottom w:val="none" w:sz="0" w:space="0" w:color="auto"/>
            <w:right w:val="none" w:sz="0" w:space="0" w:color="auto"/>
          </w:divBdr>
        </w:div>
        <w:div w:id="1038046038">
          <w:marLeft w:val="0"/>
          <w:marRight w:val="0"/>
          <w:marTop w:val="0"/>
          <w:marBottom w:val="0"/>
          <w:divBdr>
            <w:top w:val="none" w:sz="0" w:space="0" w:color="auto"/>
            <w:left w:val="none" w:sz="0" w:space="0" w:color="auto"/>
            <w:bottom w:val="none" w:sz="0" w:space="0" w:color="auto"/>
            <w:right w:val="none" w:sz="0" w:space="0" w:color="auto"/>
          </w:divBdr>
        </w:div>
        <w:div w:id="585112004">
          <w:marLeft w:val="0"/>
          <w:marRight w:val="0"/>
          <w:marTop w:val="0"/>
          <w:marBottom w:val="0"/>
          <w:divBdr>
            <w:top w:val="none" w:sz="0" w:space="0" w:color="auto"/>
            <w:left w:val="none" w:sz="0" w:space="0" w:color="auto"/>
            <w:bottom w:val="none" w:sz="0" w:space="0" w:color="auto"/>
            <w:right w:val="none" w:sz="0" w:space="0" w:color="auto"/>
          </w:divBdr>
        </w:div>
        <w:div w:id="20254310">
          <w:marLeft w:val="0"/>
          <w:marRight w:val="0"/>
          <w:marTop w:val="0"/>
          <w:marBottom w:val="0"/>
          <w:divBdr>
            <w:top w:val="none" w:sz="0" w:space="0" w:color="auto"/>
            <w:left w:val="none" w:sz="0" w:space="0" w:color="auto"/>
            <w:bottom w:val="none" w:sz="0" w:space="0" w:color="auto"/>
            <w:right w:val="none" w:sz="0" w:space="0" w:color="auto"/>
          </w:divBdr>
        </w:div>
        <w:div w:id="1966889305">
          <w:marLeft w:val="0"/>
          <w:marRight w:val="0"/>
          <w:marTop w:val="0"/>
          <w:marBottom w:val="0"/>
          <w:divBdr>
            <w:top w:val="none" w:sz="0" w:space="0" w:color="auto"/>
            <w:left w:val="none" w:sz="0" w:space="0" w:color="auto"/>
            <w:bottom w:val="none" w:sz="0" w:space="0" w:color="auto"/>
            <w:right w:val="none" w:sz="0" w:space="0" w:color="auto"/>
          </w:divBdr>
        </w:div>
        <w:div w:id="1256095200">
          <w:marLeft w:val="0"/>
          <w:marRight w:val="0"/>
          <w:marTop w:val="0"/>
          <w:marBottom w:val="0"/>
          <w:divBdr>
            <w:top w:val="none" w:sz="0" w:space="0" w:color="auto"/>
            <w:left w:val="none" w:sz="0" w:space="0" w:color="auto"/>
            <w:bottom w:val="none" w:sz="0" w:space="0" w:color="auto"/>
            <w:right w:val="none" w:sz="0" w:space="0" w:color="auto"/>
          </w:divBdr>
        </w:div>
        <w:div w:id="818158622">
          <w:marLeft w:val="0"/>
          <w:marRight w:val="0"/>
          <w:marTop w:val="0"/>
          <w:marBottom w:val="0"/>
          <w:divBdr>
            <w:top w:val="none" w:sz="0" w:space="0" w:color="auto"/>
            <w:left w:val="none" w:sz="0" w:space="0" w:color="auto"/>
            <w:bottom w:val="none" w:sz="0" w:space="0" w:color="auto"/>
            <w:right w:val="none" w:sz="0" w:space="0" w:color="auto"/>
          </w:divBdr>
        </w:div>
        <w:div w:id="1256213069">
          <w:marLeft w:val="0"/>
          <w:marRight w:val="0"/>
          <w:marTop w:val="0"/>
          <w:marBottom w:val="0"/>
          <w:divBdr>
            <w:top w:val="none" w:sz="0" w:space="0" w:color="auto"/>
            <w:left w:val="none" w:sz="0" w:space="0" w:color="auto"/>
            <w:bottom w:val="none" w:sz="0" w:space="0" w:color="auto"/>
            <w:right w:val="none" w:sz="0" w:space="0" w:color="auto"/>
          </w:divBdr>
        </w:div>
        <w:div w:id="480734641">
          <w:marLeft w:val="0"/>
          <w:marRight w:val="0"/>
          <w:marTop w:val="0"/>
          <w:marBottom w:val="0"/>
          <w:divBdr>
            <w:top w:val="none" w:sz="0" w:space="0" w:color="auto"/>
            <w:left w:val="none" w:sz="0" w:space="0" w:color="auto"/>
            <w:bottom w:val="none" w:sz="0" w:space="0" w:color="auto"/>
            <w:right w:val="none" w:sz="0" w:space="0" w:color="auto"/>
          </w:divBdr>
        </w:div>
        <w:div w:id="1116216266">
          <w:marLeft w:val="0"/>
          <w:marRight w:val="0"/>
          <w:marTop w:val="0"/>
          <w:marBottom w:val="0"/>
          <w:divBdr>
            <w:top w:val="none" w:sz="0" w:space="0" w:color="auto"/>
            <w:left w:val="none" w:sz="0" w:space="0" w:color="auto"/>
            <w:bottom w:val="none" w:sz="0" w:space="0" w:color="auto"/>
            <w:right w:val="none" w:sz="0" w:space="0" w:color="auto"/>
          </w:divBdr>
        </w:div>
        <w:div w:id="361175858">
          <w:marLeft w:val="0"/>
          <w:marRight w:val="0"/>
          <w:marTop w:val="0"/>
          <w:marBottom w:val="0"/>
          <w:divBdr>
            <w:top w:val="none" w:sz="0" w:space="0" w:color="auto"/>
            <w:left w:val="none" w:sz="0" w:space="0" w:color="auto"/>
            <w:bottom w:val="none" w:sz="0" w:space="0" w:color="auto"/>
            <w:right w:val="none" w:sz="0" w:space="0" w:color="auto"/>
          </w:divBdr>
        </w:div>
        <w:div w:id="1693414428">
          <w:marLeft w:val="0"/>
          <w:marRight w:val="0"/>
          <w:marTop w:val="0"/>
          <w:marBottom w:val="0"/>
          <w:divBdr>
            <w:top w:val="none" w:sz="0" w:space="0" w:color="auto"/>
            <w:left w:val="none" w:sz="0" w:space="0" w:color="auto"/>
            <w:bottom w:val="none" w:sz="0" w:space="0" w:color="auto"/>
            <w:right w:val="none" w:sz="0" w:space="0" w:color="auto"/>
          </w:divBdr>
        </w:div>
        <w:div w:id="1882671175">
          <w:marLeft w:val="0"/>
          <w:marRight w:val="0"/>
          <w:marTop w:val="0"/>
          <w:marBottom w:val="0"/>
          <w:divBdr>
            <w:top w:val="none" w:sz="0" w:space="0" w:color="auto"/>
            <w:left w:val="none" w:sz="0" w:space="0" w:color="auto"/>
            <w:bottom w:val="none" w:sz="0" w:space="0" w:color="auto"/>
            <w:right w:val="none" w:sz="0" w:space="0" w:color="auto"/>
          </w:divBdr>
        </w:div>
        <w:div w:id="1532183077">
          <w:marLeft w:val="0"/>
          <w:marRight w:val="0"/>
          <w:marTop w:val="0"/>
          <w:marBottom w:val="0"/>
          <w:divBdr>
            <w:top w:val="none" w:sz="0" w:space="0" w:color="auto"/>
            <w:left w:val="none" w:sz="0" w:space="0" w:color="auto"/>
            <w:bottom w:val="none" w:sz="0" w:space="0" w:color="auto"/>
            <w:right w:val="none" w:sz="0" w:space="0" w:color="auto"/>
          </w:divBdr>
        </w:div>
        <w:div w:id="401023061">
          <w:marLeft w:val="0"/>
          <w:marRight w:val="0"/>
          <w:marTop w:val="0"/>
          <w:marBottom w:val="0"/>
          <w:divBdr>
            <w:top w:val="none" w:sz="0" w:space="0" w:color="auto"/>
            <w:left w:val="none" w:sz="0" w:space="0" w:color="auto"/>
            <w:bottom w:val="none" w:sz="0" w:space="0" w:color="auto"/>
            <w:right w:val="none" w:sz="0" w:space="0" w:color="auto"/>
          </w:divBdr>
        </w:div>
        <w:div w:id="1542478260">
          <w:marLeft w:val="0"/>
          <w:marRight w:val="0"/>
          <w:marTop w:val="0"/>
          <w:marBottom w:val="0"/>
          <w:divBdr>
            <w:top w:val="none" w:sz="0" w:space="0" w:color="auto"/>
            <w:left w:val="none" w:sz="0" w:space="0" w:color="auto"/>
            <w:bottom w:val="none" w:sz="0" w:space="0" w:color="auto"/>
            <w:right w:val="none" w:sz="0" w:space="0" w:color="auto"/>
          </w:divBdr>
        </w:div>
        <w:div w:id="1804272517">
          <w:marLeft w:val="0"/>
          <w:marRight w:val="0"/>
          <w:marTop w:val="0"/>
          <w:marBottom w:val="0"/>
          <w:divBdr>
            <w:top w:val="none" w:sz="0" w:space="0" w:color="auto"/>
            <w:left w:val="none" w:sz="0" w:space="0" w:color="auto"/>
            <w:bottom w:val="none" w:sz="0" w:space="0" w:color="auto"/>
            <w:right w:val="none" w:sz="0" w:space="0" w:color="auto"/>
          </w:divBdr>
        </w:div>
        <w:div w:id="474876052">
          <w:marLeft w:val="0"/>
          <w:marRight w:val="0"/>
          <w:marTop w:val="0"/>
          <w:marBottom w:val="0"/>
          <w:divBdr>
            <w:top w:val="none" w:sz="0" w:space="0" w:color="auto"/>
            <w:left w:val="none" w:sz="0" w:space="0" w:color="auto"/>
            <w:bottom w:val="none" w:sz="0" w:space="0" w:color="auto"/>
            <w:right w:val="none" w:sz="0" w:space="0" w:color="auto"/>
          </w:divBdr>
        </w:div>
        <w:div w:id="738282189">
          <w:marLeft w:val="0"/>
          <w:marRight w:val="0"/>
          <w:marTop w:val="0"/>
          <w:marBottom w:val="0"/>
          <w:divBdr>
            <w:top w:val="none" w:sz="0" w:space="0" w:color="auto"/>
            <w:left w:val="none" w:sz="0" w:space="0" w:color="auto"/>
            <w:bottom w:val="none" w:sz="0" w:space="0" w:color="auto"/>
            <w:right w:val="none" w:sz="0" w:space="0" w:color="auto"/>
          </w:divBdr>
        </w:div>
        <w:div w:id="1018192142">
          <w:marLeft w:val="0"/>
          <w:marRight w:val="0"/>
          <w:marTop w:val="0"/>
          <w:marBottom w:val="0"/>
          <w:divBdr>
            <w:top w:val="none" w:sz="0" w:space="0" w:color="auto"/>
            <w:left w:val="none" w:sz="0" w:space="0" w:color="auto"/>
            <w:bottom w:val="none" w:sz="0" w:space="0" w:color="auto"/>
            <w:right w:val="none" w:sz="0" w:space="0" w:color="auto"/>
          </w:divBdr>
        </w:div>
        <w:div w:id="49692821">
          <w:marLeft w:val="0"/>
          <w:marRight w:val="0"/>
          <w:marTop w:val="0"/>
          <w:marBottom w:val="0"/>
          <w:divBdr>
            <w:top w:val="none" w:sz="0" w:space="0" w:color="auto"/>
            <w:left w:val="none" w:sz="0" w:space="0" w:color="auto"/>
            <w:bottom w:val="none" w:sz="0" w:space="0" w:color="auto"/>
            <w:right w:val="none" w:sz="0" w:space="0" w:color="auto"/>
          </w:divBdr>
        </w:div>
        <w:div w:id="475535522">
          <w:marLeft w:val="0"/>
          <w:marRight w:val="0"/>
          <w:marTop w:val="0"/>
          <w:marBottom w:val="0"/>
          <w:divBdr>
            <w:top w:val="none" w:sz="0" w:space="0" w:color="auto"/>
            <w:left w:val="none" w:sz="0" w:space="0" w:color="auto"/>
            <w:bottom w:val="none" w:sz="0" w:space="0" w:color="auto"/>
            <w:right w:val="none" w:sz="0" w:space="0" w:color="auto"/>
          </w:divBdr>
        </w:div>
        <w:div w:id="395860755">
          <w:marLeft w:val="0"/>
          <w:marRight w:val="0"/>
          <w:marTop w:val="0"/>
          <w:marBottom w:val="0"/>
          <w:divBdr>
            <w:top w:val="none" w:sz="0" w:space="0" w:color="auto"/>
            <w:left w:val="none" w:sz="0" w:space="0" w:color="auto"/>
            <w:bottom w:val="none" w:sz="0" w:space="0" w:color="auto"/>
            <w:right w:val="none" w:sz="0" w:space="0" w:color="auto"/>
          </w:divBdr>
        </w:div>
        <w:div w:id="184758245">
          <w:marLeft w:val="0"/>
          <w:marRight w:val="0"/>
          <w:marTop w:val="0"/>
          <w:marBottom w:val="0"/>
          <w:divBdr>
            <w:top w:val="none" w:sz="0" w:space="0" w:color="auto"/>
            <w:left w:val="none" w:sz="0" w:space="0" w:color="auto"/>
            <w:bottom w:val="none" w:sz="0" w:space="0" w:color="auto"/>
            <w:right w:val="none" w:sz="0" w:space="0" w:color="auto"/>
          </w:divBdr>
        </w:div>
        <w:div w:id="2099904578">
          <w:marLeft w:val="0"/>
          <w:marRight w:val="0"/>
          <w:marTop w:val="0"/>
          <w:marBottom w:val="0"/>
          <w:divBdr>
            <w:top w:val="none" w:sz="0" w:space="0" w:color="auto"/>
            <w:left w:val="none" w:sz="0" w:space="0" w:color="auto"/>
            <w:bottom w:val="none" w:sz="0" w:space="0" w:color="auto"/>
            <w:right w:val="none" w:sz="0" w:space="0" w:color="auto"/>
          </w:divBdr>
        </w:div>
        <w:div w:id="1497306450">
          <w:marLeft w:val="0"/>
          <w:marRight w:val="0"/>
          <w:marTop w:val="0"/>
          <w:marBottom w:val="0"/>
          <w:divBdr>
            <w:top w:val="none" w:sz="0" w:space="0" w:color="auto"/>
            <w:left w:val="none" w:sz="0" w:space="0" w:color="auto"/>
            <w:bottom w:val="none" w:sz="0" w:space="0" w:color="auto"/>
            <w:right w:val="none" w:sz="0" w:space="0" w:color="auto"/>
          </w:divBdr>
        </w:div>
        <w:div w:id="151260866">
          <w:marLeft w:val="0"/>
          <w:marRight w:val="0"/>
          <w:marTop w:val="0"/>
          <w:marBottom w:val="0"/>
          <w:divBdr>
            <w:top w:val="none" w:sz="0" w:space="0" w:color="auto"/>
            <w:left w:val="none" w:sz="0" w:space="0" w:color="auto"/>
            <w:bottom w:val="none" w:sz="0" w:space="0" w:color="auto"/>
            <w:right w:val="none" w:sz="0" w:space="0" w:color="auto"/>
          </w:divBdr>
        </w:div>
        <w:div w:id="600341411">
          <w:marLeft w:val="0"/>
          <w:marRight w:val="0"/>
          <w:marTop w:val="0"/>
          <w:marBottom w:val="0"/>
          <w:divBdr>
            <w:top w:val="none" w:sz="0" w:space="0" w:color="auto"/>
            <w:left w:val="none" w:sz="0" w:space="0" w:color="auto"/>
            <w:bottom w:val="none" w:sz="0" w:space="0" w:color="auto"/>
            <w:right w:val="none" w:sz="0" w:space="0" w:color="auto"/>
          </w:divBdr>
        </w:div>
        <w:div w:id="975718887">
          <w:marLeft w:val="0"/>
          <w:marRight w:val="0"/>
          <w:marTop w:val="0"/>
          <w:marBottom w:val="0"/>
          <w:divBdr>
            <w:top w:val="none" w:sz="0" w:space="0" w:color="auto"/>
            <w:left w:val="none" w:sz="0" w:space="0" w:color="auto"/>
            <w:bottom w:val="none" w:sz="0" w:space="0" w:color="auto"/>
            <w:right w:val="none" w:sz="0" w:space="0" w:color="auto"/>
          </w:divBdr>
        </w:div>
        <w:div w:id="1208563837">
          <w:marLeft w:val="0"/>
          <w:marRight w:val="0"/>
          <w:marTop w:val="0"/>
          <w:marBottom w:val="0"/>
          <w:divBdr>
            <w:top w:val="none" w:sz="0" w:space="0" w:color="auto"/>
            <w:left w:val="none" w:sz="0" w:space="0" w:color="auto"/>
            <w:bottom w:val="none" w:sz="0" w:space="0" w:color="auto"/>
            <w:right w:val="none" w:sz="0" w:space="0" w:color="auto"/>
          </w:divBdr>
        </w:div>
        <w:div w:id="670454651">
          <w:marLeft w:val="0"/>
          <w:marRight w:val="0"/>
          <w:marTop w:val="0"/>
          <w:marBottom w:val="0"/>
          <w:divBdr>
            <w:top w:val="none" w:sz="0" w:space="0" w:color="auto"/>
            <w:left w:val="none" w:sz="0" w:space="0" w:color="auto"/>
            <w:bottom w:val="none" w:sz="0" w:space="0" w:color="auto"/>
            <w:right w:val="none" w:sz="0" w:space="0" w:color="auto"/>
          </w:divBdr>
        </w:div>
        <w:div w:id="1224100769">
          <w:marLeft w:val="0"/>
          <w:marRight w:val="0"/>
          <w:marTop w:val="0"/>
          <w:marBottom w:val="0"/>
          <w:divBdr>
            <w:top w:val="none" w:sz="0" w:space="0" w:color="auto"/>
            <w:left w:val="none" w:sz="0" w:space="0" w:color="auto"/>
            <w:bottom w:val="none" w:sz="0" w:space="0" w:color="auto"/>
            <w:right w:val="none" w:sz="0" w:space="0" w:color="auto"/>
          </w:divBdr>
        </w:div>
        <w:div w:id="2004820693">
          <w:marLeft w:val="0"/>
          <w:marRight w:val="0"/>
          <w:marTop w:val="0"/>
          <w:marBottom w:val="0"/>
          <w:divBdr>
            <w:top w:val="none" w:sz="0" w:space="0" w:color="auto"/>
            <w:left w:val="none" w:sz="0" w:space="0" w:color="auto"/>
            <w:bottom w:val="none" w:sz="0" w:space="0" w:color="auto"/>
            <w:right w:val="none" w:sz="0" w:space="0" w:color="auto"/>
          </w:divBdr>
        </w:div>
        <w:div w:id="1424643352">
          <w:marLeft w:val="0"/>
          <w:marRight w:val="0"/>
          <w:marTop w:val="0"/>
          <w:marBottom w:val="0"/>
          <w:divBdr>
            <w:top w:val="none" w:sz="0" w:space="0" w:color="auto"/>
            <w:left w:val="none" w:sz="0" w:space="0" w:color="auto"/>
            <w:bottom w:val="none" w:sz="0" w:space="0" w:color="auto"/>
            <w:right w:val="none" w:sz="0" w:space="0" w:color="auto"/>
          </w:divBdr>
        </w:div>
        <w:div w:id="625696679">
          <w:marLeft w:val="0"/>
          <w:marRight w:val="0"/>
          <w:marTop w:val="0"/>
          <w:marBottom w:val="0"/>
          <w:divBdr>
            <w:top w:val="none" w:sz="0" w:space="0" w:color="auto"/>
            <w:left w:val="none" w:sz="0" w:space="0" w:color="auto"/>
            <w:bottom w:val="none" w:sz="0" w:space="0" w:color="auto"/>
            <w:right w:val="none" w:sz="0" w:space="0" w:color="auto"/>
          </w:divBdr>
        </w:div>
        <w:div w:id="1032269584">
          <w:marLeft w:val="0"/>
          <w:marRight w:val="0"/>
          <w:marTop w:val="0"/>
          <w:marBottom w:val="0"/>
          <w:divBdr>
            <w:top w:val="none" w:sz="0" w:space="0" w:color="auto"/>
            <w:left w:val="none" w:sz="0" w:space="0" w:color="auto"/>
            <w:bottom w:val="none" w:sz="0" w:space="0" w:color="auto"/>
            <w:right w:val="none" w:sz="0" w:space="0" w:color="auto"/>
          </w:divBdr>
        </w:div>
        <w:div w:id="2099984946">
          <w:marLeft w:val="0"/>
          <w:marRight w:val="0"/>
          <w:marTop w:val="0"/>
          <w:marBottom w:val="0"/>
          <w:divBdr>
            <w:top w:val="none" w:sz="0" w:space="0" w:color="auto"/>
            <w:left w:val="none" w:sz="0" w:space="0" w:color="auto"/>
            <w:bottom w:val="none" w:sz="0" w:space="0" w:color="auto"/>
            <w:right w:val="none" w:sz="0" w:space="0" w:color="auto"/>
          </w:divBdr>
        </w:div>
        <w:div w:id="765349956">
          <w:marLeft w:val="0"/>
          <w:marRight w:val="0"/>
          <w:marTop w:val="0"/>
          <w:marBottom w:val="0"/>
          <w:divBdr>
            <w:top w:val="none" w:sz="0" w:space="0" w:color="auto"/>
            <w:left w:val="none" w:sz="0" w:space="0" w:color="auto"/>
            <w:bottom w:val="none" w:sz="0" w:space="0" w:color="auto"/>
            <w:right w:val="none" w:sz="0" w:space="0" w:color="auto"/>
          </w:divBdr>
        </w:div>
        <w:div w:id="1551842130">
          <w:marLeft w:val="0"/>
          <w:marRight w:val="0"/>
          <w:marTop w:val="0"/>
          <w:marBottom w:val="0"/>
          <w:divBdr>
            <w:top w:val="none" w:sz="0" w:space="0" w:color="auto"/>
            <w:left w:val="none" w:sz="0" w:space="0" w:color="auto"/>
            <w:bottom w:val="none" w:sz="0" w:space="0" w:color="auto"/>
            <w:right w:val="none" w:sz="0" w:space="0" w:color="auto"/>
          </w:divBdr>
        </w:div>
        <w:div w:id="1688554732">
          <w:marLeft w:val="0"/>
          <w:marRight w:val="0"/>
          <w:marTop w:val="0"/>
          <w:marBottom w:val="0"/>
          <w:divBdr>
            <w:top w:val="none" w:sz="0" w:space="0" w:color="auto"/>
            <w:left w:val="none" w:sz="0" w:space="0" w:color="auto"/>
            <w:bottom w:val="none" w:sz="0" w:space="0" w:color="auto"/>
            <w:right w:val="none" w:sz="0" w:space="0" w:color="auto"/>
          </w:divBdr>
        </w:div>
        <w:div w:id="518930848">
          <w:marLeft w:val="0"/>
          <w:marRight w:val="0"/>
          <w:marTop w:val="0"/>
          <w:marBottom w:val="0"/>
          <w:divBdr>
            <w:top w:val="none" w:sz="0" w:space="0" w:color="auto"/>
            <w:left w:val="none" w:sz="0" w:space="0" w:color="auto"/>
            <w:bottom w:val="none" w:sz="0" w:space="0" w:color="auto"/>
            <w:right w:val="none" w:sz="0" w:space="0" w:color="auto"/>
          </w:divBdr>
        </w:div>
        <w:div w:id="1136603540">
          <w:marLeft w:val="0"/>
          <w:marRight w:val="0"/>
          <w:marTop w:val="0"/>
          <w:marBottom w:val="0"/>
          <w:divBdr>
            <w:top w:val="none" w:sz="0" w:space="0" w:color="auto"/>
            <w:left w:val="none" w:sz="0" w:space="0" w:color="auto"/>
            <w:bottom w:val="none" w:sz="0" w:space="0" w:color="auto"/>
            <w:right w:val="none" w:sz="0" w:space="0" w:color="auto"/>
          </w:divBdr>
        </w:div>
        <w:div w:id="134297498">
          <w:marLeft w:val="0"/>
          <w:marRight w:val="0"/>
          <w:marTop w:val="0"/>
          <w:marBottom w:val="0"/>
          <w:divBdr>
            <w:top w:val="none" w:sz="0" w:space="0" w:color="auto"/>
            <w:left w:val="none" w:sz="0" w:space="0" w:color="auto"/>
            <w:bottom w:val="none" w:sz="0" w:space="0" w:color="auto"/>
            <w:right w:val="none" w:sz="0" w:space="0" w:color="auto"/>
          </w:divBdr>
        </w:div>
        <w:div w:id="604189466">
          <w:marLeft w:val="0"/>
          <w:marRight w:val="0"/>
          <w:marTop w:val="0"/>
          <w:marBottom w:val="0"/>
          <w:divBdr>
            <w:top w:val="none" w:sz="0" w:space="0" w:color="auto"/>
            <w:left w:val="none" w:sz="0" w:space="0" w:color="auto"/>
            <w:bottom w:val="none" w:sz="0" w:space="0" w:color="auto"/>
            <w:right w:val="none" w:sz="0" w:space="0" w:color="auto"/>
          </w:divBdr>
        </w:div>
        <w:div w:id="1999454834">
          <w:marLeft w:val="0"/>
          <w:marRight w:val="0"/>
          <w:marTop w:val="0"/>
          <w:marBottom w:val="0"/>
          <w:divBdr>
            <w:top w:val="none" w:sz="0" w:space="0" w:color="auto"/>
            <w:left w:val="none" w:sz="0" w:space="0" w:color="auto"/>
            <w:bottom w:val="none" w:sz="0" w:space="0" w:color="auto"/>
            <w:right w:val="none" w:sz="0" w:space="0" w:color="auto"/>
          </w:divBdr>
        </w:div>
        <w:div w:id="712190544">
          <w:marLeft w:val="0"/>
          <w:marRight w:val="0"/>
          <w:marTop w:val="0"/>
          <w:marBottom w:val="0"/>
          <w:divBdr>
            <w:top w:val="none" w:sz="0" w:space="0" w:color="auto"/>
            <w:left w:val="none" w:sz="0" w:space="0" w:color="auto"/>
            <w:bottom w:val="none" w:sz="0" w:space="0" w:color="auto"/>
            <w:right w:val="none" w:sz="0" w:space="0" w:color="auto"/>
          </w:divBdr>
        </w:div>
        <w:div w:id="1338192626">
          <w:marLeft w:val="0"/>
          <w:marRight w:val="0"/>
          <w:marTop w:val="0"/>
          <w:marBottom w:val="0"/>
          <w:divBdr>
            <w:top w:val="none" w:sz="0" w:space="0" w:color="auto"/>
            <w:left w:val="none" w:sz="0" w:space="0" w:color="auto"/>
            <w:bottom w:val="none" w:sz="0" w:space="0" w:color="auto"/>
            <w:right w:val="none" w:sz="0" w:space="0" w:color="auto"/>
          </w:divBdr>
        </w:div>
        <w:div w:id="323093192">
          <w:marLeft w:val="0"/>
          <w:marRight w:val="0"/>
          <w:marTop w:val="0"/>
          <w:marBottom w:val="0"/>
          <w:divBdr>
            <w:top w:val="none" w:sz="0" w:space="0" w:color="auto"/>
            <w:left w:val="none" w:sz="0" w:space="0" w:color="auto"/>
            <w:bottom w:val="none" w:sz="0" w:space="0" w:color="auto"/>
            <w:right w:val="none" w:sz="0" w:space="0" w:color="auto"/>
          </w:divBdr>
        </w:div>
        <w:div w:id="1188833054">
          <w:marLeft w:val="0"/>
          <w:marRight w:val="0"/>
          <w:marTop w:val="0"/>
          <w:marBottom w:val="0"/>
          <w:divBdr>
            <w:top w:val="none" w:sz="0" w:space="0" w:color="auto"/>
            <w:left w:val="none" w:sz="0" w:space="0" w:color="auto"/>
            <w:bottom w:val="none" w:sz="0" w:space="0" w:color="auto"/>
            <w:right w:val="none" w:sz="0" w:space="0" w:color="auto"/>
          </w:divBdr>
        </w:div>
        <w:div w:id="1038697421">
          <w:marLeft w:val="0"/>
          <w:marRight w:val="0"/>
          <w:marTop w:val="0"/>
          <w:marBottom w:val="0"/>
          <w:divBdr>
            <w:top w:val="none" w:sz="0" w:space="0" w:color="auto"/>
            <w:left w:val="none" w:sz="0" w:space="0" w:color="auto"/>
            <w:bottom w:val="none" w:sz="0" w:space="0" w:color="auto"/>
            <w:right w:val="none" w:sz="0" w:space="0" w:color="auto"/>
          </w:divBdr>
        </w:div>
        <w:div w:id="412165488">
          <w:marLeft w:val="0"/>
          <w:marRight w:val="0"/>
          <w:marTop w:val="0"/>
          <w:marBottom w:val="0"/>
          <w:divBdr>
            <w:top w:val="none" w:sz="0" w:space="0" w:color="auto"/>
            <w:left w:val="none" w:sz="0" w:space="0" w:color="auto"/>
            <w:bottom w:val="none" w:sz="0" w:space="0" w:color="auto"/>
            <w:right w:val="none" w:sz="0" w:space="0" w:color="auto"/>
          </w:divBdr>
        </w:div>
        <w:div w:id="985082985">
          <w:marLeft w:val="0"/>
          <w:marRight w:val="0"/>
          <w:marTop w:val="0"/>
          <w:marBottom w:val="0"/>
          <w:divBdr>
            <w:top w:val="none" w:sz="0" w:space="0" w:color="auto"/>
            <w:left w:val="none" w:sz="0" w:space="0" w:color="auto"/>
            <w:bottom w:val="none" w:sz="0" w:space="0" w:color="auto"/>
            <w:right w:val="none" w:sz="0" w:space="0" w:color="auto"/>
          </w:divBdr>
        </w:div>
        <w:div w:id="1054235345">
          <w:marLeft w:val="0"/>
          <w:marRight w:val="0"/>
          <w:marTop w:val="0"/>
          <w:marBottom w:val="0"/>
          <w:divBdr>
            <w:top w:val="none" w:sz="0" w:space="0" w:color="auto"/>
            <w:left w:val="none" w:sz="0" w:space="0" w:color="auto"/>
            <w:bottom w:val="none" w:sz="0" w:space="0" w:color="auto"/>
            <w:right w:val="none" w:sz="0" w:space="0" w:color="auto"/>
          </w:divBdr>
        </w:div>
        <w:div w:id="889537800">
          <w:marLeft w:val="0"/>
          <w:marRight w:val="0"/>
          <w:marTop w:val="0"/>
          <w:marBottom w:val="0"/>
          <w:divBdr>
            <w:top w:val="none" w:sz="0" w:space="0" w:color="auto"/>
            <w:left w:val="none" w:sz="0" w:space="0" w:color="auto"/>
            <w:bottom w:val="none" w:sz="0" w:space="0" w:color="auto"/>
            <w:right w:val="none" w:sz="0" w:space="0" w:color="auto"/>
          </w:divBdr>
        </w:div>
        <w:div w:id="1331954908">
          <w:marLeft w:val="0"/>
          <w:marRight w:val="0"/>
          <w:marTop w:val="0"/>
          <w:marBottom w:val="0"/>
          <w:divBdr>
            <w:top w:val="none" w:sz="0" w:space="0" w:color="auto"/>
            <w:left w:val="none" w:sz="0" w:space="0" w:color="auto"/>
            <w:bottom w:val="none" w:sz="0" w:space="0" w:color="auto"/>
            <w:right w:val="none" w:sz="0" w:space="0" w:color="auto"/>
          </w:divBdr>
        </w:div>
        <w:div w:id="1909263911">
          <w:marLeft w:val="0"/>
          <w:marRight w:val="0"/>
          <w:marTop w:val="0"/>
          <w:marBottom w:val="0"/>
          <w:divBdr>
            <w:top w:val="none" w:sz="0" w:space="0" w:color="auto"/>
            <w:left w:val="none" w:sz="0" w:space="0" w:color="auto"/>
            <w:bottom w:val="none" w:sz="0" w:space="0" w:color="auto"/>
            <w:right w:val="none" w:sz="0" w:space="0" w:color="auto"/>
          </w:divBdr>
        </w:div>
        <w:div w:id="2031563232">
          <w:marLeft w:val="0"/>
          <w:marRight w:val="0"/>
          <w:marTop w:val="0"/>
          <w:marBottom w:val="0"/>
          <w:divBdr>
            <w:top w:val="none" w:sz="0" w:space="0" w:color="auto"/>
            <w:left w:val="none" w:sz="0" w:space="0" w:color="auto"/>
            <w:bottom w:val="none" w:sz="0" w:space="0" w:color="auto"/>
            <w:right w:val="none" w:sz="0" w:space="0" w:color="auto"/>
          </w:divBdr>
        </w:div>
        <w:div w:id="1948266086">
          <w:marLeft w:val="0"/>
          <w:marRight w:val="0"/>
          <w:marTop w:val="0"/>
          <w:marBottom w:val="0"/>
          <w:divBdr>
            <w:top w:val="none" w:sz="0" w:space="0" w:color="auto"/>
            <w:left w:val="none" w:sz="0" w:space="0" w:color="auto"/>
            <w:bottom w:val="none" w:sz="0" w:space="0" w:color="auto"/>
            <w:right w:val="none" w:sz="0" w:space="0" w:color="auto"/>
          </w:divBdr>
        </w:div>
        <w:div w:id="232862848">
          <w:marLeft w:val="0"/>
          <w:marRight w:val="0"/>
          <w:marTop w:val="0"/>
          <w:marBottom w:val="0"/>
          <w:divBdr>
            <w:top w:val="none" w:sz="0" w:space="0" w:color="auto"/>
            <w:left w:val="none" w:sz="0" w:space="0" w:color="auto"/>
            <w:bottom w:val="none" w:sz="0" w:space="0" w:color="auto"/>
            <w:right w:val="none" w:sz="0" w:space="0" w:color="auto"/>
          </w:divBdr>
        </w:div>
        <w:div w:id="858542955">
          <w:marLeft w:val="0"/>
          <w:marRight w:val="0"/>
          <w:marTop w:val="0"/>
          <w:marBottom w:val="0"/>
          <w:divBdr>
            <w:top w:val="none" w:sz="0" w:space="0" w:color="auto"/>
            <w:left w:val="none" w:sz="0" w:space="0" w:color="auto"/>
            <w:bottom w:val="none" w:sz="0" w:space="0" w:color="auto"/>
            <w:right w:val="none" w:sz="0" w:space="0" w:color="auto"/>
          </w:divBdr>
        </w:div>
        <w:div w:id="1587424055">
          <w:marLeft w:val="0"/>
          <w:marRight w:val="0"/>
          <w:marTop w:val="0"/>
          <w:marBottom w:val="0"/>
          <w:divBdr>
            <w:top w:val="none" w:sz="0" w:space="0" w:color="auto"/>
            <w:left w:val="none" w:sz="0" w:space="0" w:color="auto"/>
            <w:bottom w:val="none" w:sz="0" w:space="0" w:color="auto"/>
            <w:right w:val="none" w:sz="0" w:space="0" w:color="auto"/>
          </w:divBdr>
        </w:div>
        <w:div w:id="1956208346">
          <w:marLeft w:val="0"/>
          <w:marRight w:val="0"/>
          <w:marTop w:val="0"/>
          <w:marBottom w:val="0"/>
          <w:divBdr>
            <w:top w:val="none" w:sz="0" w:space="0" w:color="auto"/>
            <w:left w:val="none" w:sz="0" w:space="0" w:color="auto"/>
            <w:bottom w:val="none" w:sz="0" w:space="0" w:color="auto"/>
            <w:right w:val="none" w:sz="0" w:space="0" w:color="auto"/>
          </w:divBdr>
        </w:div>
        <w:div w:id="1657300974">
          <w:marLeft w:val="0"/>
          <w:marRight w:val="0"/>
          <w:marTop w:val="0"/>
          <w:marBottom w:val="0"/>
          <w:divBdr>
            <w:top w:val="none" w:sz="0" w:space="0" w:color="auto"/>
            <w:left w:val="none" w:sz="0" w:space="0" w:color="auto"/>
            <w:bottom w:val="none" w:sz="0" w:space="0" w:color="auto"/>
            <w:right w:val="none" w:sz="0" w:space="0" w:color="auto"/>
          </w:divBdr>
        </w:div>
        <w:div w:id="865368968">
          <w:marLeft w:val="0"/>
          <w:marRight w:val="0"/>
          <w:marTop w:val="0"/>
          <w:marBottom w:val="0"/>
          <w:divBdr>
            <w:top w:val="none" w:sz="0" w:space="0" w:color="auto"/>
            <w:left w:val="none" w:sz="0" w:space="0" w:color="auto"/>
            <w:bottom w:val="none" w:sz="0" w:space="0" w:color="auto"/>
            <w:right w:val="none" w:sz="0" w:space="0" w:color="auto"/>
          </w:divBdr>
        </w:div>
        <w:div w:id="1044283358">
          <w:marLeft w:val="0"/>
          <w:marRight w:val="0"/>
          <w:marTop w:val="0"/>
          <w:marBottom w:val="0"/>
          <w:divBdr>
            <w:top w:val="none" w:sz="0" w:space="0" w:color="auto"/>
            <w:left w:val="none" w:sz="0" w:space="0" w:color="auto"/>
            <w:bottom w:val="none" w:sz="0" w:space="0" w:color="auto"/>
            <w:right w:val="none" w:sz="0" w:space="0" w:color="auto"/>
          </w:divBdr>
        </w:div>
        <w:div w:id="617177738">
          <w:marLeft w:val="0"/>
          <w:marRight w:val="0"/>
          <w:marTop w:val="0"/>
          <w:marBottom w:val="0"/>
          <w:divBdr>
            <w:top w:val="none" w:sz="0" w:space="0" w:color="auto"/>
            <w:left w:val="none" w:sz="0" w:space="0" w:color="auto"/>
            <w:bottom w:val="none" w:sz="0" w:space="0" w:color="auto"/>
            <w:right w:val="none" w:sz="0" w:space="0" w:color="auto"/>
          </w:divBdr>
        </w:div>
        <w:div w:id="1845705276">
          <w:marLeft w:val="0"/>
          <w:marRight w:val="0"/>
          <w:marTop w:val="0"/>
          <w:marBottom w:val="0"/>
          <w:divBdr>
            <w:top w:val="none" w:sz="0" w:space="0" w:color="auto"/>
            <w:left w:val="none" w:sz="0" w:space="0" w:color="auto"/>
            <w:bottom w:val="none" w:sz="0" w:space="0" w:color="auto"/>
            <w:right w:val="none" w:sz="0" w:space="0" w:color="auto"/>
          </w:divBdr>
        </w:div>
        <w:div w:id="619186260">
          <w:marLeft w:val="0"/>
          <w:marRight w:val="0"/>
          <w:marTop w:val="0"/>
          <w:marBottom w:val="0"/>
          <w:divBdr>
            <w:top w:val="none" w:sz="0" w:space="0" w:color="auto"/>
            <w:left w:val="none" w:sz="0" w:space="0" w:color="auto"/>
            <w:bottom w:val="none" w:sz="0" w:space="0" w:color="auto"/>
            <w:right w:val="none" w:sz="0" w:space="0" w:color="auto"/>
          </w:divBdr>
        </w:div>
        <w:div w:id="208299819">
          <w:marLeft w:val="0"/>
          <w:marRight w:val="0"/>
          <w:marTop w:val="0"/>
          <w:marBottom w:val="0"/>
          <w:divBdr>
            <w:top w:val="none" w:sz="0" w:space="0" w:color="auto"/>
            <w:left w:val="none" w:sz="0" w:space="0" w:color="auto"/>
            <w:bottom w:val="none" w:sz="0" w:space="0" w:color="auto"/>
            <w:right w:val="none" w:sz="0" w:space="0" w:color="auto"/>
          </w:divBdr>
        </w:div>
        <w:div w:id="1960603746">
          <w:marLeft w:val="0"/>
          <w:marRight w:val="0"/>
          <w:marTop w:val="0"/>
          <w:marBottom w:val="0"/>
          <w:divBdr>
            <w:top w:val="none" w:sz="0" w:space="0" w:color="auto"/>
            <w:left w:val="none" w:sz="0" w:space="0" w:color="auto"/>
            <w:bottom w:val="none" w:sz="0" w:space="0" w:color="auto"/>
            <w:right w:val="none" w:sz="0" w:space="0" w:color="auto"/>
          </w:divBdr>
        </w:div>
        <w:div w:id="2055499803">
          <w:marLeft w:val="0"/>
          <w:marRight w:val="0"/>
          <w:marTop w:val="0"/>
          <w:marBottom w:val="0"/>
          <w:divBdr>
            <w:top w:val="none" w:sz="0" w:space="0" w:color="auto"/>
            <w:left w:val="none" w:sz="0" w:space="0" w:color="auto"/>
            <w:bottom w:val="none" w:sz="0" w:space="0" w:color="auto"/>
            <w:right w:val="none" w:sz="0" w:space="0" w:color="auto"/>
          </w:divBdr>
        </w:div>
        <w:div w:id="1691446806">
          <w:marLeft w:val="0"/>
          <w:marRight w:val="0"/>
          <w:marTop w:val="0"/>
          <w:marBottom w:val="0"/>
          <w:divBdr>
            <w:top w:val="none" w:sz="0" w:space="0" w:color="auto"/>
            <w:left w:val="none" w:sz="0" w:space="0" w:color="auto"/>
            <w:bottom w:val="none" w:sz="0" w:space="0" w:color="auto"/>
            <w:right w:val="none" w:sz="0" w:space="0" w:color="auto"/>
          </w:divBdr>
        </w:div>
        <w:div w:id="1948613523">
          <w:marLeft w:val="0"/>
          <w:marRight w:val="0"/>
          <w:marTop w:val="0"/>
          <w:marBottom w:val="0"/>
          <w:divBdr>
            <w:top w:val="none" w:sz="0" w:space="0" w:color="auto"/>
            <w:left w:val="none" w:sz="0" w:space="0" w:color="auto"/>
            <w:bottom w:val="none" w:sz="0" w:space="0" w:color="auto"/>
            <w:right w:val="none" w:sz="0" w:space="0" w:color="auto"/>
          </w:divBdr>
        </w:div>
        <w:div w:id="1362591561">
          <w:marLeft w:val="0"/>
          <w:marRight w:val="0"/>
          <w:marTop w:val="0"/>
          <w:marBottom w:val="0"/>
          <w:divBdr>
            <w:top w:val="none" w:sz="0" w:space="0" w:color="auto"/>
            <w:left w:val="none" w:sz="0" w:space="0" w:color="auto"/>
            <w:bottom w:val="none" w:sz="0" w:space="0" w:color="auto"/>
            <w:right w:val="none" w:sz="0" w:space="0" w:color="auto"/>
          </w:divBdr>
        </w:div>
        <w:div w:id="1310866043">
          <w:marLeft w:val="0"/>
          <w:marRight w:val="0"/>
          <w:marTop w:val="0"/>
          <w:marBottom w:val="0"/>
          <w:divBdr>
            <w:top w:val="none" w:sz="0" w:space="0" w:color="auto"/>
            <w:left w:val="none" w:sz="0" w:space="0" w:color="auto"/>
            <w:bottom w:val="none" w:sz="0" w:space="0" w:color="auto"/>
            <w:right w:val="none" w:sz="0" w:space="0" w:color="auto"/>
          </w:divBdr>
        </w:div>
        <w:div w:id="457723939">
          <w:marLeft w:val="0"/>
          <w:marRight w:val="0"/>
          <w:marTop w:val="0"/>
          <w:marBottom w:val="0"/>
          <w:divBdr>
            <w:top w:val="none" w:sz="0" w:space="0" w:color="auto"/>
            <w:left w:val="none" w:sz="0" w:space="0" w:color="auto"/>
            <w:bottom w:val="none" w:sz="0" w:space="0" w:color="auto"/>
            <w:right w:val="none" w:sz="0" w:space="0" w:color="auto"/>
          </w:divBdr>
        </w:div>
        <w:div w:id="1579248982">
          <w:marLeft w:val="0"/>
          <w:marRight w:val="0"/>
          <w:marTop w:val="0"/>
          <w:marBottom w:val="0"/>
          <w:divBdr>
            <w:top w:val="none" w:sz="0" w:space="0" w:color="auto"/>
            <w:left w:val="none" w:sz="0" w:space="0" w:color="auto"/>
            <w:bottom w:val="none" w:sz="0" w:space="0" w:color="auto"/>
            <w:right w:val="none" w:sz="0" w:space="0" w:color="auto"/>
          </w:divBdr>
        </w:div>
        <w:div w:id="780148429">
          <w:marLeft w:val="0"/>
          <w:marRight w:val="0"/>
          <w:marTop w:val="0"/>
          <w:marBottom w:val="0"/>
          <w:divBdr>
            <w:top w:val="none" w:sz="0" w:space="0" w:color="auto"/>
            <w:left w:val="none" w:sz="0" w:space="0" w:color="auto"/>
            <w:bottom w:val="none" w:sz="0" w:space="0" w:color="auto"/>
            <w:right w:val="none" w:sz="0" w:space="0" w:color="auto"/>
          </w:divBdr>
        </w:div>
        <w:div w:id="768352298">
          <w:marLeft w:val="0"/>
          <w:marRight w:val="0"/>
          <w:marTop w:val="0"/>
          <w:marBottom w:val="0"/>
          <w:divBdr>
            <w:top w:val="none" w:sz="0" w:space="0" w:color="auto"/>
            <w:left w:val="none" w:sz="0" w:space="0" w:color="auto"/>
            <w:bottom w:val="none" w:sz="0" w:space="0" w:color="auto"/>
            <w:right w:val="none" w:sz="0" w:space="0" w:color="auto"/>
          </w:divBdr>
        </w:div>
        <w:div w:id="109595918">
          <w:marLeft w:val="0"/>
          <w:marRight w:val="0"/>
          <w:marTop w:val="0"/>
          <w:marBottom w:val="0"/>
          <w:divBdr>
            <w:top w:val="none" w:sz="0" w:space="0" w:color="auto"/>
            <w:left w:val="none" w:sz="0" w:space="0" w:color="auto"/>
            <w:bottom w:val="none" w:sz="0" w:space="0" w:color="auto"/>
            <w:right w:val="none" w:sz="0" w:space="0" w:color="auto"/>
          </w:divBdr>
        </w:div>
        <w:div w:id="1110927138">
          <w:marLeft w:val="0"/>
          <w:marRight w:val="0"/>
          <w:marTop w:val="0"/>
          <w:marBottom w:val="0"/>
          <w:divBdr>
            <w:top w:val="none" w:sz="0" w:space="0" w:color="auto"/>
            <w:left w:val="none" w:sz="0" w:space="0" w:color="auto"/>
            <w:bottom w:val="none" w:sz="0" w:space="0" w:color="auto"/>
            <w:right w:val="none" w:sz="0" w:space="0" w:color="auto"/>
          </w:divBdr>
        </w:div>
        <w:div w:id="421725914">
          <w:marLeft w:val="0"/>
          <w:marRight w:val="0"/>
          <w:marTop w:val="0"/>
          <w:marBottom w:val="0"/>
          <w:divBdr>
            <w:top w:val="none" w:sz="0" w:space="0" w:color="auto"/>
            <w:left w:val="none" w:sz="0" w:space="0" w:color="auto"/>
            <w:bottom w:val="none" w:sz="0" w:space="0" w:color="auto"/>
            <w:right w:val="none" w:sz="0" w:space="0" w:color="auto"/>
          </w:divBdr>
        </w:div>
        <w:div w:id="1657997766">
          <w:marLeft w:val="0"/>
          <w:marRight w:val="0"/>
          <w:marTop w:val="0"/>
          <w:marBottom w:val="0"/>
          <w:divBdr>
            <w:top w:val="none" w:sz="0" w:space="0" w:color="auto"/>
            <w:left w:val="none" w:sz="0" w:space="0" w:color="auto"/>
            <w:bottom w:val="none" w:sz="0" w:space="0" w:color="auto"/>
            <w:right w:val="none" w:sz="0" w:space="0" w:color="auto"/>
          </w:divBdr>
        </w:div>
        <w:div w:id="1862157664">
          <w:marLeft w:val="0"/>
          <w:marRight w:val="0"/>
          <w:marTop w:val="0"/>
          <w:marBottom w:val="0"/>
          <w:divBdr>
            <w:top w:val="none" w:sz="0" w:space="0" w:color="auto"/>
            <w:left w:val="none" w:sz="0" w:space="0" w:color="auto"/>
            <w:bottom w:val="none" w:sz="0" w:space="0" w:color="auto"/>
            <w:right w:val="none" w:sz="0" w:space="0" w:color="auto"/>
          </w:divBdr>
        </w:div>
        <w:div w:id="557473621">
          <w:marLeft w:val="0"/>
          <w:marRight w:val="0"/>
          <w:marTop w:val="0"/>
          <w:marBottom w:val="0"/>
          <w:divBdr>
            <w:top w:val="none" w:sz="0" w:space="0" w:color="auto"/>
            <w:left w:val="none" w:sz="0" w:space="0" w:color="auto"/>
            <w:bottom w:val="none" w:sz="0" w:space="0" w:color="auto"/>
            <w:right w:val="none" w:sz="0" w:space="0" w:color="auto"/>
          </w:divBdr>
        </w:div>
        <w:div w:id="1413235800">
          <w:marLeft w:val="0"/>
          <w:marRight w:val="0"/>
          <w:marTop w:val="0"/>
          <w:marBottom w:val="0"/>
          <w:divBdr>
            <w:top w:val="none" w:sz="0" w:space="0" w:color="auto"/>
            <w:left w:val="none" w:sz="0" w:space="0" w:color="auto"/>
            <w:bottom w:val="none" w:sz="0" w:space="0" w:color="auto"/>
            <w:right w:val="none" w:sz="0" w:space="0" w:color="auto"/>
          </w:divBdr>
        </w:div>
        <w:div w:id="267927374">
          <w:marLeft w:val="0"/>
          <w:marRight w:val="0"/>
          <w:marTop w:val="0"/>
          <w:marBottom w:val="0"/>
          <w:divBdr>
            <w:top w:val="none" w:sz="0" w:space="0" w:color="auto"/>
            <w:left w:val="none" w:sz="0" w:space="0" w:color="auto"/>
            <w:bottom w:val="none" w:sz="0" w:space="0" w:color="auto"/>
            <w:right w:val="none" w:sz="0" w:space="0" w:color="auto"/>
          </w:divBdr>
        </w:div>
        <w:div w:id="904996265">
          <w:marLeft w:val="0"/>
          <w:marRight w:val="0"/>
          <w:marTop w:val="0"/>
          <w:marBottom w:val="0"/>
          <w:divBdr>
            <w:top w:val="none" w:sz="0" w:space="0" w:color="auto"/>
            <w:left w:val="none" w:sz="0" w:space="0" w:color="auto"/>
            <w:bottom w:val="none" w:sz="0" w:space="0" w:color="auto"/>
            <w:right w:val="none" w:sz="0" w:space="0" w:color="auto"/>
          </w:divBdr>
        </w:div>
        <w:div w:id="1154487523">
          <w:marLeft w:val="0"/>
          <w:marRight w:val="0"/>
          <w:marTop w:val="0"/>
          <w:marBottom w:val="0"/>
          <w:divBdr>
            <w:top w:val="none" w:sz="0" w:space="0" w:color="auto"/>
            <w:left w:val="none" w:sz="0" w:space="0" w:color="auto"/>
            <w:bottom w:val="none" w:sz="0" w:space="0" w:color="auto"/>
            <w:right w:val="none" w:sz="0" w:space="0" w:color="auto"/>
          </w:divBdr>
        </w:div>
        <w:div w:id="1519540255">
          <w:marLeft w:val="0"/>
          <w:marRight w:val="0"/>
          <w:marTop w:val="0"/>
          <w:marBottom w:val="0"/>
          <w:divBdr>
            <w:top w:val="none" w:sz="0" w:space="0" w:color="auto"/>
            <w:left w:val="none" w:sz="0" w:space="0" w:color="auto"/>
            <w:bottom w:val="none" w:sz="0" w:space="0" w:color="auto"/>
            <w:right w:val="none" w:sz="0" w:space="0" w:color="auto"/>
          </w:divBdr>
        </w:div>
        <w:div w:id="1267228288">
          <w:marLeft w:val="0"/>
          <w:marRight w:val="0"/>
          <w:marTop w:val="0"/>
          <w:marBottom w:val="0"/>
          <w:divBdr>
            <w:top w:val="none" w:sz="0" w:space="0" w:color="auto"/>
            <w:left w:val="none" w:sz="0" w:space="0" w:color="auto"/>
            <w:bottom w:val="none" w:sz="0" w:space="0" w:color="auto"/>
            <w:right w:val="none" w:sz="0" w:space="0" w:color="auto"/>
          </w:divBdr>
        </w:div>
        <w:div w:id="1961104340">
          <w:marLeft w:val="0"/>
          <w:marRight w:val="0"/>
          <w:marTop w:val="0"/>
          <w:marBottom w:val="0"/>
          <w:divBdr>
            <w:top w:val="none" w:sz="0" w:space="0" w:color="auto"/>
            <w:left w:val="none" w:sz="0" w:space="0" w:color="auto"/>
            <w:bottom w:val="none" w:sz="0" w:space="0" w:color="auto"/>
            <w:right w:val="none" w:sz="0" w:space="0" w:color="auto"/>
          </w:divBdr>
        </w:div>
        <w:div w:id="1217937945">
          <w:marLeft w:val="0"/>
          <w:marRight w:val="0"/>
          <w:marTop w:val="0"/>
          <w:marBottom w:val="0"/>
          <w:divBdr>
            <w:top w:val="none" w:sz="0" w:space="0" w:color="auto"/>
            <w:left w:val="none" w:sz="0" w:space="0" w:color="auto"/>
            <w:bottom w:val="none" w:sz="0" w:space="0" w:color="auto"/>
            <w:right w:val="none" w:sz="0" w:space="0" w:color="auto"/>
          </w:divBdr>
        </w:div>
        <w:div w:id="1242180936">
          <w:marLeft w:val="0"/>
          <w:marRight w:val="0"/>
          <w:marTop w:val="0"/>
          <w:marBottom w:val="0"/>
          <w:divBdr>
            <w:top w:val="none" w:sz="0" w:space="0" w:color="auto"/>
            <w:left w:val="none" w:sz="0" w:space="0" w:color="auto"/>
            <w:bottom w:val="none" w:sz="0" w:space="0" w:color="auto"/>
            <w:right w:val="none" w:sz="0" w:space="0" w:color="auto"/>
          </w:divBdr>
        </w:div>
        <w:div w:id="817306982">
          <w:marLeft w:val="0"/>
          <w:marRight w:val="0"/>
          <w:marTop w:val="0"/>
          <w:marBottom w:val="0"/>
          <w:divBdr>
            <w:top w:val="none" w:sz="0" w:space="0" w:color="auto"/>
            <w:left w:val="none" w:sz="0" w:space="0" w:color="auto"/>
            <w:bottom w:val="none" w:sz="0" w:space="0" w:color="auto"/>
            <w:right w:val="none" w:sz="0" w:space="0" w:color="auto"/>
          </w:divBdr>
        </w:div>
        <w:div w:id="1506748263">
          <w:marLeft w:val="0"/>
          <w:marRight w:val="0"/>
          <w:marTop w:val="0"/>
          <w:marBottom w:val="0"/>
          <w:divBdr>
            <w:top w:val="none" w:sz="0" w:space="0" w:color="auto"/>
            <w:left w:val="none" w:sz="0" w:space="0" w:color="auto"/>
            <w:bottom w:val="none" w:sz="0" w:space="0" w:color="auto"/>
            <w:right w:val="none" w:sz="0" w:space="0" w:color="auto"/>
          </w:divBdr>
        </w:div>
        <w:div w:id="590314022">
          <w:marLeft w:val="0"/>
          <w:marRight w:val="0"/>
          <w:marTop w:val="0"/>
          <w:marBottom w:val="0"/>
          <w:divBdr>
            <w:top w:val="none" w:sz="0" w:space="0" w:color="auto"/>
            <w:left w:val="none" w:sz="0" w:space="0" w:color="auto"/>
            <w:bottom w:val="none" w:sz="0" w:space="0" w:color="auto"/>
            <w:right w:val="none" w:sz="0" w:space="0" w:color="auto"/>
          </w:divBdr>
        </w:div>
        <w:div w:id="640623762">
          <w:marLeft w:val="0"/>
          <w:marRight w:val="0"/>
          <w:marTop w:val="0"/>
          <w:marBottom w:val="0"/>
          <w:divBdr>
            <w:top w:val="none" w:sz="0" w:space="0" w:color="auto"/>
            <w:left w:val="none" w:sz="0" w:space="0" w:color="auto"/>
            <w:bottom w:val="none" w:sz="0" w:space="0" w:color="auto"/>
            <w:right w:val="none" w:sz="0" w:space="0" w:color="auto"/>
          </w:divBdr>
        </w:div>
        <w:div w:id="87426537">
          <w:marLeft w:val="0"/>
          <w:marRight w:val="0"/>
          <w:marTop w:val="0"/>
          <w:marBottom w:val="0"/>
          <w:divBdr>
            <w:top w:val="none" w:sz="0" w:space="0" w:color="auto"/>
            <w:left w:val="none" w:sz="0" w:space="0" w:color="auto"/>
            <w:bottom w:val="none" w:sz="0" w:space="0" w:color="auto"/>
            <w:right w:val="none" w:sz="0" w:space="0" w:color="auto"/>
          </w:divBdr>
        </w:div>
        <w:div w:id="1315447848">
          <w:marLeft w:val="0"/>
          <w:marRight w:val="0"/>
          <w:marTop w:val="0"/>
          <w:marBottom w:val="0"/>
          <w:divBdr>
            <w:top w:val="none" w:sz="0" w:space="0" w:color="auto"/>
            <w:left w:val="none" w:sz="0" w:space="0" w:color="auto"/>
            <w:bottom w:val="none" w:sz="0" w:space="0" w:color="auto"/>
            <w:right w:val="none" w:sz="0" w:space="0" w:color="auto"/>
          </w:divBdr>
        </w:div>
        <w:div w:id="752240994">
          <w:marLeft w:val="0"/>
          <w:marRight w:val="0"/>
          <w:marTop w:val="0"/>
          <w:marBottom w:val="0"/>
          <w:divBdr>
            <w:top w:val="none" w:sz="0" w:space="0" w:color="auto"/>
            <w:left w:val="none" w:sz="0" w:space="0" w:color="auto"/>
            <w:bottom w:val="none" w:sz="0" w:space="0" w:color="auto"/>
            <w:right w:val="none" w:sz="0" w:space="0" w:color="auto"/>
          </w:divBdr>
        </w:div>
        <w:div w:id="1134716406">
          <w:marLeft w:val="0"/>
          <w:marRight w:val="0"/>
          <w:marTop w:val="0"/>
          <w:marBottom w:val="0"/>
          <w:divBdr>
            <w:top w:val="none" w:sz="0" w:space="0" w:color="auto"/>
            <w:left w:val="none" w:sz="0" w:space="0" w:color="auto"/>
            <w:bottom w:val="none" w:sz="0" w:space="0" w:color="auto"/>
            <w:right w:val="none" w:sz="0" w:space="0" w:color="auto"/>
          </w:divBdr>
        </w:div>
        <w:div w:id="758062912">
          <w:marLeft w:val="0"/>
          <w:marRight w:val="0"/>
          <w:marTop w:val="0"/>
          <w:marBottom w:val="0"/>
          <w:divBdr>
            <w:top w:val="none" w:sz="0" w:space="0" w:color="auto"/>
            <w:left w:val="none" w:sz="0" w:space="0" w:color="auto"/>
            <w:bottom w:val="none" w:sz="0" w:space="0" w:color="auto"/>
            <w:right w:val="none" w:sz="0" w:space="0" w:color="auto"/>
          </w:divBdr>
        </w:div>
        <w:div w:id="1763987032">
          <w:marLeft w:val="0"/>
          <w:marRight w:val="0"/>
          <w:marTop w:val="0"/>
          <w:marBottom w:val="0"/>
          <w:divBdr>
            <w:top w:val="none" w:sz="0" w:space="0" w:color="auto"/>
            <w:left w:val="none" w:sz="0" w:space="0" w:color="auto"/>
            <w:bottom w:val="none" w:sz="0" w:space="0" w:color="auto"/>
            <w:right w:val="none" w:sz="0" w:space="0" w:color="auto"/>
          </w:divBdr>
        </w:div>
        <w:div w:id="494077949">
          <w:marLeft w:val="0"/>
          <w:marRight w:val="0"/>
          <w:marTop w:val="0"/>
          <w:marBottom w:val="0"/>
          <w:divBdr>
            <w:top w:val="none" w:sz="0" w:space="0" w:color="auto"/>
            <w:left w:val="none" w:sz="0" w:space="0" w:color="auto"/>
            <w:bottom w:val="none" w:sz="0" w:space="0" w:color="auto"/>
            <w:right w:val="none" w:sz="0" w:space="0" w:color="auto"/>
          </w:divBdr>
        </w:div>
        <w:div w:id="1926642643">
          <w:marLeft w:val="0"/>
          <w:marRight w:val="0"/>
          <w:marTop w:val="0"/>
          <w:marBottom w:val="0"/>
          <w:divBdr>
            <w:top w:val="none" w:sz="0" w:space="0" w:color="auto"/>
            <w:left w:val="none" w:sz="0" w:space="0" w:color="auto"/>
            <w:bottom w:val="none" w:sz="0" w:space="0" w:color="auto"/>
            <w:right w:val="none" w:sz="0" w:space="0" w:color="auto"/>
          </w:divBdr>
        </w:div>
        <w:div w:id="420877368">
          <w:marLeft w:val="0"/>
          <w:marRight w:val="0"/>
          <w:marTop w:val="0"/>
          <w:marBottom w:val="0"/>
          <w:divBdr>
            <w:top w:val="none" w:sz="0" w:space="0" w:color="auto"/>
            <w:left w:val="none" w:sz="0" w:space="0" w:color="auto"/>
            <w:bottom w:val="none" w:sz="0" w:space="0" w:color="auto"/>
            <w:right w:val="none" w:sz="0" w:space="0" w:color="auto"/>
          </w:divBdr>
        </w:div>
        <w:div w:id="683090646">
          <w:marLeft w:val="0"/>
          <w:marRight w:val="0"/>
          <w:marTop w:val="0"/>
          <w:marBottom w:val="0"/>
          <w:divBdr>
            <w:top w:val="none" w:sz="0" w:space="0" w:color="auto"/>
            <w:left w:val="none" w:sz="0" w:space="0" w:color="auto"/>
            <w:bottom w:val="none" w:sz="0" w:space="0" w:color="auto"/>
            <w:right w:val="none" w:sz="0" w:space="0" w:color="auto"/>
          </w:divBdr>
        </w:div>
        <w:div w:id="1806004479">
          <w:marLeft w:val="0"/>
          <w:marRight w:val="0"/>
          <w:marTop w:val="0"/>
          <w:marBottom w:val="0"/>
          <w:divBdr>
            <w:top w:val="none" w:sz="0" w:space="0" w:color="auto"/>
            <w:left w:val="none" w:sz="0" w:space="0" w:color="auto"/>
            <w:bottom w:val="none" w:sz="0" w:space="0" w:color="auto"/>
            <w:right w:val="none" w:sz="0" w:space="0" w:color="auto"/>
          </w:divBdr>
        </w:div>
        <w:div w:id="212158722">
          <w:marLeft w:val="0"/>
          <w:marRight w:val="0"/>
          <w:marTop w:val="0"/>
          <w:marBottom w:val="0"/>
          <w:divBdr>
            <w:top w:val="none" w:sz="0" w:space="0" w:color="auto"/>
            <w:left w:val="none" w:sz="0" w:space="0" w:color="auto"/>
            <w:bottom w:val="none" w:sz="0" w:space="0" w:color="auto"/>
            <w:right w:val="none" w:sz="0" w:space="0" w:color="auto"/>
          </w:divBdr>
        </w:div>
        <w:div w:id="1577738636">
          <w:marLeft w:val="0"/>
          <w:marRight w:val="0"/>
          <w:marTop w:val="0"/>
          <w:marBottom w:val="0"/>
          <w:divBdr>
            <w:top w:val="none" w:sz="0" w:space="0" w:color="auto"/>
            <w:left w:val="none" w:sz="0" w:space="0" w:color="auto"/>
            <w:bottom w:val="none" w:sz="0" w:space="0" w:color="auto"/>
            <w:right w:val="none" w:sz="0" w:space="0" w:color="auto"/>
          </w:divBdr>
        </w:div>
        <w:div w:id="1352141802">
          <w:marLeft w:val="0"/>
          <w:marRight w:val="0"/>
          <w:marTop w:val="0"/>
          <w:marBottom w:val="0"/>
          <w:divBdr>
            <w:top w:val="none" w:sz="0" w:space="0" w:color="auto"/>
            <w:left w:val="none" w:sz="0" w:space="0" w:color="auto"/>
            <w:bottom w:val="none" w:sz="0" w:space="0" w:color="auto"/>
            <w:right w:val="none" w:sz="0" w:space="0" w:color="auto"/>
          </w:divBdr>
        </w:div>
        <w:div w:id="303631726">
          <w:marLeft w:val="0"/>
          <w:marRight w:val="0"/>
          <w:marTop w:val="0"/>
          <w:marBottom w:val="0"/>
          <w:divBdr>
            <w:top w:val="none" w:sz="0" w:space="0" w:color="auto"/>
            <w:left w:val="none" w:sz="0" w:space="0" w:color="auto"/>
            <w:bottom w:val="none" w:sz="0" w:space="0" w:color="auto"/>
            <w:right w:val="none" w:sz="0" w:space="0" w:color="auto"/>
          </w:divBdr>
        </w:div>
        <w:div w:id="1335910760">
          <w:marLeft w:val="0"/>
          <w:marRight w:val="0"/>
          <w:marTop w:val="0"/>
          <w:marBottom w:val="0"/>
          <w:divBdr>
            <w:top w:val="none" w:sz="0" w:space="0" w:color="auto"/>
            <w:left w:val="none" w:sz="0" w:space="0" w:color="auto"/>
            <w:bottom w:val="none" w:sz="0" w:space="0" w:color="auto"/>
            <w:right w:val="none" w:sz="0" w:space="0" w:color="auto"/>
          </w:divBdr>
        </w:div>
        <w:div w:id="1988238171">
          <w:marLeft w:val="0"/>
          <w:marRight w:val="0"/>
          <w:marTop w:val="0"/>
          <w:marBottom w:val="0"/>
          <w:divBdr>
            <w:top w:val="none" w:sz="0" w:space="0" w:color="auto"/>
            <w:left w:val="none" w:sz="0" w:space="0" w:color="auto"/>
            <w:bottom w:val="none" w:sz="0" w:space="0" w:color="auto"/>
            <w:right w:val="none" w:sz="0" w:space="0" w:color="auto"/>
          </w:divBdr>
        </w:div>
        <w:div w:id="248347139">
          <w:marLeft w:val="0"/>
          <w:marRight w:val="0"/>
          <w:marTop w:val="0"/>
          <w:marBottom w:val="0"/>
          <w:divBdr>
            <w:top w:val="none" w:sz="0" w:space="0" w:color="auto"/>
            <w:left w:val="none" w:sz="0" w:space="0" w:color="auto"/>
            <w:bottom w:val="none" w:sz="0" w:space="0" w:color="auto"/>
            <w:right w:val="none" w:sz="0" w:space="0" w:color="auto"/>
          </w:divBdr>
        </w:div>
        <w:div w:id="2105226634">
          <w:marLeft w:val="0"/>
          <w:marRight w:val="0"/>
          <w:marTop w:val="0"/>
          <w:marBottom w:val="0"/>
          <w:divBdr>
            <w:top w:val="none" w:sz="0" w:space="0" w:color="auto"/>
            <w:left w:val="none" w:sz="0" w:space="0" w:color="auto"/>
            <w:bottom w:val="none" w:sz="0" w:space="0" w:color="auto"/>
            <w:right w:val="none" w:sz="0" w:space="0" w:color="auto"/>
          </w:divBdr>
        </w:div>
        <w:div w:id="2097363366">
          <w:marLeft w:val="0"/>
          <w:marRight w:val="0"/>
          <w:marTop w:val="0"/>
          <w:marBottom w:val="0"/>
          <w:divBdr>
            <w:top w:val="none" w:sz="0" w:space="0" w:color="auto"/>
            <w:left w:val="none" w:sz="0" w:space="0" w:color="auto"/>
            <w:bottom w:val="none" w:sz="0" w:space="0" w:color="auto"/>
            <w:right w:val="none" w:sz="0" w:space="0" w:color="auto"/>
          </w:divBdr>
        </w:div>
        <w:div w:id="603271018">
          <w:marLeft w:val="0"/>
          <w:marRight w:val="0"/>
          <w:marTop w:val="0"/>
          <w:marBottom w:val="0"/>
          <w:divBdr>
            <w:top w:val="none" w:sz="0" w:space="0" w:color="auto"/>
            <w:left w:val="none" w:sz="0" w:space="0" w:color="auto"/>
            <w:bottom w:val="none" w:sz="0" w:space="0" w:color="auto"/>
            <w:right w:val="none" w:sz="0" w:space="0" w:color="auto"/>
          </w:divBdr>
        </w:div>
        <w:div w:id="82268896">
          <w:marLeft w:val="0"/>
          <w:marRight w:val="0"/>
          <w:marTop w:val="0"/>
          <w:marBottom w:val="0"/>
          <w:divBdr>
            <w:top w:val="none" w:sz="0" w:space="0" w:color="auto"/>
            <w:left w:val="none" w:sz="0" w:space="0" w:color="auto"/>
            <w:bottom w:val="none" w:sz="0" w:space="0" w:color="auto"/>
            <w:right w:val="none" w:sz="0" w:space="0" w:color="auto"/>
          </w:divBdr>
        </w:div>
        <w:div w:id="178814462">
          <w:marLeft w:val="0"/>
          <w:marRight w:val="0"/>
          <w:marTop w:val="0"/>
          <w:marBottom w:val="0"/>
          <w:divBdr>
            <w:top w:val="none" w:sz="0" w:space="0" w:color="auto"/>
            <w:left w:val="none" w:sz="0" w:space="0" w:color="auto"/>
            <w:bottom w:val="none" w:sz="0" w:space="0" w:color="auto"/>
            <w:right w:val="none" w:sz="0" w:space="0" w:color="auto"/>
          </w:divBdr>
        </w:div>
        <w:div w:id="847670319">
          <w:marLeft w:val="0"/>
          <w:marRight w:val="0"/>
          <w:marTop w:val="0"/>
          <w:marBottom w:val="0"/>
          <w:divBdr>
            <w:top w:val="none" w:sz="0" w:space="0" w:color="auto"/>
            <w:left w:val="none" w:sz="0" w:space="0" w:color="auto"/>
            <w:bottom w:val="none" w:sz="0" w:space="0" w:color="auto"/>
            <w:right w:val="none" w:sz="0" w:space="0" w:color="auto"/>
          </w:divBdr>
        </w:div>
        <w:div w:id="1558129536">
          <w:marLeft w:val="0"/>
          <w:marRight w:val="0"/>
          <w:marTop w:val="0"/>
          <w:marBottom w:val="0"/>
          <w:divBdr>
            <w:top w:val="none" w:sz="0" w:space="0" w:color="auto"/>
            <w:left w:val="none" w:sz="0" w:space="0" w:color="auto"/>
            <w:bottom w:val="none" w:sz="0" w:space="0" w:color="auto"/>
            <w:right w:val="none" w:sz="0" w:space="0" w:color="auto"/>
          </w:divBdr>
        </w:div>
        <w:div w:id="1346975040">
          <w:marLeft w:val="0"/>
          <w:marRight w:val="0"/>
          <w:marTop w:val="0"/>
          <w:marBottom w:val="0"/>
          <w:divBdr>
            <w:top w:val="none" w:sz="0" w:space="0" w:color="auto"/>
            <w:left w:val="none" w:sz="0" w:space="0" w:color="auto"/>
            <w:bottom w:val="none" w:sz="0" w:space="0" w:color="auto"/>
            <w:right w:val="none" w:sz="0" w:space="0" w:color="auto"/>
          </w:divBdr>
        </w:div>
        <w:div w:id="1912083581">
          <w:marLeft w:val="0"/>
          <w:marRight w:val="0"/>
          <w:marTop w:val="0"/>
          <w:marBottom w:val="0"/>
          <w:divBdr>
            <w:top w:val="none" w:sz="0" w:space="0" w:color="auto"/>
            <w:left w:val="none" w:sz="0" w:space="0" w:color="auto"/>
            <w:bottom w:val="none" w:sz="0" w:space="0" w:color="auto"/>
            <w:right w:val="none" w:sz="0" w:space="0" w:color="auto"/>
          </w:divBdr>
        </w:div>
        <w:div w:id="165558784">
          <w:marLeft w:val="0"/>
          <w:marRight w:val="0"/>
          <w:marTop w:val="0"/>
          <w:marBottom w:val="0"/>
          <w:divBdr>
            <w:top w:val="none" w:sz="0" w:space="0" w:color="auto"/>
            <w:left w:val="none" w:sz="0" w:space="0" w:color="auto"/>
            <w:bottom w:val="none" w:sz="0" w:space="0" w:color="auto"/>
            <w:right w:val="none" w:sz="0" w:space="0" w:color="auto"/>
          </w:divBdr>
        </w:div>
        <w:div w:id="551579704">
          <w:marLeft w:val="0"/>
          <w:marRight w:val="0"/>
          <w:marTop w:val="0"/>
          <w:marBottom w:val="0"/>
          <w:divBdr>
            <w:top w:val="none" w:sz="0" w:space="0" w:color="auto"/>
            <w:left w:val="none" w:sz="0" w:space="0" w:color="auto"/>
            <w:bottom w:val="none" w:sz="0" w:space="0" w:color="auto"/>
            <w:right w:val="none" w:sz="0" w:space="0" w:color="auto"/>
          </w:divBdr>
        </w:div>
        <w:div w:id="1232623087">
          <w:marLeft w:val="0"/>
          <w:marRight w:val="0"/>
          <w:marTop w:val="0"/>
          <w:marBottom w:val="0"/>
          <w:divBdr>
            <w:top w:val="none" w:sz="0" w:space="0" w:color="auto"/>
            <w:left w:val="none" w:sz="0" w:space="0" w:color="auto"/>
            <w:bottom w:val="none" w:sz="0" w:space="0" w:color="auto"/>
            <w:right w:val="none" w:sz="0" w:space="0" w:color="auto"/>
          </w:divBdr>
        </w:div>
        <w:div w:id="1593395945">
          <w:marLeft w:val="0"/>
          <w:marRight w:val="0"/>
          <w:marTop w:val="0"/>
          <w:marBottom w:val="0"/>
          <w:divBdr>
            <w:top w:val="none" w:sz="0" w:space="0" w:color="auto"/>
            <w:left w:val="none" w:sz="0" w:space="0" w:color="auto"/>
            <w:bottom w:val="none" w:sz="0" w:space="0" w:color="auto"/>
            <w:right w:val="none" w:sz="0" w:space="0" w:color="auto"/>
          </w:divBdr>
        </w:div>
        <w:div w:id="1816220725">
          <w:marLeft w:val="0"/>
          <w:marRight w:val="0"/>
          <w:marTop w:val="0"/>
          <w:marBottom w:val="0"/>
          <w:divBdr>
            <w:top w:val="none" w:sz="0" w:space="0" w:color="auto"/>
            <w:left w:val="none" w:sz="0" w:space="0" w:color="auto"/>
            <w:bottom w:val="none" w:sz="0" w:space="0" w:color="auto"/>
            <w:right w:val="none" w:sz="0" w:space="0" w:color="auto"/>
          </w:divBdr>
        </w:div>
        <w:div w:id="204369972">
          <w:marLeft w:val="0"/>
          <w:marRight w:val="0"/>
          <w:marTop w:val="0"/>
          <w:marBottom w:val="0"/>
          <w:divBdr>
            <w:top w:val="none" w:sz="0" w:space="0" w:color="auto"/>
            <w:left w:val="none" w:sz="0" w:space="0" w:color="auto"/>
            <w:bottom w:val="none" w:sz="0" w:space="0" w:color="auto"/>
            <w:right w:val="none" w:sz="0" w:space="0" w:color="auto"/>
          </w:divBdr>
        </w:div>
        <w:div w:id="589656337">
          <w:marLeft w:val="0"/>
          <w:marRight w:val="0"/>
          <w:marTop w:val="0"/>
          <w:marBottom w:val="0"/>
          <w:divBdr>
            <w:top w:val="none" w:sz="0" w:space="0" w:color="auto"/>
            <w:left w:val="none" w:sz="0" w:space="0" w:color="auto"/>
            <w:bottom w:val="none" w:sz="0" w:space="0" w:color="auto"/>
            <w:right w:val="none" w:sz="0" w:space="0" w:color="auto"/>
          </w:divBdr>
        </w:div>
        <w:div w:id="1274091410">
          <w:marLeft w:val="0"/>
          <w:marRight w:val="0"/>
          <w:marTop w:val="0"/>
          <w:marBottom w:val="0"/>
          <w:divBdr>
            <w:top w:val="none" w:sz="0" w:space="0" w:color="auto"/>
            <w:left w:val="none" w:sz="0" w:space="0" w:color="auto"/>
            <w:bottom w:val="none" w:sz="0" w:space="0" w:color="auto"/>
            <w:right w:val="none" w:sz="0" w:space="0" w:color="auto"/>
          </w:divBdr>
        </w:div>
        <w:div w:id="1159924820">
          <w:marLeft w:val="0"/>
          <w:marRight w:val="0"/>
          <w:marTop w:val="0"/>
          <w:marBottom w:val="0"/>
          <w:divBdr>
            <w:top w:val="none" w:sz="0" w:space="0" w:color="auto"/>
            <w:left w:val="none" w:sz="0" w:space="0" w:color="auto"/>
            <w:bottom w:val="none" w:sz="0" w:space="0" w:color="auto"/>
            <w:right w:val="none" w:sz="0" w:space="0" w:color="auto"/>
          </w:divBdr>
        </w:div>
        <w:div w:id="1990403399">
          <w:marLeft w:val="0"/>
          <w:marRight w:val="0"/>
          <w:marTop w:val="0"/>
          <w:marBottom w:val="0"/>
          <w:divBdr>
            <w:top w:val="none" w:sz="0" w:space="0" w:color="auto"/>
            <w:left w:val="none" w:sz="0" w:space="0" w:color="auto"/>
            <w:bottom w:val="none" w:sz="0" w:space="0" w:color="auto"/>
            <w:right w:val="none" w:sz="0" w:space="0" w:color="auto"/>
          </w:divBdr>
        </w:div>
        <w:div w:id="638876759">
          <w:marLeft w:val="0"/>
          <w:marRight w:val="0"/>
          <w:marTop w:val="0"/>
          <w:marBottom w:val="0"/>
          <w:divBdr>
            <w:top w:val="none" w:sz="0" w:space="0" w:color="auto"/>
            <w:left w:val="none" w:sz="0" w:space="0" w:color="auto"/>
            <w:bottom w:val="none" w:sz="0" w:space="0" w:color="auto"/>
            <w:right w:val="none" w:sz="0" w:space="0" w:color="auto"/>
          </w:divBdr>
        </w:div>
        <w:div w:id="1266890791">
          <w:marLeft w:val="0"/>
          <w:marRight w:val="0"/>
          <w:marTop w:val="0"/>
          <w:marBottom w:val="0"/>
          <w:divBdr>
            <w:top w:val="none" w:sz="0" w:space="0" w:color="auto"/>
            <w:left w:val="none" w:sz="0" w:space="0" w:color="auto"/>
            <w:bottom w:val="none" w:sz="0" w:space="0" w:color="auto"/>
            <w:right w:val="none" w:sz="0" w:space="0" w:color="auto"/>
          </w:divBdr>
        </w:div>
        <w:div w:id="1534070557">
          <w:marLeft w:val="0"/>
          <w:marRight w:val="0"/>
          <w:marTop w:val="0"/>
          <w:marBottom w:val="0"/>
          <w:divBdr>
            <w:top w:val="none" w:sz="0" w:space="0" w:color="auto"/>
            <w:left w:val="none" w:sz="0" w:space="0" w:color="auto"/>
            <w:bottom w:val="none" w:sz="0" w:space="0" w:color="auto"/>
            <w:right w:val="none" w:sz="0" w:space="0" w:color="auto"/>
          </w:divBdr>
        </w:div>
        <w:div w:id="1642999872">
          <w:marLeft w:val="0"/>
          <w:marRight w:val="0"/>
          <w:marTop w:val="0"/>
          <w:marBottom w:val="0"/>
          <w:divBdr>
            <w:top w:val="none" w:sz="0" w:space="0" w:color="auto"/>
            <w:left w:val="none" w:sz="0" w:space="0" w:color="auto"/>
            <w:bottom w:val="none" w:sz="0" w:space="0" w:color="auto"/>
            <w:right w:val="none" w:sz="0" w:space="0" w:color="auto"/>
          </w:divBdr>
        </w:div>
        <w:div w:id="296492826">
          <w:marLeft w:val="0"/>
          <w:marRight w:val="0"/>
          <w:marTop w:val="0"/>
          <w:marBottom w:val="0"/>
          <w:divBdr>
            <w:top w:val="none" w:sz="0" w:space="0" w:color="auto"/>
            <w:left w:val="none" w:sz="0" w:space="0" w:color="auto"/>
            <w:bottom w:val="none" w:sz="0" w:space="0" w:color="auto"/>
            <w:right w:val="none" w:sz="0" w:space="0" w:color="auto"/>
          </w:divBdr>
        </w:div>
        <w:div w:id="1006664290">
          <w:marLeft w:val="0"/>
          <w:marRight w:val="0"/>
          <w:marTop w:val="0"/>
          <w:marBottom w:val="0"/>
          <w:divBdr>
            <w:top w:val="none" w:sz="0" w:space="0" w:color="auto"/>
            <w:left w:val="none" w:sz="0" w:space="0" w:color="auto"/>
            <w:bottom w:val="none" w:sz="0" w:space="0" w:color="auto"/>
            <w:right w:val="none" w:sz="0" w:space="0" w:color="auto"/>
          </w:divBdr>
        </w:div>
        <w:div w:id="514850934">
          <w:marLeft w:val="0"/>
          <w:marRight w:val="0"/>
          <w:marTop w:val="0"/>
          <w:marBottom w:val="0"/>
          <w:divBdr>
            <w:top w:val="none" w:sz="0" w:space="0" w:color="auto"/>
            <w:left w:val="none" w:sz="0" w:space="0" w:color="auto"/>
            <w:bottom w:val="none" w:sz="0" w:space="0" w:color="auto"/>
            <w:right w:val="none" w:sz="0" w:space="0" w:color="auto"/>
          </w:divBdr>
        </w:div>
        <w:div w:id="1129661593">
          <w:marLeft w:val="0"/>
          <w:marRight w:val="0"/>
          <w:marTop w:val="0"/>
          <w:marBottom w:val="0"/>
          <w:divBdr>
            <w:top w:val="none" w:sz="0" w:space="0" w:color="auto"/>
            <w:left w:val="none" w:sz="0" w:space="0" w:color="auto"/>
            <w:bottom w:val="none" w:sz="0" w:space="0" w:color="auto"/>
            <w:right w:val="none" w:sz="0" w:space="0" w:color="auto"/>
          </w:divBdr>
        </w:div>
        <w:div w:id="1204557621">
          <w:marLeft w:val="0"/>
          <w:marRight w:val="0"/>
          <w:marTop w:val="0"/>
          <w:marBottom w:val="0"/>
          <w:divBdr>
            <w:top w:val="none" w:sz="0" w:space="0" w:color="auto"/>
            <w:left w:val="none" w:sz="0" w:space="0" w:color="auto"/>
            <w:bottom w:val="none" w:sz="0" w:space="0" w:color="auto"/>
            <w:right w:val="none" w:sz="0" w:space="0" w:color="auto"/>
          </w:divBdr>
        </w:div>
        <w:div w:id="1457331799">
          <w:marLeft w:val="0"/>
          <w:marRight w:val="0"/>
          <w:marTop w:val="0"/>
          <w:marBottom w:val="0"/>
          <w:divBdr>
            <w:top w:val="none" w:sz="0" w:space="0" w:color="auto"/>
            <w:left w:val="none" w:sz="0" w:space="0" w:color="auto"/>
            <w:bottom w:val="none" w:sz="0" w:space="0" w:color="auto"/>
            <w:right w:val="none" w:sz="0" w:space="0" w:color="auto"/>
          </w:divBdr>
        </w:div>
        <w:div w:id="2050959184">
          <w:marLeft w:val="0"/>
          <w:marRight w:val="0"/>
          <w:marTop w:val="0"/>
          <w:marBottom w:val="0"/>
          <w:divBdr>
            <w:top w:val="none" w:sz="0" w:space="0" w:color="auto"/>
            <w:left w:val="none" w:sz="0" w:space="0" w:color="auto"/>
            <w:bottom w:val="none" w:sz="0" w:space="0" w:color="auto"/>
            <w:right w:val="none" w:sz="0" w:space="0" w:color="auto"/>
          </w:divBdr>
        </w:div>
        <w:div w:id="1105345148">
          <w:marLeft w:val="0"/>
          <w:marRight w:val="0"/>
          <w:marTop w:val="0"/>
          <w:marBottom w:val="0"/>
          <w:divBdr>
            <w:top w:val="none" w:sz="0" w:space="0" w:color="auto"/>
            <w:left w:val="none" w:sz="0" w:space="0" w:color="auto"/>
            <w:bottom w:val="none" w:sz="0" w:space="0" w:color="auto"/>
            <w:right w:val="none" w:sz="0" w:space="0" w:color="auto"/>
          </w:divBdr>
        </w:div>
        <w:div w:id="1216236018">
          <w:marLeft w:val="0"/>
          <w:marRight w:val="0"/>
          <w:marTop w:val="0"/>
          <w:marBottom w:val="0"/>
          <w:divBdr>
            <w:top w:val="none" w:sz="0" w:space="0" w:color="auto"/>
            <w:left w:val="none" w:sz="0" w:space="0" w:color="auto"/>
            <w:bottom w:val="none" w:sz="0" w:space="0" w:color="auto"/>
            <w:right w:val="none" w:sz="0" w:space="0" w:color="auto"/>
          </w:divBdr>
        </w:div>
        <w:div w:id="1508784492">
          <w:marLeft w:val="0"/>
          <w:marRight w:val="0"/>
          <w:marTop w:val="0"/>
          <w:marBottom w:val="0"/>
          <w:divBdr>
            <w:top w:val="none" w:sz="0" w:space="0" w:color="auto"/>
            <w:left w:val="none" w:sz="0" w:space="0" w:color="auto"/>
            <w:bottom w:val="none" w:sz="0" w:space="0" w:color="auto"/>
            <w:right w:val="none" w:sz="0" w:space="0" w:color="auto"/>
          </w:divBdr>
        </w:div>
        <w:div w:id="183716433">
          <w:marLeft w:val="0"/>
          <w:marRight w:val="0"/>
          <w:marTop w:val="0"/>
          <w:marBottom w:val="0"/>
          <w:divBdr>
            <w:top w:val="none" w:sz="0" w:space="0" w:color="auto"/>
            <w:left w:val="none" w:sz="0" w:space="0" w:color="auto"/>
            <w:bottom w:val="none" w:sz="0" w:space="0" w:color="auto"/>
            <w:right w:val="none" w:sz="0" w:space="0" w:color="auto"/>
          </w:divBdr>
        </w:div>
        <w:div w:id="523439690">
          <w:marLeft w:val="0"/>
          <w:marRight w:val="0"/>
          <w:marTop w:val="0"/>
          <w:marBottom w:val="0"/>
          <w:divBdr>
            <w:top w:val="none" w:sz="0" w:space="0" w:color="auto"/>
            <w:left w:val="none" w:sz="0" w:space="0" w:color="auto"/>
            <w:bottom w:val="none" w:sz="0" w:space="0" w:color="auto"/>
            <w:right w:val="none" w:sz="0" w:space="0" w:color="auto"/>
          </w:divBdr>
        </w:div>
        <w:div w:id="1198084423">
          <w:marLeft w:val="0"/>
          <w:marRight w:val="0"/>
          <w:marTop w:val="0"/>
          <w:marBottom w:val="0"/>
          <w:divBdr>
            <w:top w:val="none" w:sz="0" w:space="0" w:color="auto"/>
            <w:left w:val="none" w:sz="0" w:space="0" w:color="auto"/>
            <w:bottom w:val="none" w:sz="0" w:space="0" w:color="auto"/>
            <w:right w:val="none" w:sz="0" w:space="0" w:color="auto"/>
          </w:divBdr>
        </w:div>
        <w:div w:id="753553181">
          <w:marLeft w:val="0"/>
          <w:marRight w:val="0"/>
          <w:marTop w:val="0"/>
          <w:marBottom w:val="0"/>
          <w:divBdr>
            <w:top w:val="none" w:sz="0" w:space="0" w:color="auto"/>
            <w:left w:val="none" w:sz="0" w:space="0" w:color="auto"/>
            <w:bottom w:val="none" w:sz="0" w:space="0" w:color="auto"/>
            <w:right w:val="none" w:sz="0" w:space="0" w:color="auto"/>
          </w:divBdr>
        </w:div>
        <w:div w:id="604268850">
          <w:marLeft w:val="0"/>
          <w:marRight w:val="0"/>
          <w:marTop w:val="0"/>
          <w:marBottom w:val="0"/>
          <w:divBdr>
            <w:top w:val="none" w:sz="0" w:space="0" w:color="auto"/>
            <w:left w:val="none" w:sz="0" w:space="0" w:color="auto"/>
            <w:bottom w:val="none" w:sz="0" w:space="0" w:color="auto"/>
            <w:right w:val="none" w:sz="0" w:space="0" w:color="auto"/>
          </w:divBdr>
        </w:div>
        <w:div w:id="1427921032">
          <w:marLeft w:val="0"/>
          <w:marRight w:val="0"/>
          <w:marTop w:val="0"/>
          <w:marBottom w:val="0"/>
          <w:divBdr>
            <w:top w:val="none" w:sz="0" w:space="0" w:color="auto"/>
            <w:left w:val="none" w:sz="0" w:space="0" w:color="auto"/>
            <w:bottom w:val="none" w:sz="0" w:space="0" w:color="auto"/>
            <w:right w:val="none" w:sz="0" w:space="0" w:color="auto"/>
          </w:divBdr>
        </w:div>
        <w:div w:id="2050834458">
          <w:marLeft w:val="0"/>
          <w:marRight w:val="0"/>
          <w:marTop w:val="0"/>
          <w:marBottom w:val="0"/>
          <w:divBdr>
            <w:top w:val="none" w:sz="0" w:space="0" w:color="auto"/>
            <w:left w:val="none" w:sz="0" w:space="0" w:color="auto"/>
            <w:bottom w:val="none" w:sz="0" w:space="0" w:color="auto"/>
            <w:right w:val="none" w:sz="0" w:space="0" w:color="auto"/>
          </w:divBdr>
        </w:div>
        <w:div w:id="1262299797">
          <w:marLeft w:val="0"/>
          <w:marRight w:val="0"/>
          <w:marTop w:val="0"/>
          <w:marBottom w:val="0"/>
          <w:divBdr>
            <w:top w:val="none" w:sz="0" w:space="0" w:color="auto"/>
            <w:left w:val="none" w:sz="0" w:space="0" w:color="auto"/>
            <w:bottom w:val="none" w:sz="0" w:space="0" w:color="auto"/>
            <w:right w:val="none" w:sz="0" w:space="0" w:color="auto"/>
          </w:divBdr>
        </w:div>
        <w:div w:id="908416289">
          <w:marLeft w:val="0"/>
          <w:marRight w:val="0"/>
          <w:marTop w:val="0"/>
          <w:marBottom w:val="0"/>
          <w:divBdr>
            <w:top w:val="none" w:sz="0" w:space="0" w:color="auto"/>
            <w:left w:val="none" w:sz="0" w:space="0" w:color="auto"/>
            <w:bottom w:val="none" w:sz="0" w:space="0" w:color="auto"/>
            <w:right w:val="none" w:sz="0" w:space="0" w:color="auto"/>
          </w:divBdr>
        </w:div>
        <w:div w:id="1765223350">
          <w:marLeft w:val="0"/>
          <w:marRight w:val="0"/>
          <w:marTop w:val="0"/>
          <w:marBottom w:val="0"/>
          <w:divBdr>
            <w:top w:val="none" w:sz="0" w:space="0" w:color="auto"/>
            <w:left w:val="none" w:sz="0" w:space="0" w:color="auto"/>
            <w:bottom w:val="none" w:sz="0" w:space="0" w:color="auto"/>
            <w:right w:val="none" w:sz="0" w:space="0" w:color="auto"/>
          </w:divBdr>
        </w:div>
        <w:div w:id="1932663550">
          <w:marLeft w:val="0"/>
          <w:marRight w:val="0"/>
          <w:marTop w:val="0"/>
          <w:marBottom w:val="0"/>
          <w:divBdr>
            <w:top w:val="none" w:sz="0" w:space="0" w:color="auto"/>
            <w:left w:val="none" w:sz="0" w:space="0" w:color="auto"/>
            <w:bottom w:val="none" w:sz="0" w:space="0" w:color="auto"/>
            <w:right w:val="none" w:sz="0" w:space="0" w:color="auto"/>
          </w:divBdr>
        </w:div>
        <w:div w:id="8607934">
          <w:marLeft w:val="0"/>
          <w:marRight w:val="0"/>
          <w:marTop w:val="0"/>
          <w:marBottom w:val="0"/>
          <w:divBdr>
            <w:top w:val="none" w:sz="0" w:space="0" w:color="auto"/>
            <w:left w:val="none" w:sz="0" w:space="0" w:color="auto"/>
            <w:bottom w:val="none" w:sz="0" w:space="0" w:color="auto"/>
            <w:right w:val="none" w:sz="0" w:space="0" w:color="auto"/>
          </w:divBdr>
        </w:div>
        <w:div w:id="389158856">
          <w:marLeft w:val="0"/>
          <w:marRight w:val="0"/>
          <w:marTop w:val="0"/>
          <w:marBottom w:val="0"/>
          <w:divBdr>
            <w:top w:val="none" w:sz="0" w:space="0" w:color="auto"/>
            <w:left w:val="none" w:sz="0" w:space="0" w:color="auto"/>
            <w:bottom w:val="none" w:sz="0" w:space="0" w:color="auto"/>
            <w:right w:val="none" w:sz="0" w:space="0" w:color="auto"/>
          </w:divBdr>
        </w:div>
        <w:div w:id="1792236624">
          <w:marLeft w:val="0"/>
          <w:marRight w:val="0"/>
          <w:marTop w:val="0"/>
          <w:marBottom w:val="0"/>
          <w:divBdr>
            <w:top w:val="none" w:sz="0" w:space="0" w:color="auto"/>
            <w:left w:val="none" w:sz="0" w:space="0" w:color="auto"/>
            <w:bottom w:val="none" w:sz="0" w:space="0" w:color="auto"/>
            <w:right w:val="none" w:sz="0" w:space="0" w:color="auto"/>
          </w:divBdr>
        </w:div>
        <w:div w:id="493764915">
          <w:marLeft w:val="0"/>
          <w:marRight w:val="0"/>
          <w:marTop w:val="0"/>
          <w:marBottom w:val="0"/>
          <w:divBdr>
            <w:top w:val="none" w:sz="0" w:space="0" w:color="auto"/>
            <w:left w:val="none" w:sz="0" w:space="0" w:color="auto"/>
            <w:bottom w:val="none" w:sz="0" w:space="0" w:color="auto"/>
            <w:right w:val="none" w:sz="0" w:space="0" w:color="auto"/>
          </w:divBdr>
        </w:div>
        <w:div w:id="1838954454">
          <w:marLeft w:val="0"/>
          <w:marRight w:val="0"/>
          <w:marTop w:val="0"/>
          <w:marBottom w:val="0"/>
          <w:divBdr>
            <w:top w:val="none" w:sz="0" w:space="0" w:color="auto"/>
            <w:left w:val="none" w:sz="0" w:space="0" w:color="auto"/>
            <w:bottom w:val="none" w:sz="0" w:space="0" w:color="auto"/>
            <w:right w:val="none" w:sz="0" w:space="0" w:color="auto"/>
          </w:divBdr>
        </w:div>
        <w:div w:id="631250358">
          <w:marLeft w:val="0"/>
          <w:marRight w:val="0"/>
          <w:marTop w:val="0"/>
          <w:marBottom w:val="0"/>
          <w:divBdr>
            <w:top w:val="none" w:sz="0" w:space="0" w:color="auto"/>
            <w:left w:val="none" w:sz="0" w:space="0" w:color="auto"/>
            <w:bottom w:val="none" w:sz="0" w:space="0" w:color="auto"/>
            <w:right w:val="none" w:sz="0" w:space="0" w:color="auto"/>
          </w:divBdr>
        </w:div>
        <w:div w:id="1447460164">
          <w:marLeft w:val="0"/>
          <w:marRight w:val="0"/>
          <w:marTop w:val="0"/>
          <w:marBottom w:val="0"/>
          <w:divBdr>
            <w:top w:val="none" w:sz="0" w:space="0" w:color="auto"/>
            <w:left w:val="none" w:sz="0" w:space="0" w:color="auto"/>
            <w:bottom w:val="none" w:sz="0" w:space="0" w:color="auto"/>
            <w:right w:val="none" w:sz="0" w:space="0" w:color="auto"/>
          </w:divBdr>
        </w:div>
        <w:div w:id="957108639">
          <w:marLeft w:val="0"/>
          <w:marRight w:val="0"/>
          <w:marTop w:val="0"/>
          <w:marBottom w:val="0"/>
          <w:divBdr>
            <w:top w:val="none" w:sz="0" w:space="0" w:color="auto"/>
            <w:left w:val="none" w:sz="0" w:space="0" w:color="auto"/>
            <w:bottom w:val="none" w:sz="0" w:space="0" w:color="auto"/>
            <w:right w:val="none" w:sz="0" w:space="0" w:color="auto"/>
          </w:divBdr>
        </w:div>
        <w:div w:id="1443961220">
          <w:marLeft w:val="0"/>
          <w:marRight w:val="0"/>
          <w:marTop w:val="0"/>
          <w:marBottom w:val="0"/>
          <w:divBdr>
            <w:top w:val="none" w:sz="0" w:space="0" w:color="auto"/>
            <w:left w:val="none" w:sz="0" w:space="0" w:color="auto"/>
            <w:bottom w:val="none" w:sz="0" w:space="0" w:color="auto"/>
            <w:right w:val="none" w:sz="0" w:space="0" w:color="auto"/>
          </w:divBdr>
        </w:div>
        <w:div w:id="1900286467">
          <w:marLeft w:val="0"/>
          <w:marRight w:val="0"/>
          <w:marTop w:val="0"/>
          <w:marBottom w:val="0"/>
          <w:divBdr>
            <w:top w:val="none" w:sz="0" w:space="0" w:color="auto"/>
            <w:left w:val="none" w:sz="0" w:space="0" w:color="auto"/>
            <w:bottom w:val="none" w:sz="0" w:space="0" w:color="auto"/>
            <w:right w:val="none" w:sz="0" w:space="0" w:color="auto"/>
          </w:divBdr>
        </w:div>
        <w:div w:id="246503893">
          <w:marLeft w:val="0"/>
          <w:marRight w:val="0"/>
          <w:marTop w:val="0"/>
          <w:marBottom w:val="0"/>
          <w:divBdr>
            <w:top w:val="none" w:sz="0" w:space="0" w:color="auto"/>
            <w:left w:val="none" w:sz="0" w:space="0" w:color="auto"/>
            <w:bottom w:val="none" w:sz="0" w:space="0" w:color="auto"/>
            <w:right w:val="none" w:sz="0" w:space="0" w:color="auto"/>
          </w:divBdr>
        </w:div>
        <w:div w:id="1691030181">
          <w:marLeft w:val="0"/>
          <w:marRight w:val="0"/>
          <w:marTop w:val="0"/>
          <w:marBottom w:val="0"/>
          <w:divBdr>
            <w:top w:val="none" w:sz="0" w:space="0" w:color="auto"/>
            <w:left w:val="none" w:sz="0" w:space="0" w:color="auto"/>
            <w:bottom w:val="none" w:sz="0" w:space="0" w:color="auto"/>
            <w:right w:val="none" w:sz="0" w:space="0" w:color="auto"/>
          </w:divBdr>
        </w:div>
        <w:div w:id="1361663339">
          <w:marLeft w:val="0"/>
          <w:marRight w:val="0"/>
          <w:marTop w:val="0"/>
          <w:marBottom w:val="0"/>
          <w:divBdr>
            <w:top w:val="none" w:sz="0" w:space="0" w:color="auto"/>
            <w:left w:val="none" w:sz="0" w:space="0" w:color="auto"/>
            <w:bottom w:val="none" w:sz="0" w:space="0" w:color="auto"/>
            <w:right w:val="none" w:sz="0" w:space="0" w:color="auto"/>
          </w:divBdr>
        </w:div>
        <w:div w:id="109206632">
          <w:marLeft w:val="0"/>
          <w:marRight w:val="0"/>
          <w:marTop w:val="0"/>
          <w:marBottom w:val="0"/>
          <w:divBdr>
            <w:top w:val="none" w:sz="0" w:space="0" w:color="auto"/>
            <w:left w:val="none" w:sz="0" w:space="0" w:color="auto"/>
            <w:bottom w:val="none" w:sz="0" w:space="0" w:color="auto"/>
            <w:right w:val="none" w:sz="0" w:space="0" w:color="auto"/>
          </w:divBdr>
        </w:div>
        <w:div w:id="498621514">
          <w:marLeft w:val="0"/>
          <w:marRight w:val="0"/>
          <w:marTop w:val="0"/>
          <w:marBottom w:val="0"/>
          <w:divBdr>
            <w:top w:val="none" w:sz="0" w:space="0" w:color="auto"/>
            <w:left w:val="none" w:sz="0" w:space="0" w:color="auto"/>
            <w:bottom w:val="none" w:sz="0" w:space="0" w:color="auto"/>
            <w:right w:val="none" w:sz="0" w:space="0" w:color="auto"/>
          </w:divBdr>
        </w:div>
        <w:div w:id="585504081">
          <w:marLeft w:val="0"/>
          <w:marRight w:val="0"/>
          <w:marTop w:val="0"/>
          <w:marBottom w:val="0"/>
          <w:divBdr>
            <w:top w:val="none" w:sz="0" w:space="0" w:color="auto"/>
            <w:left w:val="none" w:sz="0" w:space="0" w:color="auto"/>
            <w:bottom w:val="none" w:sz="0" w:space="0" w:color="auto"/>
            <w:right w:val="none" w:sz="0" w:space="0" w:color="auto"/>
          </w:divBdr>
        </w:div>
        <w:div w:id="1467429530">
          <w:marLeft w:val="0"/>
          <w:marRight w:val="0"/>
          <w:marTop w:val="0"/>
          <w:marBottom w:val="0"/>
          <w:divBdr>
            <w:top w:val="none" w:sz="0" w:space="0" w:color="auto"/>
            <w:left w:val="none" w:sz="0" w:space="0" w:color="auto"/>
            <w:bottom w:val="none" w:sz="0" w:space="0" w:color="auto"/>
            <w:right w:val="none" w:sz="0" w:space="0" w:color="auto"/>
          </w:divBdr>
        </w:div>
        <w:div w:id="1724866074">
          <w:marLeft w:val="0"/>
          <w:marRight w:val="0"/>
          <w:marTop w:val="0"/>
          <w:marBottom w:val="0"/>
          <w:divBdr>
            <w:top w:val="none" w:sz="0" w:space="0" w:color="auto"/>
            <w:left w:val="none" w:sz="0" w:space="0" w:color="auto"/>
            <w:bottom w:val="none" w:sz="0" w:space="0" w:color="auto"/>
            <w:right w:val="none" w:sz="0" w:space="0" w:color="auto"/>
          </w:divBdr>
        </w:div>
        <w:div w:id="1025865435">
          <w:marLeft w:val="0"/>
          <w:marRight w:val="0"/>
          <w:marTop w:val="0"/>
          <w:marBottom w:val="0"/>
          <w:divBdr>
            <w:top w:val="none" w:sz="0" w:space="0" w:color="auto"/>
            <w:left w:val="none" w:sz="0" w:space="0" w:color="auto"/>
            <w:bottom w:val="none" w:sz="0" w:space="0" w:color="auto"/>
            <w:right w:val="none" w:sz="0" w:space="0" w:color="auto"/>
          </w:divBdr>
        </w:div>
        <w:div w:id="1586961110">
          <w:marLeft w:val="0"/>
          <w:marRight w:val="0"/>
          <w:marTop w:val="0"/>
          <w:marBottom w:val="0"/>
          <w:divBdr>
            <w:top w:val="none" w:sz="0" w:space="0" w:color="auto"/>
            <w:left w:val="none" w:sz="0" w:space="0" w:color="auto"/>
            <w:bottom w:val="none" w:sz="0" w:space="0" w:color="auto"/>
            <w:right w:val="none" w:sz="0" w:space="0" w:color="auto"/>
          </w:divBdr>
        </w:div>
        <w:div w:id="89201928">
          <w:marLeft w:val="0"/>
          <w:marRight w:val="0"/>
          <w:marTop w:val="0"/>
          <w:marBottom w:val="0"/>
          <w:divBdr>
            <w:top w:val="none" w:sz="0" w:space="0" w:color="auto"/>
            <w:left w:val="none" w:sz="0" w:space="0" w:color="auto"/>
            <w:bottom w:val="none" w:sz="0" w:space="0" w:color="auto"/>
            <w:right w:val="none" w:sz="0" w:space="0" w:color="auto"/>
          </w:divBdr>
        </w:div>
        <w:div w:id="1342732698">
          <w:marLeft w:val="0"/>
          <w:marRight w:val="0"/>
          <w:marTop w:val="0"/>
          <w:marBottom w:val="0"/>
          <w:divBdr>
            <w:top w:val="none" w:sz="0" w:space="0" w:color="auto"/>
            <w:left w:val="none" w:sz="0" w:space="0" w:color="auto"/>
            <w:bottom w:val="none" w:sz="0" w:space="0" w:color="auto"/>
            <w:right w:val="none" w:sz="0" w:space="0" w:color="auto"/>
          </w:divBdr>
        </w:div>
        <w:div w:id="722144562">
          <w:marLeft w:val="0"/>
          <w:marRight w:val="0"/>
          <w:marTop w:val="0"/>
          <w:marBottom w:val="0"/>
          <w:divBdr>
            <w:top w:val="none" w:sz="0" w:space="0" w:color="auto"/>
            <w:left w:val="none" w:sz="0" w:space="0" w:color="auto"/>
            <w:bottom w:val="none" w:sz="0" w:space="0" w:color="auto"/>
            <w:right w:val="none" w:sz="0" w:space="0" w:color="auto"/>
          </w:divBdr>
        </w:div>
        <w:div w:id="903762914">
          <w:marLeft w:val="0"/>
          <w:marRight w:val="0"/>
          <w:marTop w:val="0"/>
          <w:marBottom w:val="0"/>
          <w:divBdr>
            <w:top w:val="none" w:sz="0" w:space="0" w:color="auto"/>
            <w:left w:val="none" w:sz="0" w:space="0" w:color="auto"/>
            <w:bottom w:val="none" w:sz="0" w:space="0" w:color="auto"/>
            <w:right w:val="none" w:sz="0" w:space="0" w:color="auto"/>
          </w:divBdr>
        </w:div>
        <w:div w:id="528497061">
          <w:marLeft w:val="0"/>
          <w:marRight w:val="0"/>
          <w:marTop w:val="0"/>
          <w:marBottom w:val="0"/>
          <w:divBdr>
            <w:top w:val="none" w:sz="0" w:space="0" w:color="auto"/>
            <w:left w:val="none" w:sz="0" w:space="0" w:color="auto"/>
            <w:bottom w:val="none" w:sz="0" w:space="0" w:color="auto"/>
            <w:right w:val="none" w:sz="0" w:space="0" w:color="auto"/>
          </w:divBdr>
        </w:div>
        <w:div w:id="2122216038">
          <w:marLeft w:val="0"/>
          <w:marRight w:val="0"/>
          <w:marTop w:val="0"/>
          <w:marBottom w:val="0"/>
          <w:divBdr>
            <w:top w:val="none" w:sz="0" w:space="0" w:color="auto"/>
            <w:left w:val="none" w:sz="0" w:space="0" w:color="auto"/>
            <w:bottom w:val="none" w:sz="0" w:space="0" w:color="auto"/>
            <w:right w:val="none" w:sz="0" w:space="0" w:color="auto"/>
          </w:divBdr>
        </w:div>
        <w:div w:id="1585535030">
          <w:marLeft w:val="0"/>
          <w:marRight w:val="0"/>
          <w:marTop w:val="0"/>
          <w:marBottom w:val="0"/>
          <w:divBdr>
            <w:top w:val="none" w:sz="0" w:space="0" w:color="auto"/>
            <w:left w:val="none" w:sz="0" w:space="0" w:color="auto"/>
            <w:bottom w:val="none" w:sz="0" w:space="0" w:color="auto"/>
            <w:right w:val="none" w:sz="0" w:space="0" w:color="auto"/>
          </w:divBdr>
        </w:div>
        <w:div w:id="813714697">
          <w:marLeft w:val="0"/>
          <w:marRight w:val="0"/>
          <w:marTop w:val="0"/>
          <w:marBottom w:val="0"/>
          <w:divBdr>
            <w:top w:val="none" w:sz="0" w:space="0" w:color="auto"/>
            <w:left w:val="none" w:sz="0" w:space="0" w:color="auto"/>
            <w:bottom w:val="none" w:sz="0" w:space="0" w:color="auto"/>
            <w:right w:val="none" w:sz="0" w:space="0" w:color="auto"/>
          </w:divBdr>
        </w:div>
        <w:div w:id="1962880854">
          <w:marLeft w:val="0"/>
          <w:marRight w:val="0"/>
          <w:marTop w:val="0"/>
          <w:marBottom w:val="0"/>
          <w:divBdr>
            <w:top w:val="none" w:sz="0" w:space="0" w:color="auto"/>
            <w:left w:val="none" w:sz="0" w:space="0" w:color="auto"/>
            <w:bottom w:val="none" w:sz="0" w:space="0" w:color="auto"/>
            <w:right w:val="none" w:sz="0" w:space="0" w:color="auto"/>
          </w:divBdr>
        </w:div>
        <w:div w:id="9184358">
          <w:marLeft w:val="0"/>
          <w:marRight w:val="0"/>
          <w:marTop w:val="0"/>
          <w:marBottom w:val="0"/>
          <w:divBdr>
            <w:top w:val="none" w:sz="0" w:space="0" w:color="auto"/>
            <w:left w:val="none" w:sz="0" w:space="0" w:color="auto"/>
            <w:bottom w:val="none" w:sz="0" w:space="0" w:color="auto"/>
            <w:right w:val="none" w:sz="0" w:space="0" w:color="auto"/>
          </w:divBdr>
        </w:div>
        <w:div w:id="2049061546">
          <w:marLeft w:val="0"/>
          <w:marRight w:val="0"/>
          <w:marTop w:val="0"/>
          <w:marBottom w:val="0"/>
          <w:divBdr>
            <w:top w:val="none" w:sz="0" w:space="0" w:color="auto"/>
            <w:left w:val="none" w:sz="0" w:space="0" w:color="auto"/>
            <w:bottom w:val="none" w:sz="0" w:space="0" w:color="auto"/>
            <w:right w:val="none" w:sz="0" w:space="0" w:color="auto"/>
          </w:divBdr>
        </w:div>
        <w:div w:id="1265964864">
          <w:marLeft w:val="0"/>
          <w:marRight w:val="0"/>
          <w:marTop w:val="0"/>
          <w:marBottom w:val="0"/>
          <w:divBdr>
            <w:top w:val="none" w:sz="0" w:space="0" w:color="auto"/>
            <w:left w:val="none" w:sz="0" w:space="0" w:color="auto"/>
            <w:bottom w:val="none" w:sz="0" w:space="0" w:color="auto"/>
            <w:right w:val="none" w:sz="0" w:space="0" w:color="auto"/>
          </w:divBdr>
        </w:div>
        <w:div w:id="1868104706">
          <w:marLeft w:val="0"/>
          <w:marRight w:val="0"/>
          <w:marTop w:val="0"/>
          <w:marBottom w:val="0"/>
          <w:divBdr>
            <w:top w:val="none" w:sz="0" w:space="0" w:color="auto"/>
            <w:left w:val="none" w:sz="0" w:space="0" w:color="auto"/>
            <w:bottom w:val="none" w:sz="0" w:space="0" w:color="auto"/>
            <w:right w:val="none" w:sz="0" w:space="0" w:color="auto"/>
          </w:divBdr>
        </w:div>
        <w:div w:id="1013609779">
          <w:marLeft w:val="0"/>
          <w:marRight w:val="0"/>
          <w:marTop w:val="0"/>
          <w:marBottom w:val="0"/>
          <w:divBdr>
            <w:top w:val="none" w:sz="0" w:space="0" w:color="auto"/>
            <w:left w:val="none" w:sz="0" w:space="0" w:color="auto"/>
            <w:bottom w:val="none" w:sz="0" w:space="0" w:color="auto"/>
            <w:right w:val="none" w:sz="0" w:space="0" w:color="auto"/>
          </w:divBdr>
        </w:div>
        <w:div w:id="1511872070">
          <w:marLeft w:val="0"/>
          <w:marRight w:val="0"/>
          <w:marTop w:val="0"/>
          <w:marBottom w:val="0"/>
          <w:divBdr>
            <w:top w:val="none" w:sz="0" w:space="0" w:color="auto"/>
            <w:left w:val="none" w:sz="0" w:space="0" w:color="auto"/>
            <w:bottom w:val="none" w:sz="0" w:space="0" w:color="auto"/>
            <w:right w:val="none" w:sz="0" w:space="0" w:color="auto"/>
          </w:divBdr>
        </w:div>
        <w:div w:id="1670448398">
          <w:marLeft w:val="0"/>
          <w:marRight w:val="0"/>
          <w:marTop w:val="0"/>
          <w:marBottom w:val="0"/>
          <w:divBdr>
            <w:top w:val="none" w:sz="0" w:space="0" w:color="auto"/>
            <w:left w:val="none" w:sz="0" w:space="0" w:color="auto"/>
            <w:bottom w:val="none" w:sz="0" w:space="0" w:color="auto"/>
            <w:right w:val="none" w:sz="0" w:space="0" w:color="auto"/>
          </w:divBdr>
        </w:div>
        <w:div w:id="2057762">
          <w:marLeft w:val="0"/>
          <w:marRight w:val="0"/>
          <w:marTop w:val="0"/>
          <w:marBottom w:val="0"/>
          <w:divBdr>
            <w:top w:val="none" w:sz="0" w:space="0" w:color="auto"/>
            <w:left w:val="none" w:sz="0" w:space="0" w:color="auto"/>
            <w:bottom w:val="none" w:sz="0" w:space="0" w:color="auto"/>
            <w:right w:val="none" w:sz="0" w:space="0" w:color="auto"/>
          </w:divBdr>
        </w:div>
        <w:div w:id="1556889906">
          <w:marLeft w:val="0"/>
          <w:marRight w:val="0"/>
          <w:marTop w:val="0"/>
          <w:marBottom w:val="0"/>
          <w:divBdr>
            <w:top w:val="none" w:sz="0" w:space="0" w:color="auto"/>
            <w:left w:val="none" w:sz="0" w:space="0" w:color="auto"/>
            <w:bottom w:val="none" w:sz="0" w:space="0" w:color="auto"/>
            <w:right w:val="none" w:sz="0" w:space="0" w:color="auto"/>
          </w:divBdr>
        </w:div>
        <w:div w:id="805122444">
          <w:marLeft w:val="0"/>
          <w:marRight w:val="0"/>
          <w:marTop w:val="0"/>
          <w:marBottom w:val="0"/>
          <w:divBdr>
            <w:top w:val="none" w:sz="0" w:space="0" w:color="auto"/>
            <w:left w:val="none" w:sz="0" w:space="0" w:color="auto"/>
            <w:bottom w:val="none" w:sz="0" w:space="0" w:color="auto"/>
            <w:right w:val="none" w:sz="0" w:space="0" w:color="auto"/>
          </w:divBdr>
        </w:div>
        <w:div w:id="1545673603">
          <w:marLeft w:val="0"/>
          <w:marRight w:val="0"/>
          <w:marTop w:val="0"/>
          <w:marBottom w:val="0"/>
          <w:divBdr>
            <w:top w:val="none" w:sz="0" w:space="0" w:color="auto"/>
            <w:left w:val="none" w:sz="0" w:space="0" w:color="auto"/>
            <w:bottom w:val="none" w:sz="0" w:space="0" w:color="auto"/>
            <w:right w:val="none" w:sz="0" w:space="0" w:color="auto"/>
          </w:divBdr>
        </w:div>
        <w:div w:id="1869634576">
          <w:marLeft w:val="0"/>
          <w:marRight w:val="0"/>
          <w:marTop w:val="0"/>
          <w:marBottom w:val="0"/>
          <w:divBdr>
            <w:top w:val="none" w:sz="0" w:space="0" w:color="auto"/>
            <w:left w:val="none" w:sz="0" w:space="0" w:color="auto"/>
            <w:bottom w:val="none" w:sz="0" w:space="0" w:color="auto"/>
            <w:right w:val="none" w:sz="0" w:space="0" w:color="auto"/>
          </w:divBdr>
        </w:div>
        <w:div w:id="1983920331">
          <w:marLeft w:val="0"/>
          <w:marRight w:val="0"/>
          <w:marTop w:val="0"/>
          <w:marBottom w:val="0"/>
          <w:divBdr>
            <w:top w:val="none" w:sz="0" w:space="0" w:color="auto"/>
            <w:left w:val="none" w:sz="0" w:space="0" w:color="auto"/>
            <w:bottom w:val="none" w:sz="0" w:space="0" w:color="auto"/>
            <w:right w:val="none" w:sz="0" w:space="0" w:color="auto"/>
          </w:divBdr>
        </w:div>
      </w:divsChild>
    </w:div>
    <w:div w:id="932008221">
      <w:bodyDiv w:val="1"/>
      <w:marLeft w:val="0"/>
      <w:marRight w:val="0"/>
      <w:marTop w:val="0"/>
      <w:marBottom w:val="0"/>
      <w:divBdr>
        <w:top w:val="none" w:sz="0" w:space="0" w:color="auto"/>
        <w:left w:val="none" w:sz="0" w:space="0" w:color="auto"/>
        <w:bottom w:val="none" w:sz="0" w:space="0" w:color="auto"/>
        <w:right w:val="none" w:sz="0" w:space="0" w:color="auto"/>
      </w:divBdr>
    </w:div>
    <w:div w:id="1326392831">
      <w:bodyDiv w:val="1"/>
      <w:marLeft w:val="0"/>
      <w:marRight w:val="0"/>
      <w:marTop w:val="0"/>
      <w:marBottom w:val="0"/>
      <w:divBdr>
        <w:top w:val="none" w:sz="0" w:space="0" w:color="auto"/>
        <w:left w:val="none" w:sz="0" w:space="0" w:color="auto"/>
        <w:bottom w:val="none" w:sz="0" w:space="0" w:color="auto"/>
        <w:right w:val="none" w:sz="0" w:space="0" w:color="auto"/>
      </w:divBdr>
    </w:div>
    <w:div w:id="1368144462">
      <w:bodyDiv w:val="1"/>
      <w:marLeft w:val="0"/>
      <w:marRight w:val="0"/>
      <w:marTop w:val="0"/>
      <w:marBottom w:val="0"/>
      <w:divBdr>
        <w:top w:val="none" w:sz="0" w:space="0" w:color="auto"/>
        <w:left w:val="none" w:sz="0" w:space="0" w:color="auto"/>
        <w:bottom w:val="none" w:sz="0" w:space="0" w:color="auto"/>
        <w:right w:val="none" w:sz="0" w:space="0" w:color="auto"/>
      </w:divBdr>
    </w:div>
    <w:div w:id="1980727268">
      <w:bodyDiv w:val="1"/>
      <w:marLeft w:val="0"/>
      <w:marRight w:val="0"/>
      <w:marTop w:val="0"/>
      <w:marBottom w:val="0"/>
      <w:divBdr>
        <w:top w:val="none" w:sz="0" w:space="0" w:color="auto"/>
        <w:left w:val="none" w:sz="0" w:space="0" w:color="auto"/>
        <w:bottom w:val="none" w:sz="0" w:space="0" w:color="auto"/>
        <w:right w:val="none" w:sz="0" w:space="0" w:color="auto"/>
      </w:divBdr>
    </w:div>
    <w:div w:id="210673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97731-7757-425D-B5C7-7EE66CB71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68</Pages>
  <Words>52243</Words>
  <Characters>297787</Characters>
  <Application>Microsoft Office Word</Application>
  <DocSecurity>0</DocSecurity>
  <Lines>2481</Lines>
  <Paragraphs>698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9</cp:revision>
  <dcterms:created xsi:type="dcterms:W3CDTF">2023-05-28T20:45:00Z</dcterms:created>
  <dcterms:modified xsi:type="dcterms:W3CDTF">2023-05-30T01:05:00Z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http://www.zotero.org/styles/the-journal-of-wildlife-management</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